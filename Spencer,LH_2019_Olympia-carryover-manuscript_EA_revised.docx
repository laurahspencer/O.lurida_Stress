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05E29" w14:textId="77777777" w:rsidR="00D64A77" w:rsidRDefault="001554ED" w:rsidP="00C56A3D">
      <w:pPr>
        <w:spacing w:before="480" w:line="480" w:lineRule="auto"/>
        <w:rPr>
          <w:b/>
          <w:i/>
        </w:rPr>
      </w:pPr>
      <w:r>
        <w:rPr>
          <w:b/>
        </w:rPr>
        <w:t xml:space="preserve">Title: </w:t>
      </w:r>
      <w:r>
        <w:rPr>
          <w:b/>
          <w:i/>
        </w:rPr>
        <w:t>Carry-over effects of temperature and pCO</w:t>
      </w:r>
      <w:r>
        <w:rPr>
          <w:b/>
          <w:i/>
          <w:vertAlign w:val="subscript"/>
        </w:rPr>
        <w:t>2</w:t>
      </w:r>
      <w:r>
        <w:rPr>
          <w:b/>
          <w:i/>
        </w:rPr>
        <w:t xml:space="preserve"> across multiple Olympia oyster populations</w:t>
      </w:r>
    </w:p>
    <w:p w14:paraId="6429355E" w14:textId="77777777" w:rsidR="00D64A77" w:rsidRDefault="001554ED" w:rsidP="00C56A3D">
      <w:pPr>
        <w:spacing w:before="360" w:line="480" w:lineRule="auto"/>
        <w:rPr>
          <w:b/>
          <w:i/>
        </w:rPr>
      </w:pPr>
      <w:r>
        <w:rPr>
          <w:b/>
        </w:rPr>
        <w:t xml:space="preserve">Running Title: </w:t>
      </w:r>
      <w:r>
        <w:rPr>
          <w:b/>
          <w:i/>
        </w:rPr>
        <w:t>Carry-over effects in the Olympia oyster</w:t>
      </w:r>
    </w:p>
    <w:p w14:paraId="1BF13556" w14:textId="77777777" w:rsidR="00D64A77" w:rsidRDefault="001554ED" w:rsidP="00C56A3D">
      <w:pPr>
        <w:spacing w:before="360" w:line="480" w:lineRule="auto"/>
      </w:pPr>
      <w:r>
        <w:t>Laura H Spencer</w:t>
      </w:r>
      <w:r>
        <w:rPr>
          <w:vertAlign w:val="superscript"/>
        </w:rPr>
        <w:t>1</w:t>
      </w:r>
      <w:r>
        <w:t xml:space="preserve">, </w:t>
      </w:r>
      <w:proofErr w:type="spellStart"/>
      <w:r>
        <w:t>Yaamini</w:t>
      </w:r>
      <w:proofErr w:type="spellEnd"/>
      <w:r>
        <w:t xml:space="preserve"> R Venkataraman</w:t>
      </w:r>
      <w:r>
        <w:rPr>
          <w:vertAlign w:val="superscript"/>
        </w:rPr>
        <w:t>1</w:t>
      </w:r>
      <w:r>
        <w:t>, Ryan Crim</w:t>
      </w:r>
      <w:r>
        <w:rPr>
          <w:vertAlign w:val="superscript"/>
        </w:rPr>
        <w:t>2</w:t>
      </w:r>
      <w:r>
        <w:t>, Stuart Ryan</w:t>
      </w:r>
      <w:r>
        <w:rPr>
          <w:vertAlign w:val="superscript"/>
        </w:rPr>
        <w:t>2</w:t>
      </w:r>
      <w:r>
        <w:t>, Micah J Horwith</w:t>
      </w:r>
      <w:r>
        <w:rPr>
          <w:vertAlign w:val="superscript"/>
        </w:rPr>
        <w:t>3</w:t>
      </w:r>
      <w:r>
        <w:t>, Steven B Roberts</w:t>
      </w:r>
      <w:r>
        <w:rPr>
          <w:vertAlign w:val="superscript"/>
        </w:rPr>
        <w:t>1</w:t>
      </w:r>
      <w:r>
        <w:t xml:space="preserve"> </w:t>
      </w:r>
    </w:p>
    <w:p w14:paraId="0F97E416" w14:textId="77777777" w:rsidR="00D64A77" w:rsidRDefault="001554ED" w:rsidP="00C56A3D">
      <w:pPr>
        <w:spacing w:before="360" w:line="480" w:lineRule="auto"/>
      </w:pPr>
      <w:r>
        <w:rPr>
          <w:vertAlign w:val="superscript"/>
        </w:rPr>
        <w:t>1</w:t>
      </w:r>
      <w:r>
        <w:t xml:space="preserve">University of Washington, School of Aquatic and Fishery Sciences, 1122 NE Boat St, Seattle, WA 98105, United States </w:t>
      </w:r>
    </w:p>
    <w:p w14:paraId="5115CA2D" w14:textId="77777777" w:rsidR="00D64A77" w:rsidRDefault="001554ED" w:rsidP="00C56A3D">
      <w:pPr>
        <w:spacing w:line="480" w:lineRule="auto"/>
      </w:pPr>
      <w:r>
        <w:rPr>
          <w:vertAlign w:val="superscript"/>
        </w:rPr>
        <w:t>2</w:t>
      </w:r>
      <w:r>
        <w:t xml:space="preserve">Puget Sound Restoration Fund, 8001 NE Day Rd W, Bainbridge Island, WA 98110, United States </w:t>
      </w:r>
    </w:p>
    <w:p w14:paraId="5183E3A6" w14:textId="59513588" w:rsidR="00D64A77" w:rsidRDefault="001554ED" w:rsidP="00C56A3D">
      <w:pPr>
        <w:spacing w:line="480" w:lineRule="auto"/>
      </w:pPr>
      <w:r>
        <w:rPr>
          <w:vertAlign w:val="superscript"/>
        </w:rPr>
        <w:t>3</w:t>
      </w:r>
      <w:r>
        <w:t>Washington State Department of Natural Resources, 1111 Washington St SE, MS 47027, Olympia, WA 98504, United States</w:t>
      </w:r>
    </w:p>
    <w:p w14:paraId="1B7F7B46" w14:textId="77777777" w:rsidR="00C56A3D" w:rsidRPr="00C56A3D" w:rsidRDefault="00C56A3D" w:rsidP="00C56A3D">
      <w:pPr>
        <w:suppressLineNumbers/>
        <w:spacing w:line="480" w:lineRule="auto"/>
      </w:pPr>
    </w:p>
    <w:p w14:paraId="5052E9E9" w14:textId="626B7DB9" w:rsidR="00D64A77" w:rsidRDefault="001554ED" w:rsidP="001554ED">
      <w:pPr>
        <w:spacing w:line="480" w:lineRule="auto"/>
      </w:pPr>
      <w:r>
        <w:rPr>
          <w:b/>
        </w:rPr>
        <w:t xml:space="preserve">Corresponding author: </w:t>
      </w:r>
      <w:r>
        <w:t xml:space="preserve">Laura H Spencer, </w:t>
      </w:r>
      <w:hyperlink r:id="rId8">
        <w:r>
          <w:rPr>
            <w:color w:val="1155CC"/>
            <w:u w:val="single"/>
          </w:rPr>
          <w:t>lhs3@uw.edu</w:t>
        </w:r>
      </w:hyperlink>
      <w:r>
        <w:t>, +1 (206) 919-0736</w:t>
      </w:r>
    </w:p>
    <w:p w14:paraId="50C31153" w14:textId="60C79264" w:rsidR="00486336" w:rsidRDefault="00486336" w:rsidP="00486336">
      <w:pPr>
        <w:suppressLineNumbers/>
      </w:pPr>
      <w:r>
        <w:br w:type="page"/>
      </w:r>
    </w:p>
    <w:p w14:paraId="6347F31F" w14:textId="77777777" w:rsidR="001554ED" w:rsidRPr="001554ED" w:rsidRDefault="001554ED" w:rsidP="001554ED">
      <w:pPr>
        <w:suppressLineNumbers/>
        <w:spacing w:line="480" w:lineRule="auto"/>
      </w:pPr>
    </w:p>
    <w:p w14:paraId="17E472B4" w14:textId="77777777" w:rsidR="00D64A77" w:rsidRDefault="001554ED" w:rsidP="001554ED">
      <w:pPr>
        <w:spacing w:line="480" w:lineRule="auto"/>
        <w:rPr>
          <w:b/>
          <w:sz w:val="36"/>
          <w:szCs w:val="36"/>
        </w:rPr>
      </w:pPr>
      <w:r>
        <w:rPr>
          <w:b/>
          <w:sz w:val="36"/>
          <w:szCs w:val="36"/>
        </w:rPr>
        <w:t>Abstrac</w:t>
      </w:r>
      <w:commentRangeStart w:id="0"/>
      <w:r>
        <w:rPr>
          <w:b/>
          <w:sz w:val="36"/>
          <w:szCs w:val="36"/>
        </w:rPr>
        <w:t>t</w:t>
      </w:r>
      <w:commentRangeEnd w:id="0"/>
      <w:r w:rsidR="00C3618B">
        <w:rPr>
          <w:rStyle w:val="CommentReference"/>
          <w:rFonts w:ascii="Arial" w:eastAsia="Arial" w:hAnsi="Arial" w:cs="Arial"/>
          <w:lang w:val="en"/>
        </w:rPr>
        <w:commentReference w:id="0"/>
      </w:r>
      <w:r>
        <w:rPr>
          <w:b/>
          <w:sz w:val="36"/>
          <w:szCs w:val="36"/>
        </w:rPr>
        <w:t xml:space="preserve"> </w:t>
      </w:r>
    </w:p>
    <w:p w14:paraId="32111BD0" w14:textId="00D87759" w:rsidR="00D64A77" w:rsidRDefault="00F70B65" w:rsidP="00445381">
      <w:pPr>
        <w:spacing w:line="480" w:lineRule="auto"/>
        <w:pPrChange w:id="1" w:author="Laura H Spencer" w:date="2019-09-25T13:54:00Z">
          <w:pPr>
            <w:spacing w:line="480" w:lineRule="auto"/>
            <w:ind w:firstLine="720"/>
          </w:pPr>
        </w:pPrChange>
      </w:pPr>
      <w:commentRangeStart w:id="2"/>
      <w:ins w:id="3" w:author="Laura H Spencer" w:date="2019-09-22T15:43:00Z">
        <w:r>
          <w:t>Predicting</w:t>
        </w:r>
      </w:ins>
      <w:commentRangeEnd w:id="2"/>
      <w:ins w:id="4" w:author="Laura H Spencer" w:date="2019-09-22T15:46:00Z">
        <w:r>
          <w:rPr>
            <w:rStyle w:val="CommentReference"/>
            <w:rFonts w:ascii="Arial" w:eastAsia="Arial" w:hAnsi="Arial" w:cs="Arial"/>
            <w:lang w:val="en"/>
          </w:rPr>
          <w:commentReference w:id="2"/>
        </w:r>
      </w:ins>
      <w:ins w:id="5" w:author="Laura H Spencer" w:date="2019-09-22T15:43:00Z">
        <w:r>
          <w:t xml:space="preserve"> how populations will respond </w:t>
        </w:r>
      </w:ins>
      <w:ins w:id="6" w:author="Laura H Spencer" w:date="2019-09-22T15:44:00Z">
        <w:r>
          <w:t xml:space="preserve">to oceans change </w:t>
        </w:r>
      </w:ins>
      <w:ins w:id="7" w:author="Laura H Spencer" w:date="2019-09-22T15:43:00Z">
        <w:r>
          <w:t>across generations is critical to effective conservation and restoration</w:t>
        </w:r>
      </w:ins>
      <w:ins w:id="8" w:author="Laura H Spencer" w:date="2019-09-22T15:45:00Z">
        <w:r>
          <w:t xml:space="preserve"> of marine species</w:t>
        </w:r>
      </w:ins>
      <w:ins w:id="9" w:author="Laura H Spencer" w:date="2019-09-22T15:43:00Z">
        <w:r>
          <w:t xml:space="preserve">. </w:t>
        </w:r>
      </w:ins>
      <w:ins w:id="10" w:author="Laura H Spencer" w:date="2019-09-23T17:32:00Z">
        <w:r w:rsidR="008C5B20">
          <w:t xml:space="preserve">One </w:t>
        </w:r>
      </w:ins>
      <w:ins w:id="11" w:author="Laura H Spencer" w:date="2019-09-23T17:33:00Z">
        <w:r w:rsidR="00BB45FC">
          <w:t xml:space="preserve">emerging factor is </w:t>
        </w:r>
      </w:ins>
      <w:ins w:id="12" w:author="Laura H Spencer" w:date="2019-09-23T17:34:00Z">
        <w:r w:rsidR="00BB45FC">
          <w:t xml:space="preserve">the influence of </w:t>
        </w:r>
      </w:ins>
      <w:ins w:id="13" w:author="Laura H Spencer" w:date="2019-09-23T17:33:00Z">
        <w:r w:rsidR="00BB45FC">
          <w:t>parental exposures</w:t>
        </w:r>
      </w:ins>
      <w:ins w:id="14" w:author="Laura H Spencer" w:date="2019-09-23T17:35:00Z">
        <w:r w:rsidR="00BB45FC">
          <w:t xml:space="preserve"> </w:t>
        </w:r>
      </w:ins>
      <w:ins w:id="15" w:author="Laura H Spencer" w:date="2019-09-23T17:51:00Z">
        <w:r w:rsidR="00DB1A18">
          <w:t>on</w:t>
        </w:r>
      </w:ins>
      <w:ins w:id="16" w:author="Laura H Spencer" w:date="2019-09-23T17:34:00Z">
        <w:r w:rsidR="00BB45FC">
          <w:t xml:space="preserve"> </w:t>
        </w:r>
      </w:ins>
      <w:ins w:id="17" w:author="Laura H Spencer" w:date="2019-09-23T17:33:00Z">
        <w:r w:rsidR="00BB45FC">
          <w:t>offspring phenotype</w:t>
        </w:r>
      </w:ins>
      <w:ins w:id="18" w:author="Laura H Spencer" w:date="2019-09-23T17:35:00Z">
        <w:r w:rsidR="00BB45FC">
          <w:t>, a</w:t>
        </w:r>
      </w:ins>
      <w:ins w:id="19" w:author="Laura H Spencer" w:date="2019-09-23T17:36:00Z">
        <w:r w:rsidR="00BB45FC">
          <w:t>l</w:t>
        </w:r>
      </w:ins>
      <w:ins w:id="20" w:author="Laura H Spencer" w:date="2019-09-23T17:35:00Z">
        <w:r w:rsidR="00BB45FC">
          <w:t>so known as intergenerational carryover</w:t>
        </w:r>
      </w:ins>
      <w:ins w:id="21" w:author="Laura H Spencer" w:date="2019-09-23T17:51:00Z">
        <w:r w:rsidR="00DB1A18">
          <w:t xml:space="preserve"> effects</w:t>
        </w:r>
      </w:ins>
      <w:ins w:id="22" w:author="Laura H Spencer" w:date="2019-09-23T17:34:00Z">
        <w:r w:rsidR="00BB45FC">
          <w:t>.</w:t>
        </w:r>
      </w:ins>
      <w:ins w:id="23" w:author="Laura H Spencer" w:date="2019-09-23T17:33:00Z">
        <w:r w:rsidR="00BB45FC">
          <w:t xml:space="preserve"> </w:t>
        </w:r>
      </w:ins>
      <w:ins w:id="24" w:author="Laura H Spencer" w:date="2019-09-23T17:43:00Z">
        <w:r w:rsidR="00DB1A18">
          <w:t xml:space="preserve">Parental exposure </w:t>
        </w:r>
      </w:ins>
      <w:ins w:id="25" w:author="Laura H Spencer" w:date="2019-09-23T17:42:00Z">
        <w:r w:rsidR="00BB45FC">
          <w:t>may deliver beneficial or detrimental characteristics to offspring</w:t>
        </w:r>
      </w:ins>
      <w:ins w:id="26" w:author="Laura H Spencer" w:date="2019-09-23T17:44:00Z">
        <w:r w:rsidR="00DB1A18">
          <w:t xml:space="preserve"> to </w:t>
        </w:r>
      </w:ins>
      <w:ins w:id="27" w:author="Laura H Spencer" w:date="2019-09-23T17:40:00Z">
        <w:r w:rsidR="00BB45FC">
          <w:t>influence larv</w:t>
        </w:r>
      </w:ins>
      <w:ins w:id="28" w:author="Laura H Spencer" w:date="2019-09-23T17:41:00Z">
        <w:r w:rsidR="00BB45FC">
          <w:t>al recruitment patterns</w:t>
        </w:r>
      </w:ins>
      <w:ins w:id="29" w:author="Laura H Spencer" w:date="2019-09-23T18:02:00Z">
        <w:r w:rsidR="00474F08">
          <w:t xml:space="preserve"> which will shape</w:t>
        </w:r>
      </w:ins>
      <w:ins w:id="30" w:author="Laura H Spencer" w:date="2019-09-23T18:01:00Z">
        <w:r w:rsidR="00DB1A18">
          <w:t xml:space="preserve"> how</w:t>
        </w:r>
      </w:ins>
      <w:ins w:id="31" w:author="Laura H Spencer" w:date="2019-09-23T18:00:00Z">
        <w:r w:rsidR="00DB1A18">
          <w:t xml:space="preserve"> </w:t>
        </w:r>
      </w:ins>
      <w:ins w:id="32" w:author="Laura H Spencer" w:date="2019-09-23T18:01:00Z">
        <w:r w:rsidR="00DB1A18">
          <w:t>populations</w:t>
        </w:r>
      </w:ins>
      <w:ins w:id="33" w:author="Laura H Spencer" w:date="2019-09-23T18:02:00Z">
        <w:r w:rsidR="00474F08">
          <w:t xml:space="preserve">, and thus community structure, </w:t>
        </w:r>
      </w:ins>
      <w:ins w:id="34" w:author="Laura H Spencer" w:date="2019-09-23T18:01:00Z">
        <w:r w:rsidR="00DB1A18">
          <w:t>respond to ocean change</w:t>
        </w:r>
      </w:ins>
      <w:ins w:id="35" w:author="Laura H Spencer" w:date="2019-09-23T17:41:00Z">
        <w:r w:rsidR="00BB45FC">
          <w:t>.</w:t>
        </w:r>
      </w:ins>
      <w:ins w:id="36" w:author="Laura H Spencer" w:date="2019-09-23T17:40:00Z">
        <w:r w:rsidR="00BB45FC">
          <w:t xml:space="preserve"> </w:t>
        </w:r>
      </w:ins>
      <w:r w:rsidR="001554ED">
        <w:t>Impacts of adult exposure to elevated winter temperature and altered carbonate chemistry on reproduction and offspring viability were examined in the Olympia oyster (</w:t>
      </w:r>
      <w:proofErr w:type="spellStart"/>
      <w:r w:rsidR="001554ED">
        <w:rPr>
          <w:i/>
        </w:rPr>
        <w:t>Ostrea</w:t>
      </w:r>
      <w:proofErr w:type="spellEnd"/>
      <w:r w:rsidR="001554ED">
        <w:rPr>
          <w:i/>
        </w:rPr>
        <w:t xml:space="preserve"> </w:t>
      </w:r>
      <w:proofErr w:type="spellStart"/>
      <w:r w:rsidR="001554ED">
        <w:rPr>
          <w:i/>
        </w:rPr>
        <w:t>lurida</w:t>
      </w:r>
      <w:proofErr w:type="spellEnd"/>
      <w:r w:rsidR="001554ED">
        <w:t>). Three distinct populations of adult, hatchery-reared</w:t>
      </w:r>
      <w:r w:rsidR="001554ED">
        <w:rPr>
          <w:i/>
        </w:rPr>
        <w:t xml:space="preserve"> O. </w:t>
      </w:r>
      <w:proofErr w:type="spellStart"/>
      <w:r w:rsidR="001554ED">
        <w:rPr>
          <w:i/>
        </w:rPr>
        <w:t>lurida</w:t>
      </w:r>
      <w:proofErr w:type="spellEnd"/>
      <w:r w:rsidR="001554ED">
        <w:rPr>
          <w:i/>
        </w:rPr>
        <w:t xml:space="preserve">, </w:t>
      </w:r>
      <w:r w:rsidR="001554ED">
        <w:t>plus an additional cohort spawned from one of the populations, were sequentially exposed to elevated temperature (+4°C, at 10°C), followed by elevated pCO</w:t>
      </w:r>
      <w:r w:rsidR="001554ED">
        <w:rPr>
          <w:vertAlign w:val="subscript"/>
        </w:rPr>
        <w:t>2</w:t>
      </w:r>
      <w:r w:rsidR="001554ED">
        <w:t xml:space="preserve"> (+2204 µ</w:t>
      </w:r>
      <w:proofErr w:type="spellStart"/>
      <w:r w:rsidR="001554ED">
        <w:t>atm</w:t>
      </w:r>
      <w:proofErr w:type="spellEnd"/>
      <w:r w:rsidR="001554ED">
        <w:t>, at 3045 µ</w:t>
      </w:r>
      <w:proofErr w:type="spellStart"/>
      <w:r w:rsidR="001554ED">
        <w:t>atm</w:t>
      </w:r>
      <w:proofErr w:type="spellEnd"/>
      <w:r w:rsidR="001554ED">
        <w:t>) during winter months. Male gametes were more developed after elevated temperature exposure and less developed after high pCO</w:t>
      </w:r>
      <w:r w:rsidR="001554ED">
        <w:rPr>
          <w:vertAlign w:val="subscript"/>
        </w:rPr>
        <w:t>2</w:t>
      </w:r>
      <w:r w:rsidR="001554ED">
        <w:t xml:space="preserve"> exposure, but there was no impact on female gametes or sex ratios. Oysters previously exposed to elevated winter temperature released larvae earlier, regardless of pCO</w:t>
      </w:r>
      <w:r w:rsidR="001554ED">
        <w:rPr>
          <w:vertAlign w:val="subscript"/>
        </w:rPr>
        <w:t xml:space="preserve">2 </w:t>
      </w:r>
      <w:r w:rsidR="001554ED">
        <w:t>exposure. Those exposed to elevated winter temperature as a sole treatment produced more larvae per day, but when oysters were also exposed to high pCO</w:t>
      </w:r>
      <w:r w:rsidR="001554ED">
        <w:rPr>
          <w:vertAlign w:val="subscript"/>
        </w:rPr>
        <w:t>2</w:t>
      </w:r>
      <w:r w:rsidR="001554ED">
        <w:t xml:space="preserve"> there was no effect. These combined results indicate that elevated winter temperature accelerates </w:t>
      </w:r>
      <w:r w:rsidR="001554ED">
        <w:rPr>
          <w:i/>
        </w:rPr>
        <w:t xml:space="preserve">O. </w:t>
      </w:r>
      <w:proofErr w:type="spellStart"/>
      <w:r w:rsidR="001554ED">
        <w:rPr>
          <w:i/>
        </w:rPr>
        <w:t>lurida</w:t>
      </w:r>
      <w:proofErr w:type="spellEnd"/>
      <w:r w:rsidR="001554ED">
        <w:t xml:space="preserve"> spermatogenesis, resulting in earlier larval release and increased production, with elevated pCO</w:t>
      </w:r>
      <w:r w:rsidR="001554ED">
        <w:rPr>
          <w:vertAlign w:val="subscript"/>
        </w:rPr>
        <w:t>2</w:t>
      </w:r>
      <w:r w:rsidR="001554ED">
        <w:t xml:space="preserve"> exposure negating effects of elevated temperature. </w:t>
      </w:r>
      <w:ins w:id="37" w:author="Laura H Spencer" w:date="2019-09-23T18:09:00Z">
        <w:r w:rsidR="00474F08">
          <w:t xml:space="preserve">Altered recruitment patterns may therefore follow </w:t>
        </w:r>
      </w:ins>
      <w:ins w:id="38" w:author="Laura H Spencer" w:date="2019-09-23T18:07:00Z">
        <w:r w:rsidR="00474F08">
          <w:t>warmer winters</w:t>
        </w:r>
      </w:ins>
      <w:ins w:id="39" w:author="Laura H Spencer" w:date="2019-09-23T18:09:00Z">
        <w:r w:rsidR="00474F08">
          <w:t xml:space="preserve"> due to precocious and extended spawning seasons, </w:t>
        </w:r>
      </w:ins>
      <w:ins w:id="40" w:author="Laura H Spencer" w:date="2019-09-23T18:06:00Z">
        <w:r w:rsidR="00474F08">
          <w:t xml:space="preserve">but </w:t>
        </w:r>
      </w:ins>
      <w:ins w:id="41" w:author="Laura H Spencer" w:date="2019-09-23T18:09:00Z">
        <w:r w:rsidR="00474F08">
          <w:t xml:space="preserve">these effects may be masked </w:t>
        </w:r>
      </w:ins>
      <w:ins w:id="42" w:author="Laura H Spencer" w:date="2019-09-23T18:10:00Z">
        <w:r w:rsidR="00474F08">
          <w:t>by</w:t>
        </w:r>
      </w:ins>
      <w:ins w:id="43" w:author="Laura H Spencer" w:date="2019-09-23T18:09:00Z">
        <w:r w:rsidR="00474F08">
          <w:t xml:space="preserve"> </w:t>
        </w:r>
      </w:ins>
      <w:ins w:id="44" w:author="Laura H Spencer" w:date="2019-09-23T18:06:00Z">
        <w:r w:rsidR="00474F08">
          <w:t>coinciden</w:t>
        </w:r>
      </w:ins>
      <w:ins w:id="45" w:author="Laura H Spencer" w:date="2019-09-23T18:09:00Z">
        <w:r w:rsidR="00474F08">
          <w:t>ta</w:t>
        </w:r>
      </w:ins>
      <w:ins w:id="46" w:author="Laura H Spencer" w:date="2019-09-23T18:10:00Z">
        <w:r w:rsidR="00474F08">
          <w:t>l</w:t>
        </w:r>
      </w:ins>
      <w:ins w:id="47" w:author="Laura H Spencer" w:date="2019-09-23T18:06:00Z">
        <w:r w:rsidR="00474F08">
          <w:t xml:space="preserve"> high pCO</w:t>
        </w:r>
      </w:ins>
      <w:ins w:id="48" w:author="Laura H Spencer" w:date="2019-09-23T18:07:00Z">
        <w:r w:rsidR="00474F08">
          <w:rPr>
            <w:vertAlign w:val="subscript"/>
          </w:rPr>
          <w:t>2</w:t>
        </w:r>
      </w:ins>
      <w:ins w:id="49" w:author="Laura H Spencer" w:date="2019-09-23T18:06:00Z">
        <w:r w:rsidR="00474F08">
          <w:t xml:space="preserve">. </w:t>
        </w:r>
      </w:ins>
      <w:r w:rsidR="001554ED">
        <w:t>Offspring were reared in common conditions for one year, then deployed in four bays for three months. Offspring of parents exposed to elevated pCO</w:t>
      </w:r>
      <w:r w:rsidR="001554ED">
        <w:rPr>
          <w:vertAlign w:val="subscript"/>
        </w:rPr>
        <w:t>2</w:t>
      </w:r>
      <w:r w:rsidR="001554ED">
        <w:t xml:space="preserve"> had </w:t>
      </w:r>
      <w:r w:rsidR="001554ED">
        <w:lastRenderedPageBreak/>
        <w:t>higher survival rates in two of the four bays, which had distinct environmental conditions. This carryover effect demonstrates that</w:t>
      </w:r>
      <w:ins w:id="50" w:author="Laura H Spencer" w:date="2019-09-22T15:56:00Z">
        <w:r w:rsidR="004D14D7">
          <w:t xml:space="preserve"> </w:t>
        </w:r>
      </w:ins>
      <w:r w:rsidR="001554ED">
        <w:t>parental conditions can have substantial ecologically relevant impacts that should be considered when predicting impacts of environmental change.</w:t>
      </w:r>
      <w:commentRangeStart w:id="51"/>
      <w:r w:rsidR="001554ED">
        <w:t xml:space="preserve"> </w:t>
      </w:r>
      <w:commentRangeEnd w:id="51"/>
      <w:r w:rsidR="004D14D7">
        <w:rPr>
          <w:rStyle w:val="CommentReference"/>
          <w:rFonts w:ascii="Arial" w:eastAsia="Arial" w:hAnsi="Arial" w:cs="Arial"/>
          <w:lang w:val="en"/>
        </w:rPr>
        <w:commentReference w:id="51"/>
      </w:r>
      <w:ins w:id="52" w:author="Laura H Spencer" w:date="2019-09-22T15:49:00Z">
        <w:r>
          <w:t>Furthermore,</w:t>
        </w:r>
      </w:ins>
      <w:ins w:id="53" w:author="Laura H Spencer" w:date="2019-09-22T15:57:00Z">
        <w:r w:rsidR="004D14D7">
          <w:t xml:space="preserve"> depending on the offspring environment,</w:t>
        </w:r>
      </w:ins>
      <w:ins w:id="54" w:author="Laura H Spencer" w:date="2019-09-22T15:49:00Z">
        <w:r>
          <w:t xml:space="preserve"> Olympia oyster</w:t>
        </w:r>
      </w:ins>
      <w:ins w:id="55" w:author="Laura H Spencer" w:date="2019-09-22T15:58:00Z">
        <w:r w:rsidR="004D14D7">
          <w:t>s</w:t>
        </w:r>
      </w:ins>
      <w:ins w:id="56" w:author="Laura H Spencer" w:date="2019-09-22T15:49:00Z">
        <w:r>
          <w:t xml:space="preserve"> may</w:t>
        </w:r>
      </w:ins>
      <w:ins w:id="57" w:author="Laura H Spencer" w:date="2019-09-22T15:57:00Z">
        <w:r w:rsidR="004D14D7">
          <w:t xml:space="preserve"> be </w:t>
        </w:r>
      </w:ins>
      <w:ins w:id="58" w:author="Laura H Spencer" w:date="2019-09-22T16:01:00Z">
        <w:r w:rsidR="004D14D7">
          <w:t>more resilient</w:t>
        </w:r>
      </w:ins>
      <w:ins w:id="59" w:author="Laura H Spencer" w:date="2019-09-22T15:57:00Z">
        <w:r w:rsidR="004D14D7">
          <w:t xml:space="preserve"> when </w:t>
        </w:r>
      </w:ins>
      <w:ins w:id="60" w:author="Laura H Spencer" w:date="2019-09-22T15:58:00Z">
        <w:r w:rsidR="004D14D7">
          <w:t>progenitors are pre-conditioned in similarly stressful conditions</w:t>
        </w:r>
      </w:ins>
      <w:ins w:id="61" w:author="Laura H Spencer" w:date="2019-09-22T16:01:00Z">
        <w:r w:rsidR="004D14D7">
          <w:t xml:space="preserve">, which combined with other recent studies suggests that the Olympia </w:t>
        </w:r>
      </w:ins>
      <w:ins w:id="62" w:author="Laura H Spencer" w:date="2019-09-22T16:02:00Z">
        <w:r w:rsidR="004D14D7">
          <w:t xml:space="preserve">may be more equipped than other oysters for the challenge of a changing ocean. </w:t>
        </w:r>
      </w:ins>
    </w:p>
    <w:p w14:paraId="5564CBC9" w14:textId="77777777" w:rsidR="00D64A77" w:rsidRDefault="00D64A77" w:rsidP="00C56A3D">
      <w:pPr>
        <w:suppressLineNumbers/>
        <w:spacing w:line="480" w:lineRule="auto"/>
      </w:pPr>
    </w:p>
    <w:p w14:paraId="16EAB3F7" w14:textId="1C14C019" w:rsidR="00D64A77" w:rsidRDefault="001554ED" w:rsidP="00C56A3D">
      <w:pPr>
        <w:spacing w:line="480" w:lineRule="auto"/>
      </w:pPr>
      <w:r>
        <w:rPr>
          <w:b/>
        </w:rPr>
        <w:t xml:space="preserve">Keywords: </w:t>
      </w:r>
      <w:proofErr w:type="spellStart"/>
      <w:r>
        <w:t>Ostrea</w:t>
      </w:r>
      <w:proofErr w:type="spellEnd"/>
      <w:r>
        <w:t>, acidification, pH, reproduction, winter, phenology, intergenerational, transgenerational, climate change</w:t>
      </w:r>
    </w:p>
    <w:p w14:paraId="4506CB52" w14:textId="77777777" w:rsidR="00D64A77" w:rsidRDefault="00D64A77" w:rsidP="00C56A3D">
      <w:pPr>
        <w:suppressLineNumbers/>
        <w:spacing w:line="480" w:lineRule="auto"/>
        <w:rPr>
          <w:b/>
        </w:rPr>
      </w:pPr>
    </w:p>
    <w:p w14:paraId="573A685A" w14:textId="744D5C9D" w:rsidR="00D64A77" w:rsidRPr="00C56A3D" w:rsidRDefault="001554ED" w:rsidP="00C56A3D">
      <w:pPr>
        <w:spacing w:line="480" w:lineRule="auto"/>
        <w:rPr>
          <w:b/>
          <w:sz w:val="36"/>
          <w:szCs w:val="36"/>
        </w:rPr>
      </w:pPr>
      <w:commentRangeStart w:id="63"/>
      <w:commentRangeStart w:id="64"/>
      <w:r>
        <w:rPr>
          <w:b/>
          <w:sz w:val="36"/>
          <w:szCs w:val="36"/>
        </w:rPr>
        <w:t>Introduction</w:t>
      </w:r>
      <w:commentRangeEnd w:id="63"/>
      <w:r w:rsidR="00306060">
        <w:rPr>
          <w:rStyle w:val="CommentReference"/>
        </w:rPr>
        <w:commentReference w:id="63"/>
      </w:r>
      <w:commentRangeEnd w:id="64"/>
      <w:r w:rsidR="00306060">
        <w:rPr>
          <w:rStyle w:val="CommentReference"/>
        </w:rPr>
        <w:commentReference w:id="64"/>
      </w:r>
    </w:p>
    <w:p w14:paraId="6AF63D3F" w14:textId="1B7594A0" w:rsidR="004263FA" w:rsidRPr="00026336" w:rsidRDefault="001554ED" w:rsidP="00026336">
      <w:pPr>
        <w:spacing w:line="480" w:lineRule="auto"/>
        <w:ind w:firstLine="720"/>
        <w:rPr>
          <w:ins w:id="65" w:author="Laura H Spencer" w:date="2019-09-24T00:01:00Z"/>
        </w:rPr>
      </w:pPr>
      <w:commentRangeStart w:id="66"/>
      <w:r>
        <w:t>T</w:t>
      </w:r>
      <w:commentRangeEnd w:id="66"/>
      <w:r w:rsidR="004E7C76">
        <w:rPr>
          <w:rStyle w:val="CommentReference"/>
        </w:rPr>
        <w:commentReference w:id="66"/>
      </w:r>
      <w:r>
        <w:t xml:space="preserve">he repercussions of ocean warming and acidification on marine invertebrate physiology are complex, but significant recent advances indicate that </w:t>
      </w:r>
      <w:del w:id="67" w:author="Laura H Spencer" w:date="2019-09-24T13:28:00Z">
        <w:r w:rsidDel="002033D0">
          <w:delText>early life</w:delText>
        </w:r>
      </w:del>
      <w:ins w:id="68" w:author="Laura H Spencer" w:date="2019-09-24T13:28:00Z">
        <w:r w:rsidR="002033D0">
          <w:t>larval</w:t>
        </w:r>
      </w:ins>
      <w:r>
        <w:t xml:space="preserve"> stages of </w:t>
      </w:r>
      <w:ins w:id="69" w:author="Laura H Spencer" w:date="2019-09-24T13:43:00Z">
        <w:r w:rsidR="00DA6E60">
          <w:t xml:space="preserve">marine </w:t>
        </w:r>
      </w:ins>
      <w:del w:id="70" w:author="Laura H Spencer" w:date="2019-09-24T13:43:00Z">
        <w:r w:rsidDel="00DA6E60">
          <w:delText xml:space="preserve">calcifying </w:delText>
        </w:r>
      </w:del>
      <w:r>
        <w:t xml:space="preserve">taxa are particularly vulnerable </w:t>
      </w:r>
      <w:hyperlink r:id="rId12">
        <w:r>
          <w:rPr>
            <w:color w:val="000000"/>
          </w:rPr>
          <w:t xml:space="preserve">(Byrne &amp; </w:t>
        </w:r>
        <w:proofErr w:type="spellStart"/>
        <w:r>
          <w:rPr>
            <w:color w:val="000000"/>
          </w:rPr>
          <w:t>Przeslawski</w:t>
        </w:r>
        <w:proofErr w:type="spellEnd"/>
        <w:r>
          <w:rPr>
            <w:color w:val="000000"/>
          </w:rPr>
          <w:t xml:space="preserve">, 2013; </w:t>
        </w:r>
        <w:proofErr w:type="spellStart"/>
        <w:r>
          <w:rPr>
            <w:color w:val="000000"/>
          </w:rPr>
          <w:t>Kurihara</w:t>
        </w:r>
        <w:proofErr w:type="spellEnd"/>
        <w:r>
          <w:rPr>
            <w:color w:val="000000"/>
          </w:rPr>
          <w:t xml:space="preserve">, 2008; </w:t>
        </w:r>
        <w:proofErr w:type="spellStart"/>
        <w:r>
          <w:rPr>
            <w:color w:val="000000"/>
          </w:rPr>
          <w:t>Przeslawski</w:t>
        </w:r>
        <w:proofErr w:type="spellEnd"/>
        <w:r>
          <w:rPr>
            <w:color w:val="000000"/>
          </w:rPr>
          <w:t xml:space="preserve">, Byrne, &amp; </w:t>
        </w:r>
        <w:proofErr w:type="spellStart"/>
        <w:r>
          <w:rPr>
            <w:color w:val="000000"/>
          </w:rPr>
          <w:t>Mellin</w:t>
        </w:r>
        <w:proofErr w:type="spellEnd"/>
        <w:r>
          <w:rPr>
            <w:color w:val="000000"/>
          </w:rPr>
          <w:t>, 2015)</w:t>
        </w:r>
      </w:hyperlink>
      <w:r>
        <w:t xml:space="preserve">. </w:t>
      </w:r>
      <w:ins w:id="71" w:author="Laura H Spencer" w:date="2019-09-23T18:18:00Z">
        <w:r w:rsidR="001B4F88">
          <w:t xml:space="preserve">Understanding how </w:t>
        </w:r>
      </w:ins>
      <w:ins w:id="72" w:author="Laura H Spencer" w:date="2019-09-23T18:21:00Z">
        <w:r w:rsidR="001B4F88">
          <w:t>shifting</w:t>
        </w:r>
      </w:ins>
      <w:ins w:id="73" w:author="Laura H Spencer" w:date="2019-09-23T18:18:00Z">
        <w:r w:rsidR="001B4F88">
          <w:t xml:space="preserve"> conditions will influence</w:t>
        </w:r>
      </w:ins>
      <w:ins w:id="74" w:author="Laura H Spencer" w:date="2019-09-23T18:20:00Z">
        <w:r w:rsidR="001B4F88">
          <w:t xml:space="preserve"> patterns of </w:t>
        </w:r>
      </w:ins>
      <w:ins w:id="75" w:author="Laura H Spencer" w:date="2019-09-23T21:40:00Z">
        <w:r w:rsidR="00967B68">
          <w:t xml:space="preserve">larval </w:t>
        </w:r>
      </w:ins>
      <w:ins w:id="76" w:author="Laura H Spencer" w:date="2019-09-23T18:20:00Z">
        <w:r w:rsidR="001B4F88">
          <w:t>recruitment</w:t>
        </w:r>
      </w:ins>
      <w:ins w:id="77" w:author="Laura H Spencer" w:date="2019-09-23T21:40:00Z">
        <w:r w:rsidR="00967B68">
          <w:t xml:space="preserve"> is </w:t>
        </w:r>
      </w:ins>
      <w:ins w:id="78" w:author="Laura H Spencer" w:date="2019-09-23T18:18:00Z">
        <w:r w:rsidR="001B4F88">
          <w:t>critical</w:t>
        </w:r>
      </w:ins>
      <w:ins w:id="79" w:author="Laura H Spencer" w:date="2019-09-23T18:20:00Z">
        <w:r w:rsidR="001B4F88">
          <w:t xml:space="preserve"> to predicting</w:t>
        </w:r>
      </w:ins>
      <w:ins w:id="80" w:author="Laura H Spencer" w:date="2019-09-23T18:16:00Z">
        <w:r w:rsidR="001B4F88">
          <w:t xml:space="preserve"> </w:t>
        </w:r>
      </w:ins>
      <w:ins w:id="81" w:author="Laura H Spencer" w:date="2019-09-23T18:21:00Z">
        <w:r w:rsidR="001B4F88">
          <w:t xml:space="preserve">changing </w:t>
        </w:r>
      </w:ins>
      <w:ins w:id="82" w:author="Laura H Spencer" w:date="2019-09-23T18:16:00Z">
        <w:r w:rsidR="001B4F88">
          <w:t xml:space="preserve">population dynamics, and thus </w:t>
        </w:r>
      </w:ins>
      <w:ins w:id="83" w:author="Laura H Spencer" w:date="2019-09-23T18:14:00Z">
        <w:r w:rsidR="001B4F88">
          <w:t>community structure.</w:t>
        </w:r>
      </w:ins>
      <w:ins w:id="84" w:author="Laura H Spencer" w:date="2019-09-23T18:16:00Z">
        <w:r w:rsidR="001B4F88">
          <w:t xml:space="preserve"> </w:t>
        </w:r>
      </w:ins>
      <w:ins w:id="85" w:author="Laura H Spencer" w:date="2019-09-23T18:19:00Z">
        <w:r w:rsidR="001B4F88">
          <w:t>One</w:t>
        </w:r>
      </w:ins>
      <w:ins w:id="86" w:author="Laura H Spencer" w:date="2019-09-23T21:40:00Z">
        <w:r w:rsidR="00967B68">
          <w:t xml:space="preserve"> emerging</w:t>
        </w:r>
      </w:ins>
      <w:ins w:id="87" w:author="Laura H Spencer" w:date="2019-09-23T18:19:00Z">
        <w:r w:rsidR="001B4F88">
          <w:t xml:space="preserve"> </w:t>
        </w:r>
      </w:ins>
      <w:del w:id="88" w:author="Laura H Spencer" w:date="2019-09-23T18:19:00Z">
        <w:r w:rsidDel="001B4F88">
          <w:delText xml:space="preserve">More recently, </w:delText>
        </w:r>
      </w:del>
      <w:del w:id="89" w:author="Laura H Spencer" w:date="2019-09-19T18:34:00Z">
        <w:r w:rsidDel="00E354C3">
          <w:delText>the focus has shifted</w:delText>
        </w:r>
      </w:del>
      <w:ins w:id="90" w:author="Laura H Spencer" w:date="2019-09-24T14:01:00Z">
        <w:r w:rsidR="00C87570">
          <w:t>consi</w:t>
        </w:r>
      </w:ins>
      <w:ins w:id="91" w:author="Laura H Spencer" w:date="2019-09-24T14:02:00Z">
        <w:r w:rsidR="00C87570">
          <w:t>deration</w:t>
        </w:r>
      </w:ins>
      <w:ins w:id="92" w:author="Laura H Spencer" w:date="2019-09-19T18:34:00Z">
        <w:r w:rsidR="00E354C3">
          <w:t xml:space="preserve"> is</w:t>
        </w:r>
      </w:ins>
      <w:del w:id="93" w:author="Laura H Spencer" w:date="2019-09-19T18:34:00Z">
        <w:r w:rsidDel="00E354C3">
          <w:delText xml:space="preserve"> to</w:delText>
        </w:r>
      </w:del>
      <w:r>
        <w:t xml:space="preserve"> whether </w:t>
      </w:r>
      <w:del w:id="94" w:author="Laura H Spencer" w:date="2019-09-23T18:21:00Z">
        <w:r w:rsidDel="001B4F88">
          <w:delText xml:space="preserve">early </w:delText>
        </w:r>
      </w:del>
      <w:ins w:id="95" w:author="Laura H Spencer" w:date="2019-09-23T18:21:00Z">
        <w:r w:rsidR="001B4F88">
          <w:t xml:space="preserve">larval </w:t>
        </w:r>
      </w:ins>
      <w:r>
        <w:t>stages benefit from ancestral exposures, based on evidence that memory of environmental stressors can be transferred between generations</w:t>
      </w:r>
      <w:ins w:id="96" w:author="Laura H Spencer" w:date="2019-09-24T13:52:00Z">
        <w:r w:rsidR="00026336">
          <w:t xml:space="preserve"> through </w:t>
        </w:r>
      </w:ins>
      <w:ins w:id="97" w:author="Laura H Spencer" w:date="2019-09-24T13:54:00Z">
        <w:r w:rsidR="00C87570">
          <w:t xml:space="preserve">non-genetic </w:t>
        </w:r>
      </w:ins>
      <w:ins w:id="98" w:author="Laura H Spencer" w:date="2019-09-24T13:59:00Z">
        <w:r w:rsidR="00C87570">
          <w:t>inheritance</w:t>
        </w:r>
      </w:ins>
      <w:ins w:id="99" w:author="Laura H Spencer" w:date="2019-09-24T13:55:00Z">
        <w:r w:rsidR="00C87570">
          <w:t xml:space="preserve"> </w:t>
        </w:r>
      </w:ins>
      <w:del w:id="100" w:author="Laura H Spencer" w:date="2019-09-24T13:54:00Z">
        <w:r w:rsidDel="00C87570">
          <w:delText xml:space="preserve"> </w:delText>
        </w:r>
      </w:del>
      <w:del w:id="101" w:author="Laura H Spencer" w:date="2019-09-24T13:51:00Z">
        <w:r w:rsidR="001F5BDB" w:rsidDel="00026336">
          <w:fldChar w:fldCharType="begin"/>
        </w:r>
        <w:r w:rsidR="001F5BDB" w:rsidDel="00026336">
          <w:delInstrText xml:space="preserve"> HYPERLINK "https://paperpile.com/c/DMAOJn/bwO9+98DX+LNlq+BKMB+jI23" \h </w:delInstrText>
        </w:r>
        <w:r w:rsidR="001F5BDB" w:rsidDel="00026336">
          <w:fldChar w:fldCharType="separate"/>
        </w:r>
        <w:r w:rsidDel="00026336">
          <w:rPr>
            <w:color w:val="000000"/>
          </w:rPr>
          <w:delText xml:space="preserve">(Diaz, Lardies, Tapia, Tarifeño, &amp; Vargas, 2018; Kong </w:delText>
        </w:r>
        <w:r w:rsidR="001F5BDB" w:rsidDel="00026336">
          <w:rPr>
            <w:color w:val="000000"/>
          </w:rPr>
          <w:fldChar w:fldCharType="end"/>
        </w:r>
        <w:r w:rsidR="001F5BDB" w:rsidDel="00026336">
          <w:fldChar w:fldCharType="begin"/>
        </w:r>
        <w:r w:rsidR="001F5BDB" w:rsidDel="00026336">
          <w:delInstrText xml:space="preserve"> HYPERLINK "https://paperpile.com/c/DMAOJn/bwO9+98DX+LNlq+BKMB+jI23" \h </w:delInstrText>
        </w:r>
        <w:r w:rsidR="001F5BDB" w:rsidDel="00026336">
          <w:fldChar w:fldCharType="separate"/>
        </w:r>
        <w:r w:rsidDel="00026336">
          <w:rPr>
            <w:i/>
            <w:color w:val="000000"/>
          </w:rPr>
          <w:delText>et al</w:delText>
        </w:r>
        <w:r w:rsidR="001F5BDB" w:rsidDel="00026336">
          <w:rPr>
            <w:i/>
            <w:color w:val="000000"/>
          </w:rPr>
          <w:fldChar w:fldCharType="end"/>
        </w:r>
        <w:r w:rsidR="009A08B7" w:rsidDel="00026336">
          <w:fldChar w:fldCharType="begin"/>
        </w:r>
        <w:r w:rsidR="009A08B7" w:rsidDel="00026336">
          <w:delInstrText xml:space="preserve"> HYPERLINK "https://paperpile.com/c/DMAOJn/bwO9+98DX+LNlq+BKMB+jI23" \h </w:delInstrText>
        </w:r>
        <w:r w:rsidR="009A08B7" w:rsidDel="00026336">
          <w:fldChar w:fldCharType="separate"/>
        </w:r>
        <w:r w:rsidDel="00026336">
          <w:rPr>
            <w:color w:val="000000"/>
          </w:rPr>
          <w:delText>., 2019; Massamba-N’Siala, Prevedelli, &amp; Simonini, 2014; Putnam &amp; Gates, 2015; Ross, Parker, &amp; Byrne, 2016)</w:delText>
        </w:r>
        <w:r w:rsidR="009A08B7" w:rsidDel="00026336">
          <w:rPr>
            <w:color w:val="000000"/>
          </w:rPr>
          <w:fldChar w:fldCharType="end"/>
        </w:r>
        <w:r w:rsidDel="00026336">
          <w:delText>.</w:delText>
        </w:r>
      </w:del>
      <w:ins w:id="102" w:author="Laura H Spencer" w:date="2019-09-24T13:51:00Z">
        <w:r w:rsidR="00026336">
          <w:t>(</w:t>
        </w:r>
      </w:ins>
      <w:ins w:id="103" w:author="Laura H Spencer" w:date="2019-09-24T14:01:00Z">
        <w:r w:rsidR="00C87570">
          <w:t>R</w:t>
        </w:r>
      </w:ins>
      <w:ins w:id="104" w:author="Laura H Spencer" w:date="2019-09-24T13:51:00Z">
        <w:r w:rsidR="00026336">
          <w:t xml:space="preserve">eviews: </w:t>
        </w:r>
      </w:ins>
      <w:ins w:id="105" w:author="Laura H Spencer" w:date="2019-09-24T13:59:00Z">
        <w:r w:rsidR="00C87570">
          <w:t xml:space="preserve">Perez &amp; Lehner, 2019; </w:t>
        </w:r>
      </w:ins>
      <w:ins w:id="106" w:author="Laura H Spencer" w:date="2019-09-24T13:51:00Z">
        <w:r w:rsidR="00026336">
          <w:t xml:space="preserve">Donelson </w:t>
        </w:r>
        <w:r w:rsidR="00026336" w:rsidRPr="00026336">
          <w:rPr>
            <w:i/>
            <w:rPrChange w:id="107" w:author="Laura H Spencer" w:date="2019-09-24T13:51:00Z">
              <w:rPr/>
            </w:rPrChange>
          </w:rPr>
          <w:t>et al.</w:t>
        </w:r>
        <w:r w:rsidR="00026336">
          <w:t xml:space="preserve"> 2018;</w:t>
        </w:r>
      </w:ins>
      <w:ins w:id="108" w:author="Laura H Spencer" w:date="2019-09-24T13:52:00Z">
        <w:r w:rsidR="00026336">
          <w:t xml:space="preserve"> </w:t>
        </w:r>
        <w:proofErr w:type="spellStart"/>
        <w:r w:rsidR="00026336">
          <w:t>Eirin</w:t>
        </w:r>
        <w:proofErr w:type="spellEnd"/>
        <w:r w:rsidR="00026336">
          <w:t>-Lopez &amp; Putnam, 2019</w:t>
        </w:r>
      </w:ins>
      <w:ins w:id="109" w:author="Laura H Spencer" w:date="2019-09-24T14:08:00Z">
        <w:r w:rsidR="005F6CB1">
          <w:t xml:space="preserve">; </w:t>
        </w:r>
      </w:ins>
      <w:ins w:id="110" w:author="Laura H Spencer" w:date="2019-09-24T14:09:00Z">
        <w:r w:rsidR="005F6CB1" w:rsidRPr="005F6CB1">
          <w:t>Ross, Parker, &amp; Byrne, 2016)</w:t>
        </w:r>
        <w:r w:rsidR="005F6CB1">
          <w:t>.</w:t>
        </w:r>
      </w:ins>
      <w:ins w:id="111" w:author="Laura H Spencer" w:date="2019-09-24T13:51:00Z">
        <w:r w:rsidR="00026336">
          <w:t xml:space="preserve"> </w:t>
        </w:r>
      </w:ins>
      <w:del w:id="112" w:author="Laura H Spencer" w:date="2019-09-24T13:51:00Z">
        <w:r w:rsidDel="00026336">
          <w:delText xml:space="preserve"> </w:delText>
        </w:r>
      </w:del>
      <w:r>
        <w:t xml:space="preserve">Beneficial, or positive, carryover effects may be important </w:t>
      </w:r>
      <w:proofErr w:type="spellStart"/>
      <w:r>
        <w:t>acclimatory</w:t>
      </w:r>
      <w:proofErr w:type="spellEnd"/>
      <w:r>
        <w:t xml:space="preserve"> mechanisms for marine </w:t>
      </w:r>
      <w:del w:id="113" w:author="Laura H Spencer" w:date="2019-09-23T21:41:00Z">
        <w:r w:rsidDel="00967B68">
          <w:delText>invertebrates</w:delText>
        </w:r>
      </w:del>
      <w:ins w:id="114" w:author="Laura H Spencer" w:date="2019-09-24T14:02:00Z">
        <w:r w:rsidR="00C87570">
          <w:t>organisms facing rapid change</w:t>
        </w:r>
      </w:ins>
      <w:r>
        <w:t xml:space="preserve">, particularly those that evolved in dynamic environments, such as estuaries and the </w:t>
      </w:r>
      <w:r>
        <w:lastRenderedPageBreak/>
        <w:t xml:space="preserve">intertidal </w:t>
      </w:r>
      <w:hyperlink r:id="rId13">
        <w:r>
          <w:rPr>
            <w:color w:val="000000"/>
          </w:rPr>
          <w:t xml:space="preserve">(Donelson, Salinas, </w:t>
        </w:r>
        <w:proofErr w:type="spellStart"/>
        <w:r>
          <w:rPr>
            <w:color w:val="000000"/>
          </w:rPr>
          <w:t>Munday</w:t>
        </w:r>
        <w:proofErr w:type="spellEnd"/>
        <w:r>
          <w:rPr>
            <w:color w:val="000000"/>
          </w:rPr>
          <w:t xml:space="preserve">, &amp; </w:t>
        </w:r>
        <w:proofErr w:type="spellStart"/>
        <w:r>
          <w:rPr>
            <w:color w:val="000000"/>
          </w:rPr>
          <w:t>Shama</w:t>
        </w:r>
        <w:proofErr w:type="spellEnd"/>
        <w:r>
          <w:rPr>
            <w:color w:val="000000"/>
          </w:rPr>
          <w:t xml:space="preserve">, 2018; </w:t>
        </w:r>
        <w:proofErr w:type="spellStart"/>
        <w:r>
          <w:rPr>
            <w:color w:val="000000"/>
          </w:rPr>
          <w:t>Gavery</w:t>
        </w:r>
        <w:proofErr w:type="spellEnd"/>
        <w:r>
          <w:rPr>
            <w:color w:val="000000"/>
          </w:rPr>
          <w:t xml:space="preserve"> &amp; Roberts, 2014)</w:t>
        </w:r>
      </w:hyperlink>
      <w:r>
        <w:t>. These carryover effects are defined as transgenerational when they persist in generations that were never directly exposed. Intergenerational, or parental, effects may be due to direct exposure as germ cell</w:t>
      </w:r>
      <w:r w:rsidR="00F157BC">
        <w:t>s</w:t>
      </w:r>
      <w:r>
        <w:t xml:space="preserve"> </w:t>
      </w:r>
      <w:hyperlink r:id="rId14">
        <w:r>
          <w:rPr>
            <w:color w:val="000000"/>
          </w:rPr>
          <w:t>(Perez &amp; Lehner, 2019)</w:t>
        </w:r>
      </w:hyperlink>
      <w:r>
        <w:t xml:space="preserve">. </w:t>
      </w:r>
      <w:ins w:id="115" w:author="Laura H Spencer" w:date="2019-09-24T13:42:00Z">
        <w:r w:rsidR="00DA6E60">
          <w:t>Trans- and intergenerational c</w:t>
        </w:r>
      </w:ins>
      <w:ins w:id="116" w:author="Laura H Spencer" w:date="2019-09-23T18:22:00Z">
        <w:r w:rsidR="0009773D">
          <w:t xml:space="preserve">arryover effects </w:t>
        </w:r>
      </w:ins>
      <w:ins w:id="117" w:author="Laura H Spencer" w:date="2019-09-23T21:41:00Z">
        <w:r w:rsidR="00967B68">
          <w:t xml:space="preserve">are increasingly reported </w:t>
        </w:r>
      </w:ins>
      <w:ins w:id="118" w:author="Laura H Spencer" w:date="2019-09-24T13:30:00Z">
        <w:r w:rsidR="002033D0">
          <w:t xml:space="preserve">across </w:t>
        </w:r>
      </w:ins>
      <w:ins w:id="119" w:author="Laura H Spencer" w:date="2019-09-24T13:42:00Z">
        <w:r w:rsidR="00DA6E60">
          <w:t xml:space="preserve">marine </w:t>
        </w:r>
      </w:ins>
      <w:ins w:id="120" w:author="Laura H Spencer" w:date="2019-09-24T13:30:00Z">
        <w:r w:rsidR="002033D0">
          <w:t xml:space="preserve">phyla, including </w:t>
        </w:r>
      </w:ins>
      <w:ins w:id="121" w:author="Laura H Spencer" w:date="2019-09-24T13:33:00Z">
        <w:r w:rsidR="009A08B7">
          <w:t>C</w:t>
        </w:r>
      </w:ins>
      <w:ins w:id="122" w:author="Laura H Spencer" w:date="2019-09-24T13:32:00Z">
        <w:r w:rsidR="002033D0">
          <w:t>nidaria (</w:t>
        </w:r>
        <w:r w:rsidR="002033D0" w:rsidRPr="00C41595">
          <w:rPr>
            <w:i/>
          </w:rPr>
          <w:t>e.g.</w:t>
        </w:r>
        <w:r w:rsidR="002033D0">
          <w:t xml:space="preserve"> </w:t>
        </w:r>
      </w:ins>
      <w:ins w:id="123" w:author="Laura H Spencer" w:date="2019-09-24T14:06:00Z">
        <w:r w:rsidR="005F6CB1" w:rsidRPr="005F6CB1">
          <w:t>Putnam &amp; Gates, 2015</w:t>
        </w:r>
      </w:ins>
      <w:ins w:id="124" w:author="Laura H Spencer" w:date="2019-09-24T13:32:00Z">
        <w:r w:rsidR="002033D0">
          <w:t xml:space="preserve">), </w:t>
        </w:r>
      </w:ins>
      <w:ins w:id="125" w:author="Laura H Spencer" w:date="2019-09-24T13:34:00Z">
        <w:r w:rsidR="009A08B7">
          <w:t>Echinodermata (</w:t>
        </w:r>
        <w:r w:rsidR="009A08B7" w:rsidRPr="00C41595">
          <w:rPr>
            <w:i/>
          </w:rPr>
          <w:t xml:space="preserve">e.g. </w:t>
        </w:r>
      </w:ins>
      <w:ins w:id="126" w:author="Laura H Spencer" w:date="2019-09-24T13:44:00Z">
        <w:r w:rsidR="00DA6E60">
          <w:t xml:space="preserve">Clark </w:t>
        </w:r>
        <w:r w:rsidR="00DA6E60" w:rsidRPr="00CF7536">
          <w:rPr>
            <w:i/>
            <w:rPrChange w:id="127" w:author="Laura H Spencer" w:date="2019-09-24T15:10:00Z">
              <w:rPr/>
            </w:rPrChange>
          </w:rPr>
          <w:t>et al.</w:t>
        </w:r>
        <w:r w:rsidR="00DA6E60">
          <w:t>, 2019</w:t>
        </w:r>
      </w:ins>
      <w:ins w:id="128" w:author="Laura H Spencer" w:date="2019-09-24T13:34:00Z">
        <w:r w:rsidR="009A08B7">
          <w:t xml:space="preserve">), </w:t>
        </w:r>
      </w:ins>
      <w:ins w:id="129" w:author="Laura H Spencer" w:date="2019-09-24T13:33:00Z">
        <w:r w:rsidR="009A08B7">
          <w:t>Mo</w:t>
        </w:r>
      </w:ins>
      <w:ins w:id="130" w:author="Laura H Spencer" w:date="2019-09-24T13:31:00Z">
        <w:r w:rsidR="002033D0">
          <w:t>llusc</w:t>
        </w:r>
      </w:ins>
      <w:ins w:id="131" w:author="Laura H Spencer" w:date="2019-09-24T13:33:00Z">
        <w:r w:rsidR="009A08B7">
          <w:t>a</w:t>
        </w:r>
      </w:ins>
      <w:ins w:id="132" w:author="Laura H Spencer" w:date="2019-09-24T13:31:00Z">
        <w:r w:rsidR="002033D0">
          <w:t xml:space="preserve"> (</w:t>
        </w:r>
      </w:ins>
      <w:ins w:id="133" w:author="Laura H Spencer" w:date="2019-09-24T13:32:00Z">
        <w:r w:rsidR="002033D0" w:rsidRPr="00C41595">
          <w:rPr>
            <w:i/>
          </w:rPr>
          <w:t>e.g.</w:t>
        </w:r>
      </w:ins>
      <w:ins w:id="134" w:author="Laura H Spencer" w:date="2019-09-24T14:14:00Z">
        <w:r w:rsidR="00FB58E9">
          <w:rPr>
            <w:i/>
          </w:rPr>
          <w:t xml:space="preserve"> </w:t>
        </w:r>
      </w:ins>
      <w:ins w:id="135" w:author="Laura H Spencer" w:date="2019-09-24T15:10:00Z">
        <w:r w:rsidR="00CF7536">
          <w:t xml:space="preserve">Parker </w:t>
        </w:r>
        <w:r w:rsidR="00CF7536" w:rsidRPr="00CF7536">
          <w:rPr>
            <w:i/>
            <w:rPrChange w:id="136" w:author="Laura H Spencer" w:date="2019-09-24T15:10:00Z">
              <w:rPr/>
            </w:rPrChange>
          </w:rPr>
          <w:t>et al.</w:t>
        </w:r>
        <w:r w:rsidR="00CF7536">
          <w:t xml:space="preserve"> 2015), </w:t>
        </w:r>
      </w:ins>
      <w:ins w:id="137" w:author="Laura H Spencer" w:date="2019-09-24T13:34:00Z">
        <w:r w:rsidR="009A08B7">
          <w:t>Arthropoda (</w:t>
        </w:r>
        <w:r w:rsidR="009A08B7">
          <w:rPr>
            <w:i/>
          </w:rPr>
          <w:t xml:space="preserve">e.g. </w:t>
        </w:r>
      </w:ins>
      <w:ins w:id="138" w:author="Laura H Spencer" w:date="2019-09-24T14:13:00Z">
        <w:r w:rsidR="005F6CB1">
          <w:t>Thor &amp; Dupont, 2015</w:t>
        </w:r>
      </w:ins>
      <w:ins w:id="139" w:author="Laura H Spencer" w:date="2019-09-24T13:34:00Z">
        <w:r w:rsidR="009A08B7">
          <w:t>)</w:t>
        </w:r>
      </w:ins>
      <w:ins w:id="140" w:author="Laura H Spencer" w:date="2019-09-24T14:15:00Z">
        <w:r w:rsidR="00FB58E9">
          <w:t xml:space="preserve">, and </w:t>
        </w:r>
      </w:ins>
      <w:ins w:id="141" w:author="Laura H Spencer" w:date="2019-09-24T14:17:00Z">
        <w:r w:rsidR="00FB58E9">
          <w:t>Chordata</w:t>
        </w:r>
      </w:ins>
      <w:ins w:id="142" w:author="Laura H Spencer" w:date="2019-09-24T14:15:00Z">
        <w:r w:rsidR="00FB58E9">
          <w:t xml:space="preserve"> (</w:t>
        </w:r>
      </w:ins>
      <w:ins w:id="143" w:author="Laura H Spencer" w:date="2019-09-24T14:16:00Z">
        <w:r w:rsidR="00FB58E9">
          <w:t>R</w:t>
        </w:r>
        <w:r w:rsidR="00FB58E9" w:rsidRPr="00FB58E9">
          <w:t>eview</w:t>
        </w:r>
        <w:r w:rsidR="00FB58E9">
          <w:t xml:space="preserve">: </w:t>
        </w:r>
        <w:proofErr w:type="spellStart"/>
        <w:r w:rsidR="00FB58E9">
          <w:t>Munday</w:t>
        </w:r>
        <w:proofErr w:type="spellEnd"/>
        <w:r w:rsidR="00FB58E9">
          <w:t xml:space="preserve"> 2014</w:t>
        </w:r>
      </w:ins>
      <w:ins w:id="144" w:author="Laura H Spencer" w:date="2019-09-24T14:15:00Z">
        <w:r w:rsidR="00FB58E9">
          <w:t>)</w:t>
        </w:r>
      </w:ins>
      <w:ins w:id="145" w:author="Laura H Spencer" w:date="2019-09-24T13:34:00Z">
        <w:r w:rsidR="009A08B7">
          <w:t xml:space="preserve">. </w:t>
        </w:r>
      </w:ins>
    </w:p>
    <w:p w14:paraId="76C22E1E" w14:textId="70692221" w:rsidR="00D64A77" w:rsidRDefault="00A57F59" w:rsidP="00C56A3D">
      <w:pPr>
        <w:spacing w:line="480" w:lineRule="auto"/>
        <w:ind w:firstLine="720"/>
      </w:pPr>
      <w:ins w:id="146" w:author="Laura H Spencer" w:date="2019-09-24T15:14:00Z">
        <w:r>
          <w:t>Due to their economic importance and commercial production, marine bivalves are sentinel species for the impacts of ocean change, with are already reported from shellfish farms</w:t>
        </w:r>
      </w:ins>
      <w:ins w:id="147" w:author="Laura H Spencer" w:date="2019-09-24T15:18:00Z">
        <w:r>
          <w:t xml:space="preserve"> along the United States Pacific Coast</w:t>
        </w:r>
      </w:ins>
      <w:ins w:id="148" w:author="Laura H Spencer" w:date="2019-09-24T15:14:00Z">
        <w:r>
          <w:t xml:space="preserve"> (</w:t>
        </w:r>
      </w:ins>
      <w:ins w:id="149" w:author="Laura H Spencer" w:date="2019-09-24T15:17:00Z">
        <w:r>
          <w:t xml:space="preserve">Barton </w:t>
        </w:r>
        <w:r w:rsidRPr="00A57F59">
          <w:rPr>
            <w:i/>
            <w:rPrChange w:id="150" w:author="Laura H Spencer" w:date="2019-09-24T15:17:00Z">
              <w:rPr/>
            </w:rPrChange>
          </w:rPr>
          <w:t>et al</w:t>
        </w:r>
        <w:r>
          <w:t>., 2012).</w:t>
        </w:r>
      </w:ins>
      <w:ins w:id="151" w:author="Laura H Spencer" w:date="2019-09-24T15:14:00Z">
        <w:r>
          <w:t xml:space="preserve"> </w:t>
        </w:r>
      </w:ins>
      <w:r w:rsidR="001554ED">
        <w:t>A foundational series of studies on the Sydney rock oyster (</w:t>
      </w:r>
      <w:r w:rsidR="001554ED">
        <w:rPr>
          <w:i/>
        </w:rPr>
        <w:t xml:space="preserve">Saccostrea </w:t>
      </w:r>
      <w:proofErr w:type="spellStart"/>
      <w:r w:rsidR="001554ED">
        <w:rPr>
          <w:i/>
        </w:rPr>
        <w:t>glomerata</w:t>
      </w:r>
      <w:proofErr w:type="spellEnd"/>
      <w:r w:rsidR="001554ED">
        <w:t xml:space="preserve">) provide strong evidence for intergenerational carryover effects in estuarine bivalves. Adult </w:t>
      </w:r>
      <w:r w:rsidR="001554ED">
        <w:rPr>
          <w:i/>
        </w:rPr>
        <w:t xml:space="preserve">S. </w:t>
      </w:r>
      <w:proofErr w:type="spellStart"/>
      <w:r w:rsidR="001554ED">
        <w:rPr>
          <w:i/>
        </w:rPr>
        <w:t>glomerata</w:t>
      </w:r>
      <w:proofErr w:type="spellEnd"/>
      <w:r w:rsidR="001554ED">
        <w:t xml:space="preserve"> exposed to high pCO</w:t>
      </w:r>
      <w:r w:rsidR="001554ED">
        <w:rPr>
          <w:vertAlign w:val="subscript"/>
        </w:rPr>
        <w:t>2</w:t>
      </w:r>
      <w:r w:rsidR="001554ED">
        <w:t xml:space="preserve"> produced larger larvae that were less sensitive to high pCO</w:t>
      </w:r>
      <w:r w:rsidR="001554ED">
        <w:rPr>
          <w:vertAlign w:val="subscript"/>
        </w:rPr>
        <w:t>2</w:t>
      </w:r>
      <w:r w:rsidR="001554ED">
        <w:t xml:space="preserve">, and the effect persisted in the successive generation </w:t>
      </w:r>
      <w:hyperlink r:id="rId15">
        <w:r w:rsidR="001554ED">
          <w:rPr>
            <w:color w:val="000000"/>
          </w:rPr>
          <w:t>(Parker</w:t>
        </w:r>
      </w:hyperlink>
      <w:hyperlink r:id="rId16">
        <w:r w:rsidR="001554ED">
          <w:t xml:space="preserve"> </w:t>
        </w:r>
      </w:hyperlink>
      <w:hyperlink r:id="rId17">
        <w:r w:rsidR="001554ED">
          <w:rPr>
            <w:i/>
          </w:rPr>
          <w:t>et al.</w:t>
        </w:r>
      </w:hyperlink>
      <w:hyperlink r:id="rId18">
        <w:r w:rsidR="001554ED">
          <w:t>,</w:t>
        </w:r>
      </w:hyperlink>
      <w:hyperlink r:id="rId19">
        <w:r w:rsidR="001554ED">
          <w:rPr>
            <w:color w:val="000000"/>
          </w:rPr>
          <w:t xml:space="preserve"> 201</w:t>
        </w:r>
      </w:hyperlink>
      <w:hyperlink r:id="rId20">
        <w:r w:rsidR="001554ED">
          <w:t>2,</w:t>
        </w:r>
      </w:hyperlink>
      <w:hyperlink r:id="rId21">
        <w:r w:rsidR="001554ED">
          <w:rPr>
            <w:color w:val="000000"/>
          </w:rPr>
          <w:t xml:space="preserve"> 201</w:t>
        </w:r>
      </w:hyperlink>
      <w:hyperlink r:id="rId22">
        <w:r w:rsidR="001554ED">
          <w:t>5</w:t>
        </w:r>
      </w:hyperlink>
      <w:hyperlink r:id="rId23">
        <w:r w:rsidR="001554ED">
          <w:rPr>
            <w:color w:val="000000"/>
          </w:rPr>
          <w:t>)</w:t>
        </w:r>
      </w:hyperlink>
      <w:r w:rsidR="001554ED">
        <w:t>. In the presence of secondary stressors, however, parental high pCO</w:t>
      </w:r>
      <w:r w:rsidR="001554ED">
        <w:rPr>
          <w:vertAlign w:val="subscript"/>
        </w:rPr>
        <w:t>2</w:t>
      </w:r>
      <w:r w:rsidR="001554ED">
        <w:t xml:space="preserve"> exposure rendered larvae more sensitive </w:t>
      </w:r>
      <w:hyperlink r:id="rId24">
        <w:r w:rsidR="001554ED">
          <w:rPr>
            <w:color w:val="000000"/>
          </w:rPr>
          <w:t xml:space="preserve">(Parker </w:t>
        </w:r>
      </w:hyperlink>
      <w:hyperlink r:id="rId25">
        <w:r w:rsidR="001554ED">
          <w:rPr>
            <w:i/>
            <w:color w:val="000000"/>
          </w:rPr>
          <w:t>et al.</w:t>
        </w:r>
      </w:hyperlink>
      <w:hyperlink r:id="rId26">
        <w:r w:rsidR="001554ED">
          <w:rPr>
            <w:color w:val="000000"/>
          </w:rPr>
          <w:t>, 2017)</w:t>
        </w:r>
      </w:hyperlink>
      <w:r w:rsidR="001554ED">
        <w:t xml:space="preserve">. Intergenerational carryover effects are increasingly documented in larvae across other bivalve species, and are beneficial in the mussels </w:t>
      </w:r>
      <w:proofErr w:type="spellStart"/>
      <w:r w:rsidR="001554ED">
        <w:rPr>
          <w:i/>
        </w:rPr>
        <w:t>Mytilus</w:t>
      </w:r>
      <w:proofErr w:type="spellEnd"/>
      <w:r w:rsidR="001554ED">
        <w:rPr>
          <w:i/>
        </w:rPr>
        <w:t xml:space="preserve"> chilensis</w:t>
      </w:r>
      <w:r w:rsidR="001554ED">
        <w:t xml:space="preserve"> </w:t>
      </w:r>
      <w:hyperlink r:id="rId27">
        <w:r w:rsidR="001554ED">
          <w:rPr>
            <w:color w:val="000000"/>
          </w:rPr>
          <w:t xml:space="preserve">(Diaz </w:t>
        </w:r>
      </w:hyperlink>
      <w:hyperlink r:id="rId28">
        <w:r w:rsidR="001554ED">
          <w:rPr>
            <w:i/>
            <w:color w:val="000000"/>
          </w:rPr>
          <w:t>et al</w:t>
        </w:r>
      </w:hyperlink>
      <w:hyperlink r:id="rId29">
        <w:r w:rsidR="001554ED">
          <w:rPr>
            <w:color w:val="000000"/>
          </w:rPr>
          <w:t>., 2018)</w:t>
        </w:r>
      </w:hyperlink>
      <w:r w:rsidR="001554ED">
        <w:t xml:space="preserve"> and </w:t>
      </w:r>
      <w:proofErr w:type="spellStart"/>
      <w:r w:rsidR="001554ED">
        <w:rPr>
          <w:i/>
        </w:rPr>
        <w:t>Mytilus</w:t>
      </w:r>
      <w:proofErr w:type="spellEnd"/>
      <w:r w:rsidR="001554ED">
        <w:rPr>
          <w:i/>
        </w:rPr>
        <w:t xml:space="preserve"> edulis</w:t>
      </w:r>
      <w:r w:rsidR="001554ED">
        <w:t xml:space="preserve"> (but not juveniles) </w:t>
      </w:r>
      <w:hyperlink r:id="rId30">
        <w:r w:rsidR="001554ED">
          <w:rPr>
            <w:color w:val="000000"/>
          </w:rPr>
          <w:t xml:space="preserve">(Kong </w:t>
        </w:r>
      </w:hyperlink>
      <w:hyperlink r:id="rId31">
        <w:r w:rsidR="001554ED">
          <w:rPr>
            <w:i/>
            <w:color w:val="000000"/>
          </w:rPr>
          <w:t>et al</w:t>
        </w:r>
      </w:hyperlink>
      <w:hyperlink r:id="rId32">
        <w:r w:rsidR="001554ED">
          <w:rPr>
            <w:color w:val="000000"/>
          </w:rPr>
          <w:t xml:space="preserve">., 2019; Thomsen </w:t>
        </w:r>
      </w:hyperlink>
      <w:hyperlink r:id="rId33">
        <w:r w:rsidR="001554ED">
          <w:rPr>
            <w:i/>
            <w:color w:val="000000"/>
          </w:rPr>
          <w:t>et al</w:t>
        </w:r>
      </w:hyperlink>
      <w:hyperlink r:id="rId34">
        <w:r w:rsidR="001554ED">
          <w:rPr>
            <w:color w:val="000000"/>
          </w:rPr>
          <w:t>., 2017)</w:t>
        </w:r>
      </w:hyperlink>
      <w:r w:rsidR="001554ED">
        <w:t xml:space="preserve">, and detrimental in the clam </w:t>
      </w:r>
      <w:proofErr w:type="spellStart"/>
      <w:r w:rsidR="001554ED">
        <w:rPr>
          <w:i/>
        </w:rPr>
        <w:t>Mercenaria</w:t>
      </w:r>
      <w:proofErr w:type="spellEnd"/>
      <w:r w:rsidR="001554ED">
        <w:rPr>
          <w:i/>
        </w:rPr>
        <w:t xml:space="preserve"> </w:t>
      </w:r>
      <w:proofErr w:type="spellStart"/>
      <w:r w:rsidR="001554ED">
        <w:rPr>
          <w:i/>
        </w:rPr>
        <w:t>mercenaria</w:t>
      </w:r>
      <w:proofErr w:type="spellEnd"/>
      <w:r w:rsidR="001554ED">
        <w:t xml:space="preserve">, the scallop </w:t>
      </w:r>
      <w:proofErr w:type="spellStart"/>
      <w:r w:rsidR="001554ED">
        <w:rPr>
          <w:i/>
        </w:rPr>
        <w:t>Argopecten</w:t>
      </w:r>
      <w:proofErr w:type="spellEnd"/>
      <w:r w:rsidR="001554ED">
        <w:rPr>
          <w:i/>
        </w:rPr>
        <w:t xml:space="preserve"> </w:t>
      </w:r>
      <w:proofErr w:type="spellStart"/>
      <w:r w:rsidR="001554ED">
        <w:rPr>
          <w:i/>
        </w:rPr>
        <w:t>irradians</w:t>
      </w:r>
      <w:proofErr w:type="spellEnd"/>
      <w:r w:rsidR="001554ED">
        <w:t xml:space="preserve"> </w:t>
      </w:r>
      <w:hyperlink r:id="rId35">
        <w:r w:rsidR="001554ED">
          <w:rPr>
            <w:color w:val="000000"/>
          </w:rPr>
          <w:t xml:space="preserve">(Griffith &amp; </w:t>
        </w:r>
        <w:proofErr w:type="spellStart"/>
        <w:r w:rsidR="001554ED">
          <w:rPr>
            <w:color w:val="000000"/>
          </w:rPr>
          <w:t>Gobler</w:t>
        </w:r>
        <w:proofErr w:type="spellEnd"/>
        <w:r w:rsidR="001554ED">
          <w:rPr>
            <w:color w:val="000000"/>
          </w:rPr>
          <w:t>, 2017)</w:t>
        </w:r>
      </w:hyperlink>
      <w:r w:rsidR="001554ED">
        <w:t xml:space="preserve">, and the oyster </w:t>
      </w:r>
      <w:proofErr w:type="spellStart"/>
      <w:r w:rsidR="001554ED">
        <w:rPr>
          <w:i/>
        </w:rPr>
        <w:t>Crassostrea</w:t>
      </w:r>
      <w:proofErr w:type="spellEnd"/>
      <w:r w:rsidR="001554ED">
        <w:rPr>
          <w:i/>
        </w:rPr>
        <w:t xml:space="preserve"> </w:t>
      </w:r>
      <w:proofErr w:type="spellStart"/>
      <w:r w:rsidR="001554ED">
        <w:rPr>
          <w:i/>
        </w:rPr>
        <w:t>gigas</w:t>
      </w:r>
      <w:proofErr w:type="spellEnd"/>
      <w:r w:rsidR="001554ED">
        <w:t xml:space="preserve"> </w:t>
      </w:r>
      <w:hyperlink r:id="rId36">
        <w:r w:rsidR="001554ED">
          <w:rPr>
            <w:color w:val="000000"/>
          </w:rPr>
          <w:t>(Venkataraman, Spencer, &amp; Roberts, 2019)</w:t>
        </w:r>
      </w:hyperlink>
      <w:r w:rsidR="001554ED">
        <w:t xml:space="preserve">. </w:t>
      </w:r>
    </w:p>
    <w:p w14:paraId="1270248B" w14:textId="5749F1F1" w:rsidR="00D64A77" w:rsidRDefault="004263FA" w:rsidP="00C56A3D">
      <w:pPr>
        <w:spacing w:line="480" w:lineRule="auto"/>
        <w:ind w:firstLine="720"/>
      </w:pPr>
      <w:ins w:id="152" w:author="Laura H Spencer" w:date="2019-09-23T23:59:00Z">
        <w:r>
          <w:t>These p</w:t>
        </w:r>
      </w:ins>
      <w:del w:id="153" w:author="Laura H Spencer" w:date="2019-09-23T23:59:00Z">
        <w:r w:rsidR="001554ED" w:rsidDel="004263FA">
          <w:delText>P</w:delText>
        </w:r>
      </w:del>
      <w:r w:rsidR="001554ED">
        <w:t xml:space="preserve">reliminary </w:t>
      </w:r>
      <w:del w:id="154" w:author="Laura H Spencer" w:date="2019-09-22T14:30:00Z">
        <w:r w:rsidR="001554ED" w:rsidDel="00430B7E">
          <w:delText xml:space="preserve">intergenerational </w:delText>
        </w:r>
      </w:del>
      <w:r w:rsidR="001554ED">
        <w:t xml:space="preserve">studies </w:t>
      </w:r>
      <w:del w:id="155" w:author="Laura H Spencer" w:date="2019-09-22T14:30:00Z">
        <w:r w:rsidR="001554ED" w:rsidDel="00430B7E">
          <w:delText xml:space="preserve">in bivalves </w:delText>
        </w:r>
      </w:del>
      <w:ins w:id="156" w:author="Laura H Spencer" w:date="2019-09-22T14:30:00Z">
        <w:r w:rsidR="00430B7E">
          <w:t xml:space="preserve">provide strong evidence for intergenerational </w:t>
        </w:r>
      </w:ins>
      <w:ins w:id="157" w:author="Laura H Spencer" w:date="2019-09-23T23:59:00Z">
        <w:r>
          <w:t xml:space="preserve">carryover effects </w:t>
        </w:r>
      </w:ins>
      <w:ins w:id="158" w:author="Laura H Spencer" w:date="2019-09-22T14:30:00Z">
        <w:r w:rsidR="00430B7E">
          <w:t>in bivalves</w:t>
        </w:r>
      </w:ins>
      <w:del w:id="159" w:author="Laura H Spencer" w:date="2019-09-22T14:30:00Z">
        <w:r w:rsidR="001554ED" w:rsidDel="00430B7E">
          <w:delText>are promising</w:delText>
        </w:r>
      </w:del>
      <w:r w:rsidR="001554ED">
        <w:t>, but the body of work is still narrow in scope. Nearly all studies have exposed parents</w:t>
      </w:r>
      <w:r w:rsidR="006A2460">
        <w:t xml:space="preserve"> to stressors</w:t>
      </w:r>
      <w:r w:rsidR="001554ED">
        <w:t xml:space="preserve"> during </w:t>
      </w:r>
      <w:proofErr w:type="spellStart"/>
      <w:r w:rsidR="001554ED">
        <w:t>denovo</w:t>
      </w:r>
      <w:proofErr w:type="spellEnd"/>
      <w:r w:rsidR="001554ED">
        <w:t xml:space="preserve"> gamete formation (gametogenesis). For many temperate bivalve </w:t>
      </w:r>
      <w:r w:rsidR="001554ED">
        <w:lastRenderedPageBreak/>
        <w:t xml:space="preserve">species, this occurs seasonally in the spring </w:t>
      </w:r>
      <w:hyperlink r:id="rId37">
        <w:r w:rsidR="001554ED">
          <w:rPr>
            <w:color w:val="000000"/>
          </w:rPr>
          <w:t>(Bayne, 1976)</w:t>
        </w:r>
      </w:hyperlink>
      <w:r w:rsidR="001554ED">
        <w:t xml:space="preserve">. Yet, challenging periods of acidification and warming can occur during other times of the year </w:t>
      </w:r>
      <w:hyperlink r:id="rId38">
        <w:r w:rsidR="001554ED">
          <w:rPr>
            <w:color w:val="000000"/>
          </w:rPr>
          <w:t xml:space="preserve">(Evans, Hales, &amp; </w:t>
        </w:r>
        <w:proofErr w:type="spellStart"/>
        <w:r w:rsidR="001554ED">
          <w:rPr>
            <w:color w:val="000000"/>
          </w:rPr>
          <w:t>Strutton</w:t>
        </w:r>
        <w:proofErr w:type="spellEnd"/>
        <w:r w:rsidR="001554ED">
          <w:rPr>
            <w:color w:val="000000"/>
          </w:rPr>
          <w:t xml:space="preserve">, 2013; </w:t>
        </w:r>
        <w:proofErr w:type="spellStart"/>
        <w:r w:rsidR="001554ED">
          <w:rPr>
            <w:color w:val="000000"/>
          </w:rPr>
          <w:t>Joesoef</w:t>
        </w:r>
        <w:proofErr w:type="spellEnd"/>
        <w:r w:rsidR="001554ED">
          <w:rPr>
            <w:color w:val="000000"/>
          </w:rPr>
          <w:t>, Huang, Gao, &amp; Cai, 2015; McGrath, McGovern, Gregory, &amp; Cave, 2019)</w:t>
        </w:r>
      </w:hyperlink>
      <w:r w:rsidR="001554ED">
        <w:t xml:space="preserve">. The most corrosive carbonate environment in the Puget Sound estuary in Washington State, for example, commonly occurs in the winter when many species are reproductively inactive, while favorable conditions are in the spring when gametogenesis coincides with phytoplankton blooms </w:t>
      </w:r>
      <w:hyperlink r:id="rId39">
        <w:r w:rsidR="001554ED">
          <w:rPr>
            <w:color w:val="000000"/>
          </w:rPr>
          <w:t xml:space="preserve">(Pelletier, Roberts, </w:t>
        </w:r>
        <w:proofErr w:type="spellStart"/>
        <w:r w:rsidR="001554ED">
          <w:rPr>
            <w:color w:val="000000"/>
          </w:rPr>
          <w:t>Keyzers</w:t>
        </w:r>
        <w:proofErr w:type="spellEnd"/>
        <w:r w:rsidR="001554ED">
          <w:rPr>
            <w:color w:val="000000"/>
          </w:rPr>
          <w:t xml:space="preserve">, &amp; </w:t>
        </w:r>
        <w:proofErr w:type="spellStart"/>
        <w:r w:rsidR="001554ED">
          <w:rPr>
            <w:color w:val="000000"/>
          </w:rPr>
          <w:t>Alin</w:t>
        </w:r>
        <w:proofErr w:type="spellEnd"/>
        <w:r w:rsidR="001554ED">
          <w:rPr>
            <w:color w:val="000000"/>
          </w:rPr>
          <w:t>, 2018)</w:t>
        </w:r>
      </w:hyperlink>
      <w:r w:rsidR="001554ED">
        <w:t xml:space="preserve">. Thus, adult exposure to severely corrosive conditions during gametogenesis may not represent the natural estuarine system. To our knowledge, </w:t>
      </w:r>
      <w:ins w:id="160" w:author="Laura H Spencer" w:date="2019-09-19T17:10:00Z">
        <w:r w:rsidR="001F5BDB">
          <w:t xml:space="preserve">only </w:t>
        </w:r>
      </w:ins>
      <w:r w:rsidR="001554ED">
        <w:t xml:space="preserve">one study has assessed carryover effects of pre-gametogenic acidification in a bivalve, the oyster </w:t>
      </w:r>
      <w:r w:rsidR="001554ED">
        <w:rPr>
          <w:i/>
        </w:rPr>
        <w:t xml:space="preserve">C. </w:t>
      </w:r>
      <w:proofErr w:type="spellStart"/>
      <w:r w:rsidR="001554ED">
        <w:rPr>
          <w:i/>
        </w:rPr>
        <w:t>gigas</w:t>
      </w:r>
      <w:proofErr w:type="spellEnd"/>
      <w:r w:rsidR="001554ED">
        <w:t xml:space="preserve">, and found negative maternal carryover effects on larval survival </w:t>
      </w:r>
      <w:hyperlink r:id="rId40">
        <w:r w:rsidR="001554ED">
          <w:rPr>
            <w:color w:val="000000"/>
          </w:rPr>
          <w:t xml:space="preserve">(Venkataraman </w:t>
        </w:r>
      </w:hyperlink>
      <w:hyperlink r:id="rId41">
        <w:r w:rsidR="001554ED">
          <w:rPr>
            <w:i/>
            <w:color w:val="000000"/>
          </w:rPr>
          <w:t>et al</w:t>
        </w:r>
      </w:hyperlink>
      <w:hyperlink r:id="rId42">
        <w:r w:rsidR="001554ED">
          <w:rPr>
            <w:color w:val="000000"/>
          </w:rPr>
          <w:t>., 2019)</w:t>
        </w:r>
      </w:hyperlink>
      <w:r w:rsidR="001554ED">
        <w:t>, indicating that pre-gametogenic exposure also matters. No studies have yet attempted to examine intergenerational carryover effects of combined winter acidification and warming in bivalves.</w:t>
      </w:r>
    </w:p>
    <w:p w14:paraId="7336B4D8" w14:textId="77777777" w:rsidR="00D64A77" w:rsidRDefault="001554ED" w:rsidP="00C56A3D">
      <w:pPr>
        <w:spacing w:line="480" w:lineRule="auto"/>
        <w:ind w:firstLine="720"/>
      </w:pPr>
      <w:r>
        <w:t xml:space="preserve">To best predict whether intergenerational carryover effects will be beneficial or detrimental, it is also crucial to understand how warming and acidification will impact fertility and reproductive phenology. Temperature is a major driver of bivalve reproduction, and modulates gametogenesis </w:t>
      </w:r>
      <w:hyperlink r:id="rId43">
        <w:r>
          <w:rPr>
            <w:color w:val="000000"/>
          </w:rPr>
          <w:t xml:space="preserve">(Joyce, </w:t>
        </w:r>
        <w:proofErr w:type="spellStart"/>
        <w:r>
          <w:rPr>
            <w:color w:val="000000"/>
          </w:rPr>
          <w:t>Holthuis</w:t>
        </w:r>
        <w:proofErr w:type="spellEnd"/>
        <w:r>
          <w:rPr>
            <w:color w:val="000000"/>
          </w:rPr>
          <w:t xml:space="preserve">, Charrier, &amp; </w:t>
        </w:r>
        <w:proofErr w:type="spellStart"/>
        <w:r>
          <w:rPr>
            <w:color w:val="000000"/>
          </w:rPr>
          <w:t>Lindegarth</w:t>
        </w:r>
        <w:proofErr w:type="spellEnd"/>
        <w:r>
          <w:rPr>
            <w:color w:val="000000"/>
          </w:rPr>
          <w:t xml:space="preserve">, 2013; </w:t>
        </w:r>
        <w:proofErr w:type="spellStart"/>
        <w:r>
          <w:rPr>
            <w:color w:val="000000"/>
          </w:rPr>
          <w:t>Maneiro</w:t>
        </w:r>
        <w:proofErr w:type="spellEnd"/>
        <w:r>
          <w:rPr>
            <w:color w:val="000000"/>
          </w:rPr>
          <w:t>, Pérez-</w:t>
        </w:r>
        <w:proofErr w:type="spellStart"/>
        <w:r>
          <w:rPr>
            <w:color w:val="000000"/>
          </w:rPr>
          <w:t>Parallé</w:t>
        </w:r>
        <w:proofErr w:type="spellEnd"/>
        <w:r>
          <w:rPr>
            <w:color w:val="000000"/>
          </w:rPr>
          <w:t xml:space="preserve">, </w:t>
        </w:r>
        <w:proofErr w:type="spellStart"/>
        <w:r>
          <w:rPr>
            <w:color w:val="000000"/>
          </w:rPr>
          <w:t>Pazos</w:t>
        </w:r>
        <w:proofErr w:type="spellEnd"/>
        <w:r>
          <w:rPr>
            <w:color w:val="000000"/>
          </w:rPr>
          <w:t>, Silva, &amp; Sánchez, 2016; Oates, 2013)</w:t>
        </w:r>
      </w:hyperlink>
      <w:r>
        <w:t xml:space="preserve">, influences sex determination </w:t>
      </w:r>
      <w:hyperlink r:id="rId44">
        <w:r>
          <w:rPr>
            <w:color w:val="000000"/>
          </w:rPr>
          <w:t>(</w:t>
        </w:r>
        <w:proofErr w:type="spellStart"/>
        <w:r>
          <w:rPr>
            <w:color w:val="000000"/>
          </w:rPr>
          <w:t>Santerre</w:t>
        </w:r>
        <w:proofErr w:type="spellEnd"/>
        <w:r>
          <w:rPr>
            <w:color w:val="000000"/>
          </w:rPr>
          <w:t xml:space="preserve"> </w:t>
        </w:r>
      </w:hyperlink>
      <w:hyperlink r:id="rId45">
        <w:r>
          <w:rPr>
            <w:i/>
            <w:color w:val="000000"/>
          </w:rPr>
          <w:t>et al.</w:t>
        </w:r>
      </w:hyperlink>
      <w:hyperlink r:id="rId46">
        <w:r>
          <w:rPr>
            <w:color w:val="000000"/>
          </w:rPr>
          <w:t>, 2013)</w:t>
        </w:r>
      </w:hyperlink>
      <w:r>
        <w:t xml:space="preserve"> and, in many species, triggers spawning </w:t>
      </w:r>
      <w:hyperlink r:id="rId47">
        <w:r>
          <w:rPr>
            <w:color w:val="000000"/>
          </w:rPr>
          <w:t>(</w:t>
        </w:r>
        <w:proofErr w:type="spellStart"/>
        <w:r>
          <w:rPr>
            <w:color w:val="000000"/>
          </w:rPr>
          <w:t>Fabioux</w:t>
        </w:r>
        <w:proofErr w:type="spellEnd"/>
        <w:r>
          <w:rPr>
            <w:color w:val="000000"/>
          </w:rPr>
          <w:t xml:space="preserve">, </w:t>
        </w:r>
        <w:proofErr w:type="spellStart"/>
        <w:r>
          <w:rPr>
            <w:color w:val="000000"/>
          </w:rPr>
          <w:t>Huvet</w:t>
        </w:r>
        <w:proofErr w:type="spellEnd"/>
        <w:r>
          <w:rPr>
            <w:color w:val="000000"/>
          </w:rPr>
          <w:t xml:space="preserve">, Le </w:t>
        </w:r>
        <w:proofErr w:type="spellStart"/>
        <w:r>
          <w:rPr>
            <w:color w:val="000000"/>
          </w:rPr>
          <w:t>Souchu</w:t>
        </w:r>
        <w:proofErr w:type="spellEnd"/>
        <w:r>
          <w:rPr>
            <w:color w:val="000000"/>
          </w:rPr>
          <w:t xml:space="preserve">, Le </w:t>
        </w:r>
        <w:proofErr w:type="spellStart"/>
        <w:r>
          <w:rPr>
            <w:color w:val="000000"/>
          </w:rPr>
          <w:t>Pennec</w:t>
        </w:r>
        <w:proofErr w:type="spellEnd"/>
        <w:r>
          <w:rPr>
            <w:color w:val="000000"/>
          </w:rPr>
          <w:t xml:space="preserve">, &amp; </w:t>
        </w:r>
        <w:proofErr w:type="spellStart"/>
        <w:r>
          <w:rPr>
            <w:color w:val="000000"/>
          </w:rPr>
          <w:t>Pouvreau</w:t>
        </w:r>
        <w:proofErr w:type="spellEnd"/>
        <w:r>
          <w:rPr>
            <w:color w:val="000000"/>
          </w:rPr>
          <w:t>, 2005)</w:t>
        </w:r>
      </w:hyperlink>
      <w:r>
        <w:t xml:space="preserve"> (alongside other factors such as photoperiod, nutrition, lunar/tidal phases). Year-round warming may result in unexpected impacts to larval competency resulting from changes to reproduction. For instance, some temperate bivalve species have a thermal threshold for gametogenesis and enter a period of reproductive inactivity, or “quiescence”, which is </w:t>
      </w:r>
      <w:r>
        <w:lastRenderedPageBreak/>
        <w:t xml:space="preserve">believed necessary for successive spawning </w:t>
      </w:r>
      <w:hyperlink r:id="rId48">
        <w:r>
          <w:rPr>
            <w:color w:val="000000"/>
          </w:rPr>
          <w:t xml:space="preserve">(Giese, 1959; Hopkins, 1937; </w:t>
        </w:r>
        <w:proofErr w:type="spellStart"/>
        <w:r>
          <w:rPr>
            <w:color w:val="000000"/>
          </w:rPr>
          <w:t>Loosanoff</w:t>
        </w:r>
        <w:proofErr w:type="spellEnd"/>
        <w:r>
          <w:rPr>
            <w:color w:val="000000"/>
          </w:rPr>
          <w:t>, 1942)</w:t>
        </w:r>
      </w:hyperlink>
      <w:r>
        <w:t xml:space="preserve">. Warmer winters brought on by global climate change (IPCC, 2013) may therefore shift species’ reproductive cycles to begin earlier, or eliminate seasonality altogether, resulting in poorly provisioned or ill-timed larvae </w:t>
      </w:r>
      <w:hyperlink r:id="rId49">
        <w:r>
          <w:rPr>
            <w:color w:val="000000"/>
          </w:rPr>
          <w:t>(</w:t>
        </w:r>
        <w:proofErr w:type="spellStart"/>
        <w:r>
          <w:rPr>
            <w:color w:val="000000"/>
          </w:rPr>
          <w:t>Chevillot</w:t>
        </w:r>
        <w:proofErr w:type="spellEnd"/>
        <w:r>
          <w:rPr>
            <w:color w:val="000000"/>
          </w:rPr>
          <w:t xml:space="preserve"> </w:t>
        </w:r>
      </w:hyperlink>
      <w:hyperlink r:id="rId50">
        <w:r>
          <w:rPr>
            <w:i/>
            <w:color w:val="000000"/>
          </w:rPr>
          <w:t>et al.</w:t>
        </w:r>
      </w:hyperlink>
      <w:hyperlink r:id="rId51">
        <w:r>
          <w:rPr>
            <w:color w:val="000000"/>
          </w:rPr>
          <w:t>, 2017)</w:t>
        </w:r>
      </w:hyperlink>
      <w:r>
        <w:t xml:space="preserve">. Such impacts were clearly demonstrated using a long-term dataset (1973-2001) of estuarine clam </w:t>
      </w:r>
      <w:proofErr w:type="spellStart"/>
      <w:r>
        <w:rPr>
          <w:i/>
        </w:rPr>
        <w:t>Macoma</w:t>
      </w:r>
      <w:proofErr w:type="spellEnd"/>
      <w:r>
        <w:rPr>
          <w:i/>
        </w:rPr>
        <w:t xml:space="preserve"> </w:t>
      </w:r>
      <w:proofErr w:type="spellStart"/>
      <w:r>
        <w:rPr>
          <w:i/>
        </w:rPr>
        <w:t>balthica</w:t>
      </w:r>
      <w:proofErr w:type="spellEnd"/>
      <w:r>
        <w:t xml:space="preserve"> reproduction and temperature. Mild winters and earlier springs resulted in low fecundity, earlier spawning, and poor recruitment, which was largely explained by a phenological mismatch between spawning and peak phytoplankton blooms </w:t>
      </w:r>
      <w:hyperlink r:id="rId52">
        <w:r>
          <w:rPr>
            <w:color w:val="000000"/>
          </w:rPr>
          <w:t>(</w:t>
        </w:r>
        <w:proofErr w:type="spellStart"/>
        <w:r>
          <w:rPr>
            <w:color w:val="000000"/>
          </w:rPr>
          <w:t>Philippart</w:t>
        </w:r>
        <w:proofErr w:type="spellEnd"/>
        <w:r>
          <w:rPr>
            <w:color w:val="000000"/>
          </w:rPr>
          <w:t xml:space="preserve"> </w:t>
        </w:r>
      </w:hyperlink>
      <w:hyperlink r:id="rId53">
        <w:r>
          <w:rPr>
            <w:i/>
            <w:color w:val="000000"/>
          </w:rPr>
          <w:t>et al</w:t>
        </w:r>
      </w:hyperlink>
      <w:hyperlink r:id="rId54">
        <w:r>
          <w:rPr>
            <w:color w:val="000000"/>
          </w:rPr>
          <w:t>., 2003)</w:t>
        </w:r>
      </w:hyperlink>
      <w:r>
        <w:t>. The impacts of winter acidification on estuarine bivalve reproduction are less predictable. The few studies to date show that high pCO</w:t>
      </w:r>
      <w:r>
        <w:rPr>
          <w:vertAlign w:val="subscript"/>
        </w:rPr>
        <w:t>2</w:t>
      </w:r>
      <w:r>
        <w:t xml:space="preserve"> delays gametogenesis in the oysters </w:t>
      </w:r>
      <w:r>
        <w:rPr>
          <w:i/>
        </w:rPr>
        <w:t xml:space="preserve">S. </w:t>
      </w:r>
      <w:proofErr w:type="spellStart"/>
      <w:r>
        <w:rPr>
          <w:i/>
        </w:rPr>
        <w:t>glomerata</w:t>
      </w:r>
      <w:proofErr w:type="spellEnd"/>
      <w:r>
        <w:t xml:space="preserve"> and </w:t>
      </w:r>
      <w:proofErr w:type="spellStart"/>
      <w:r>
        <w:rPr>
          <w:i/>
        </w:rPr>
        <w:t>Crassostrea</w:t>
      </w:r>
      <w:proofErr w:type="spellEnd"/>
      <w:r>
        <w:rPr>
          <w:i/>
        </w:rPr>
        <w:t xml:space="preserve"> virginica</w:t>
      </w:r>
      <w:r>
        <w:t xml:space="preserve"> </w:t>
      </w:r>
      <w:hyperlink r:id="rId55">
        <w:r>
          <w:rPr>
            <w:color w:val="000000"/>
          </w:rPr>
          <w:t xml:space="preserve">(Boulais </w:t>
        </w:r>
      </w:hyperlink>
      <w:hyperlink r:id="rId56">
        <w:r>
          <w:rPr>
            <w:i/>
            <w:color w:val="000000"/>
          </w:rPr>
          <w:t>et al</w:t>
        </w:r>
      </w:hyperlink>
      <w:hyperlink r:id="rId57">
        <w:r>
          <w:rPr>
            <w:color w:val="000000"/>
          </w:rPr>
          <w:t xml:space="preserve">., 2017; Parker </w:t>
        </w:r>
      </w:hyperlink>
      <w:hyperlink r:id="rId58">
        <w:r>
          <w:rPr>
            <w:i/>
            <w:color w:val="000000"/>
          </w:rPr>
          <w:t>et al</w:t>
        </w:r>
      </w:hyperlink>
      <w:hyperlink r:id="rId59">
        <w:r>
          <w:rPr>
            <w:color w:val="000000"/>
          </w:rPr>
          <w:t>., 2018)</w:t>
        </w:r>
      </w:hyperlink>
      <w:r>
        <w:t xml:space="preserve">, but both studies exposed oysters during gametogenesis. Acidification during the winter months could increase energetic requirements </w:t>
      </w:r>
      <w:hyperlink r:id="rId60">
        <w:r>
          <w:rPr>
            <w:color w:val="000000"/>
          </w:rPr>
          <w:t>(</w:t>
        </w:r>
        <w:proofErr w:type="spellStart"/>
        <w:r>
          <w:rPr>
            <w:color w:val="000000"/>
          </w:rPr>
          <w:t>Sokolova</w:t>
        </w:r>
        <w:proofErr w:type="spellEnd"/>
        <w:r>
          <w:rPr>
            <w:color w:val="000000"/>
          </w:rPr>
          <w:t xml:space="preserve">, </w:t>
        </w:r>
        <w:proofErr w:type="spellStart"/>
        <w:r>
          <w:rPr>
            <w:color w:val="000000"/>
          </w:rPr>
          <w:t>Frederich</w:t>
        </w:r>
        <w:proofErr w:type="spellEnd"/>
        <w:r>
          <w:rPr>
            <w:color w:val="000000"/>
          </w:rPr>
          <w:t xml:space="preserve">, </w:t>
        </w:r>
        <w:proofErr w:type="spellStart"/>
        <w:r>
          <w:rPr>
            <w:color w:val="000000"/>
          </w:rPr>
          <w:t>Bagwe</w:t>
        </w:r>
        <w:proofErr w:type="spellEnd"/>
        <w:r>
          <w:rPr>
            <w:color w:val="000000"/>
          </w:rPr>
          <w:t xml:space="preserve">, </w:t>
        </w:r>
        <w:proofErr w:type="spellStart"/>
        <w:r>
          <w:rPr>
            <w:color w:val="000000"/>
          </w:rPr>
          <w:t>Lannig</w:t>
        </w:r>
        <w:proofErr w:type="spellEnd"/>
        <w:r>
          <w:rPr>
            <w:color w:val="000000"/>
          </w:rPr>
          <w:t xml:space="preserve">, &amp; </w:t>
        </w:r>
        <w:proofErr w:type="spellStart"/>
        <w:r>
          <w:rPr>
            <w:color w:val="000000"/>
          </w:rPr>
          <w:t>Sukhotin</w:t>
        </w:r>
        <w:proofErr w:type="spellEnd"/>
        <w:r>
          <w:rPr>
            <w:color w:val="000000"/>
          </w:rPr>
          <w:t>, 2012)</w:t>
        </w:r>
      </w:hyperlink>
      <w:r>
        <w:t xml:space="preserve">, and deplete glycogen reserves that are later utilized for gametogenesis in the spring </w:t>
      </w:r>
      <w:hyperlink r:id="rId61">
        <w:r>
          <w:rPr>
            <w:color w:val="000000"/>
          </w:rPr>
          <w:t xml:space="preserve">(Mathieu &amp; </w:t>
        </w:r>
        <w:proofErr w:type="spellStart"/>
        <w:r>
          <w:rPr>
            <w:color w:val="000000"/>
          </w:rPr>
          <w:t>Lubet</w:t>
        </w:r>
        <w:proofErr w:type="spellEnd"/>
        <w:r>
          <w:rPr>
            <w:color w:val="000000"/>
          </w:rPr>
          <w:t>, 1993)</w:t>
        </w:r>
      </w:hyperlink>
      <w:r>
        <w:t xml:space="preserve">, but this hypothesis has yet to be tested.   </w:t>
      </w:r>
    </w:p>
    <w:p w14:paraId="14C4C632" w14:textId="311235E8" w:rsidR="00D64A77" w:rsidRDefault="001554ED" w:rsidP="00F67189">
      <w:pPr>
        <w:spacing w:line="480" w:lineRule="auto"/>
        <w:ind w:firstLine="720"/>
        <w:rPr>
          <w:ins w:id="161" w:author="Laura H Spencer" w:date="2019-09-23T22:49:00Z"/>
        </w:rPr>
      </w:pPr>
      <w:r>
        <w:t xml:space="preserve">The purpose of this study was to assess whether warmer, </w:t>
      </w:r>
      <w:del w:id="162" w:author="Laura H Spencer" w:date="2019-09-23T22:49:00Z">
        <w:r w:rsidDel="004B3DC3">
          <w:delText>more acidic</w:delText>
        </w:r>
      </w:del>
      <w:ins w:id="163" w:author="Laura H Spencer" w:date="2019-09-23T22:49:00Z">
        <w:r w:rsidR="004B3DC3">
          <w:t>less alkaline</w:t>
        </w:r>
      </w:ins>
      <w:r>
        <w:t xml:space="preserve"> winters will affect fecundity and offspring viability in the Olympia oyster, </w:t>
      </w:r>
      <w:proofErr w:type="spellStart"/>
      <w:r>
        <w:rPr>
          <w:i/>
        </w:rPr>
        <w:t>Ostrea</w:t>
      </w:r>
      <w:proofErr w:type="spellEnd"/>
      <w:r>
        <w:rPr>
          <w:i/>
        </w:rPr>
        <w:t xml:space="preserve"> </w:t>
      </w:r>
      <w:proofErr w:type="spellStart"/>
      <w:r>
        <w:rPr>
          <w:i/>
        </w:rPr>
        <w:t>lurida</w:t>
      </w:r>
      <w:proofErr w:type="spellEnd"/>
      <w:r>
        <w:t xml:space="preserve">. The Olympia is </w:t>
      </w:r>
      <w:del w:id="164" w:author="Laura H Spencer" w:date="2019-09-22T16:19:00Z">
        <w:r w:rsidDel="00E345C2">
          <w:delText xml:space="preserve">the only </w:delText>
        </w:r>
      </w:del>
      <w:del w:id="165" w:author="Laura H Spencer" w:date="2019-09-23T18:23:00Z">
        <w:r w:rsidDel="0009773D">
          <w:delText xml:space="preserve">oyster species </w:delText>
        </w:r>
      </w:del>
      <w:r>
        <w:t xml:space="preserve">native to the Pacific coast of North America </w:t>
      </w:r>
      <w:hyperlink r:id="rId62">
        <w:r>
          <w:rPr>
            <w:color w:val="000000"/>
          </w:rPr>
          <w:t>(McGraw, 2009)</w:t>
        </w:r>
      </w:hyperlink>
      <w:r>
        <w:t>. Overharvest and pollution devastated populations in the early 1900</w:t>
      </w:r>
      <w:del w:id="166" w:author="Laura H Spencer" w:date="2019-09-19T17:10:00Z">
        <w:r w:rsidDel="001F5BDB">
          <w:delText>’</w:delText>
        </w:r>
      </w:del>
      <w:r>
        <w:t xml:space="preserve">s, and today 2-5% of historic beds remain </w:t>
      </w:r>
      <w:hyperlink r:id="rId63">
        <w:r>
          <w:rPr>
            <w:color w:val="000000"/>
          </w:rPr>
          <w:t xml:space="preserve">(Blake &amp; Bradbury, 2012; Polson &amp; </w:t>
        </w:r>
        <w:proofErr w:type="spellStart"/>
        <w:r>
          <w:rPr>
            <w:color w:val="000000"/>
          </w:rPr>
          <w:t>Zacherl</w:t>
        </w:r>
        <w:proofErr w:type="spellEnd"/>
        <w:r>
          <w:rPr>
            <w:color w:val="000000"/>
          </w:rPr>
          <w:t>, 2009)</w:t>
        </w:r>
      </w:hyperlink>
      <w:r>
        <w:t xml:space="preserve">. </w:t>
      </w:r>
      <w:ins w:id="167" w:author="Laura H Spencer" w:date="2019-09-23T22:51:00Z">
        <w:r w:rsidR="004B3DC3">
          <w:t xml:space="preserve">Restoration efforts are afoot, but </w:t>
        </w:r>
        <w:r w:rsidR="004B3DC3">
          <w:rPr>
            <w:i/>
          </w:rPr>
          <w:t xml:space="preserve">O. </w:t>
        </w:r>
        <w:proofErr w:type="spellStart"/>
        <w:r w:rsidR="004B3DC3">
          <w:rPr>
            <w:i/>
          </w:rPr>
          <w:t>lurida</w:t>
        </w:r>
        <w:proofErr w:type="spellEnd"/>
        <w:r w:rsidR="004B3DC3">
          <w:rPr>
            <w:i/>
          </w:rPr>
          <w:t xml:space="preserve"> </w:t>
        </w:r>
        <w:r w:rsidR="004B3DC3">
          <w:t xml:space="preserve">populations continue to struggle, and may be further challenged by changing conditions </w:t>
        </w:r>
        <w:r w:rsidR="004B3DC3">
          <w:fldChar w:fldCharType="begin"/>
        </w:r>
        <w:r w:rsidR="004B3DC3">
          <w:instrText xml:space="preserve"> HYPERLINK "https://paperpile.com/c/DMAOJn/Bgwc+MDe1+CiIB" \h </w:instrText>
        </w:r>
        <w:r w:rsidR="004B3DC3">
          <w:fldChar w:fldCharType="separate"/>
        </w:r>
        <w:r w:rsidR="004B3DC3">
          <w:rPr>
            <w:color w:val="000000"/>
          </w:rPr>
          <w:t xml:space="preserve">(Barton, Hales, </w:t>
        </w:r>
        <w:proofErr w:type="spellStart"/>
        <w:r w:rsidR="004B3DC3">
          <w:rPr>
            <w:color w:val="000000"/>
          </w:rPr>
          <w:t>Waldbusser</w:t>
        </w:r>
        <w:proofErr w:type="spellEnd"/>
        <w:r w:rsidR="004B3DC3">
          <w:rPr>
            <w:color w:val="000000"/>
          </w:rPr>
          <w:t xml:space="preserve">, Langdon, &amp; Feely, 2012; Feely, Klinger, Newton, &amp; </w:t>
        </w:r>
        <w:proofErr w:type="spellStart"/>
        <w:r w:rsidR="004B3DC3">
          <w:rPr>
            <w:color w:val="000000"/>
          </w:rPr>
          <w:t>Chadsey</w:t>
        </w:r>
        <w:proofErr w:type="spellEnd"/>
        <w:r w:rsidR="004B3DC3">
          <w:rPr>
            <w:color w:val="000000"/>
          </w:rPr>
          <w:t>, 2012; Feely, Sabine, Hernandez-</w:t>
        </w:r>
        <w:proofErr w:type="spellStart"/>
        <w:r w:rsidR="004B3DC3">
          <w:rPr>
            <w:color w:val="000000"/>
          </w:rPr>
          <w:t>Ayon</w:t>
        </w:r>
        <w:proofErr w:type="spellEnd"/>
        <w:r w:rsidR="004B3DC3">
          <w:rPr>
            <w:color w:val="000000"/>
          </w:rPr>
          <w:t xml:space="preserve">, </w:t>
        </w:r>
        <w:proofErr w:type="spellStart"/>
        <w:r w:rsidR="004B3DC3">
          <w:rPr>
            <w:color w:val="000000"/>
          </w:rPr>
          <w:t>Ianson</w:t>
        </w:r>
        <w:proofErr w:type="spellEnd"/>
        <w:r w:rsidR="004B3DC3">
          <w:rPr>
            <w:color w:val="000000"/>
          </w:rPr>
          <w:t>, &amp; Hales, 2008)</w:t>
        </w:r>
        <w:r w:rsidR="004B3DC3">
          <w:rPr>
            <w:color w:val="000000"/>
          </w:rPr>
          <w:fldChar w:fldCharType="end"/>
        </w:r>
        <w:r w:rsidR="004B3DC3">
          <w:t xml:space="preserve">. For instance, large interannual variability in larval recruitment and frequent recruitment failures </w:t>
        </w:r>
      </w:ins>
      <w:ins w:id="168" w:author="Laura H Spencer" w:date="2019-09-24T09:07:00Z">
        <w:r w:rsidR="00AE04DC">
          <w:t>were</w:t>
        </w:r>
      </w:ins>
      <w:ins w:id="169" w:author="Laura H Spencer" w:date="2019-09-23T22:51:00Z">
        <w:r w:rsidR="004B3DC3">
          <w:t xml:space="preserve"> recently reported</w:t>
        </w:r>
      </w:ins>
      <w:ins w:id="170" w:author="Laura H Spencer" w:date="2019-09-24T15:20:00Z">
        <w:r w:rsidR="00A57F59">
          <w:t xml:space="preserve"> </w:t>
        </w:r>
      </w:ins>
      <w:ins w:id="171" w:author="Laura H Spencer" w:date="2019-09-23T22:51:00Z">
        <w:r w:rsidR="004B3DC3">
          <w:t xml:space="preserve">(Wasson et al., 2016; Kimbro, White &amp; </w:t>
        </w:r>
        <w:proofErr w:type="spellStart"/>
        <w:r w:rsidR="004B3DC3">
          <w:lastRenderedPageBreak/>
          <w:t>Grosholz</w:t>
        </w:r>
        <w:proofErr w:type="spellEnd"/>
        <w:r w:rsidR="004B3DC3">
          <w:t xml:space="preserve">, 2019). This variability is presumably related to inconsistent spawning </w:t>
        </w:r>
      </w:ins>
      <w:ins w:id="172" w:author="Laura H Spencer" w:date="2019-09-24T14:35:00Z">
        <w:r w:rsidR="00961A52">
          <w:t>success,</w:t>
        </w:r>
      </w:ins>
      <w:ins w:id="173" w:author="Laura H Spencer" w:date="2019-09-23T22:51:00Z">
        <w:r w:rsidR="004B3DC3">
          <w:t xml:space="preserve"> larval survival</w:t>
        </w:r>
      </w:ins>
      <w:ins w:id="174" w:author="Laura H Spencer" w:date="2019-09-24T14:35:00Z">
        <w:r w:rsidR="00961A52">
          <w:t>, and retention</w:t>
        </w:r>
      </w:ins>
      <w:ins w:id="175" w:author="Laura H Spencer" w:date="2019-09-23T22:51:00Z">
        <w:r w:rsidR="004B3DC3">
          <w:t xml:space="preserve">, </w:t>
        </w:r>
      </w:ins>
      <w:ins w:id="176" w:author="Laura H Spencer" w:date="2019-09-24T14:35:00Z">
        <w:r w:rsidR="00961A52">
          <w:t xml:space="preserve">and </w:t>
        </w:r>
      </w:ins>
      <w:ins w:id="177" w:author="Laura H Spencer" w:date="2019-09-23T22:51:00Z">
        <w:r w:rsidR="004B3DC3">
          <w:t xml:space="preserve">governed predominantly by local conditions (Kimbro, White &amp; </w:t>
        </w:r>
        <w:proofErr w:type="spellStart"/>
        <w:r w:rsidR="004B3DC3">
          <w:t>Grosholz</w:t>
        </w:r>
        <w:proofErr w:type="spellEnd"/>
        <w:r w:rsidR="004B3DC3">
          <w:t>, 2019)</w:t>
        </w:r>
      </w:ins>
      <w:ins w:id="178" w:author="Laura H Spencer" w:date="2019-09-24T09:07:00Z">
        <w:r w:rsidR="00AE04DC">
          <w:t xml:space="preserve">. </w:t>
        </w:r>
      </w:ins>
      <w:ins w:id="179" w:author="Laura H Spencer" w:date="2019-09-24T14:37:00Z">
        <w:r w:rsidR="008C3903">
          <w:t>Which local</w:t>
        </w:r>
      </w:ins>
      <w:ins w:id="180" w:author="Laura H Spencer" w:date="2019-09-24T09:05:00Z">
        <w:r w:rsidR="00525FF6">
          <w:t xml:space="preserve"> conditions</w:t>
        </w:r>
      </w:ins>
      <w:ins w:id="181" w:author="Laura H Spencer" w:date="2019-09-24T14:36:00Z">
        <w:r w:rsidR="00961A52">
          <w:t xml:space="preserve"> predict recruitment failure</w:t>
        </w:r>
      </w:ins>
      <w:ins w:id="182" w:author="Laura H Spencer" w:date="2019-09-24T09:16:00Z">
        <w:r w:rsidR="00AE04DC">
          <w:t>, including</w:t>
        </w:r>
      </w:ins>
      <w:ins w:id="183" w:author="Laura H Spencer" w:date="2019-09-24T15:21:00Z">
        <w:r w:rsidR="00A57F59">
          <w:t xml:space="preserve"> the</w:t>
        </w:r>
      </w:ins>
      <w:ins w:id="184" w:author="Laura H Spencer" w:date="2019-09-24T09:16:00Z">
        <w:r w:rsidR="00AE04DC">
          <w:t xml:space="preserve"> intensity, timing, and duration</w:t>
        </w:r>
      </w:ins>
      <w:ins w:id="185" w:author="Laura H Spencer" w:date="2019-09-24T14:36:00Z">
        <w:r w:rsidR="00961A52">
          <w:t xml:space="preserve"> of environmental variables</w:t>
        </w:r>
      </w:ins>
      <w:ins w:id="186" w:author="Laura H Spencer" w:date="2019-09-24T09:07:00Z">
        <w:r w:rsidR="00AE04DC">
          <w:t xml:space="preserve">, </w:t>
        </w:r>
      </w:ins>
      <w:ins w:id="187" w:author="Laura H Spencer" w:date="2019-09-24T14:37:00Z">
        <w:r w:rsidR="008C3903">
          <w:t>are</w:t>
        </w:r>
      </w:ins>
      <w:ins w:id="188" w:author="Laura H Spencer" w:date="2019-09-24T09:07:00Z">
        <w:r w:rsidR="00AE04DC">
          <w:t xml:space="preserve"> not known</w:t>
        </w:r>
      </w:ins>
      <w:ins w:id="189" w:author="Laura H Spencer" w:date="2019-09-24T09:12:00Z">
        <w:r w:rsidR="00AE04DC">
          <w:t xml:space="preserve"> </w:t>
        </w:r>
      </w:ins>
      <w:ins w:id="190" w:author="Laura H Spencer" w:date="2019-09-24T09:14:00Z">
        <w:r w:rsidR="00AE04DC">
          <w:t>(Wasson et al., 2016)</w:t>
        </w:r>
      </w:ins>
      <w:ins w:id="191" w:author="Laura H Spencer" w:date="2019-09-24T09:05:00Z">
        <w:r w:rsidR="00525FF6">
          <w:t>.</w:t>
        </w:r>
      </w:ins>
      <w:ins w:id="192" w:author="Laura H Spencer" w:date="2019-09-23T22:51:00Z">
        <w:r w:rsidR="004B3DC3">
          <w:t xml:space="preserve"> </w:t>
        </w:r>
      </w:ins>
      <w:ins w:id="193" w:author="Laura H Spencer" w:date="2019-09-24T14:37:00Z">
        <w:r w:rsidR="008C3903">
          <w:t>If w</w:t>
        </w:r>
      </w:ins>
      <w:ins w:id="194" w:author="Laura H Spencer" w:date="2019-09-23T22:51:00Z">
        <w:r w:rsidR="004B3DC3">
          <w:t xml:space="preserve">inter conditions </w:t>
        </w:r>
      </w:ins>
      <w:ins w:id="195" w:author="Laura H Spencer" w:date="2019-09-24T14:37:00Z">
        <w:r w:rsidR="008C3903">
          <w:t xml:space="preserve">significantly </w:t>
        </w:r>
      </w:ins>
      <w:ins w:id="196" w:author="Laura H Spencer" w:date="2019-09-23T22:51:00Z">
        <w:r w:rsidR="004B3DC3">
          <w:t xml:space="preserve">influence </w:t>
        </w:r>
      </w:ins>
      <w:ins w:id="197" w:author="Laura H Spencer" w:date="2019-09-24T14:39:00Z">
        <w:r w:rsidR="008C3903">
          <w:t>recruitment</w:t>
        </w:r>
      </w:ins>
      <w:ins w:id="198" w:author="Laura H Spencer" w:date="2019-09-23T22:51:00Z">
        <w:r w:rsidR="004B3DC3">
          <w:t xml:space="preserve"> </w:t>
        </w:r>
      </w:ins>
      <w:ins w:id="199" w:author="Laura H Spencer" w:date="2019-09-23T23:08:00Z">
        <w:r w:rsidR="004621EA" w:rsidRPr="004621EA">
          <w:t xml:space="preserve">through direct changes to adult reproductive capacity or timing, or indirect </w:t>
        </w:r>
      </w:ins>
      <w:ins w:id="200" w:author="Laura H Spencer" w:date="2019-09-23T23:09:00Z">
        <w:r w:rsidR="004621EA">
          <w:t xml:space="preserve">changes </w:t>
        </w:r>
      </w:ins>
      <w:ins w:id="201" w:author="Laura H Spencer" w:date="2019-09-23T23:08:00Z">
        <w:r w:rsidR="004621EA" w:rsidRPr="004621EA">
          <w:t>through parental carryover effects</w:t>
        </w:r>
      </w:ins>
      <w:ins w:id="202" w:author="Laura H Spencer" w:date="2019-09-24T14:40:00Z">
        <w:r w:rsidR="008C3903">
          <w:t xml:space="preserve">, </w:t>
        </w:r>
      </w:ins>
      <w:ins w:id="203" w:author="Laura H Spencer" w:date="2019-09-24T14:43:00Z">
        <w:r w:rsidR="008C3903">
          <w:t xml:space="preserve">population densities and distributions will inevitably shift with conditions. </w:t>
        </w:r>
      </w:ins>
      <w:ins w:id="204" w:author="Laura H Spencer" w:date="2019-09-24T14:40:00Z">
        <w:r w:rsidR="008C3903">
          <w:t xml:space="preserve"> </w:t>
        </w:r>
      </w:ins>
      <w:del w:id="205" w:author="Laura H Spencer" w:date="2019-09-23T22:52:00Z">
        <w:r w:rsidDel="004B3DC3">
          <w:delText xml:space="preserve">Like other invertebrate species </w:delText>
        </w:r>
        <w:r w:rsidR="001F5BDB" w:rsidDel="004B3DC3">
          <w:fldChar w:fldCharType="begin"/>
        </w:r>
        <w:r w:rsidR="001F5BDB" w:rsidDel="004B3DC3">
          <w:delInstrText xml:space="preserve"> HYPERLINK "https://paperpile.com/c/DMAOJn/Ezx6+mI8K+6kYq+k4I9+NkLU" \h </w:delInstrText>
        </w:r>
        <w:r w:rsidR="001F5BDB" w:rsidDel="004B3DC3">
          <w:fldChar w:fldCharType="separate"/>
        </w:r>
        <w:r w:rsidDel="004B3DC3">
          <w:rPr>
            <w:color w:val="000000"/>
          </w:rPr>
          <w:delText xml:space="preserve">(Kelly, Padilla-Gamiño, &amp; Hofmann, 2013; Parker, Ross, &amp; O’Connor, 2011; Sanford &amp; Kelly, 2011; Sunday </w:delText>
        </w:r>
        <w:r w:rsidR="001F5BDB" w:rsidDel="004B3DC3">
          <w:rPr>
            <w:color w:val="000000"/>
          </w:rPr>
          <w:fldChar w:fldCharType="end"/>
        </w:r>
        <w:r w:rsidR="001F5BDB" w:rsidDel="004B3DC3">
          <w:fldChar w:fldCharType="begin"/>
        </w:r>
        <w:r w:rsidR="001F5BDB" w:rsidDel="004B3DC3">
          <w:delInstrText xml:space="preserve"> HYPERLINK "https://paperpile.com/c/DMAOJn/Ezx6+mI8K+6kYq+k4I9+NkLU" \h </w:delInstrText>
        </w:r>
        <w:r w:rsidR="001F5BDB" w:rsidDel="004B3DC3">
          <w:fldChar w:fldCharType="separate"/>
        </w:r>
        <w:r w:rsidDel="004B3DC3">
          <w:rPr>
            <w:i/>
            <w:color w:val="000000"/>
          </w:rPr>
          <w:delText>et al.</w:delText>
        </w:r>
        <w:r w:rsidR="001F5BDB" w:rsidDel="004B3DC3">
          <w:rPr>
            <w:i/>
            <w:color w:val="000000"/>
          </w:rPr>
          <w:fldChar w:fldCharType="end"/>
        </w:r>
        <w:r w:rsidR="001F5BDB" w:rsidDel="004B3DC3">
          <w:fldChar w:fldCharType="begin"/>
        </w:r>
        <w:r w:rsidR="001F5BDB" w:rsidDel="004B3DC3">
          <w:delInstrText xml:space="preserve"> HYPERLINK "https://paperpile.com/c/DMAOJn/Ezx6+mI8K+6kYq+k4I9+NkLU" \h </w:delInstrText>
        </w:r>
        <w:r w:rsidR="001F5BDB" w:rsidDel="004B3DC3">
          <w:fldChar w:fldCharType="separate"/>
        </w:r>
        <w:r w:rsidDel="004B3DC3">
          <w:rPr>
            <w:color w:val="000000"/>
          </w:rPr>
          <w:delText>, 2014; Thompson, O’Connor, Parker, Ross, &amp; Raftos, 2015)</w:delText>
        </w:r>
        <w:r w:rsidR="001F5BDB" w:rsidDel="004B3DC3">
          <w:rPr>
            <w:color w:val="000000"/>
          </w:rPr>
          <w:fldChar w:fldCharType="end"/>
        </w:r>
        <w:r w:rsidDel="004B3DC3">
          <w:delText xml:space="preserve">, </w:delText>
        </w:r>
      </w:del>
      <w:del w:id="206" w:author="Laura H Spencer" w:date="2019-09-23T22:55:00Z">
        <w:r w:rsidDel="00F67189">
          <w:rPr>
            <w:i/>
          </w:rPr>
          <w:delText>O</w:delText>
        </w:r>
      </w:del>
      <w:del w:id="207" w:author="Laura H Spencer" w:date="2019-09-23T22:53:00Z">
        <w:r w:rsidDel="004B3DC3">
          <w:rPr>
            <w:i/>
          </w:rPr>
          <w:delText>.</w:delText>
        </w:r>
      </w:del>
      <w:del w:id="208" w:author="Laura H Spencer" w:date="2019-09-23T22:55:00Z">
        <w:r w:rsidDel="00F67189">
          <w:rPr>
            <w:i/>
          </w:rPr>
          <w:delText xml:space="preserve"> lurida</w:delText>
        </w:r>
        <w:r w:rsidDel="00F67189">
          <w:delText xml:space="preserve"> exhibits varying phenotypes among genetically distinct groups </w:delText>
        </w:r>
        <w:r w:rsidR="001F5BDB" w:rsidDel="00F67189">
          <w:fldChar w:fldCharType="begin"/>
        </w:r>
        <w:r w:rsidR="001F5BDB" w:rsidDel="00F67189">
          <w:delInstrText xml:space="preserve"> HYPERLINK "https://paperpile.com/c/DMAOJn/oVxq" \h </w:delInstrText>
        </w:r>
        <w:r w:rsidR="001F5BDB" w:rsidDel="00F67189">
          <w:fldChar w:fldCharType="separate"/>
        </w:r>
        <w:r w:rsidDel="00F67189">
          <w:rPr>
            <w:color w:val="000000"/>
          </w:rPr>
          <w:delText>(Silliman, 2019)</w:delText>
        </w:r>
        <w:r w:rsidR="001F5BDB" w:rsidDel="00F67189">
          <w:rPr>
            <w:color w:val="000000"/>
          </w:rPr>
          <w:fldChar w:fldCharType="end"/>
        </w:r>
        <w:r w:rsidDel="00F67189">
          <w:delText xml:space="preserve">, which can influence their sensitivity to environmental stressors </w:delText>
        </w:r>
        <w:r w:rsidR="001F5BDB" w:rsidDel="00F67189">
          <w:fldChar w:fldCharType="begin"/>
        </w:r>
        <w:r w:rsidR="001F5BDB" w:rsidDel="00F67189">
          <w:delInstrText xml:space="preserve"> HYPERLINK "https://paperpile.com/c/DMAOJn/kcRL+h3IR+4QuA+OwPR+pNym" \h </w:delInstrText>
        </w:r>
        <w:r w:rsidR="001F5BDB" w:rsidDel="00F67189">
          <w:fldChar w:fldCharType="separate"/>
        </w:r>
        <w:r w:rsidDel="00F67189">
          <w:rPr>
            <w:color w:val="000000"/>
          </w:rPr>
          <w:delText>(Bible &amp; Sanford, 2016; Heare, Blake, Davis, Vadopalas, &amp; Roberts, 2017; Heare, White, Vadopalas, &amp; Roberts, 2018; Maynard, Bible, Pespeni, Sanford, &amp; Evans, 2018; Silliman, Bowyer, &amp; Roberts, 2018)</w:delText>
        </w:r>
        <w:r w:rsidR="001F5BDB" w:rsidDel="00F67189">
          <w:rPr>
            <w:color w:val="000000"/>
          </w:rPr>
          <w:fldChar w:fldCharType="end"/>
        </w:r>
        <w:r w:rsidDel="00F67189">
          <w:delText xml:space="preserve">. </w:delText>
        </w:r>
        <w:r w:rsidR="006A2460" w:rsidRPr="001F5BDB" w:rsidDel="00F67189">
          <w:delText>Indeed, t</w:delText>
        </w:r>
        <w:r w:rsidRPr="001F5BDB" w:rsidDel="00F67189">
          <w:delText xml:space="preserve">he two groups to measure the response of </w:delText>
        </w:r>
        <w:r w:rsidRPr="001F5BDB" w:rsidDel="00F67189">
          <w:rPr>
            <w:i/>
          </w:rPr>
          <w:delText>O. lurida</w:delText>
        </w:r>
        <w:r w:rsidRPr="001F5BDB" w:rsidDel="00F67189">
          <w:rPr>
            <w:rFonts w:eastAsia="Cardo"/>
          </w:rPr>
          <w:delText xml:space="preserve"> larvae to ocean acidification found contrasting results </w:delText>
        </w:r>
        <w:r w:rsidRPr="001F5BDB" w:rsidDel="00F67189">
          <w:rPr>
            <w:rFonts w:ascii="Cambria Math" w:eastAsia="Cardo" w:hAnsi="Cambria Math" w:cs="Cambria Math"/>
          </w:rPr>
          <w:delText>⎼</w:delText>
        </w:r>
        <w:r w:rsidRPr="001F5BDB" w:rsidDel="00F67189">
          <w:rPr>
            <w:rFonts w:eastAsia="Cardo"/>
          </w:rPr>
          <w:delText xml:space="preserve">  no effect </w:delText>
        </w:r>
        <w:r w:rsidR="001F5BDB" w:rsidRPr="001F5BDB" w:rsidDel="00F67189">
          <w:fldChar w:fldCharType="begin"/>
        </w:r>
        <w:r w:rsidR="001F5BDB" w:rsidRPr="001F5BDB" w:rsidDel="00F67189">
          <w:delInstrText xml:space="preserve"> HYPERLINK "https://paperpile.com/c/DMAOJn/yDyH" \h </w:delInstrText>
        </w:r>
        <w:r w:rsidR="001F5BDB" w:rsidRPr="001F5BDB" w:rsidDel="00F67189">
          <w:fldChar w:fldCharType="separate"/>
        </w:r>
        <w:r w:rsidRPr="001F5BDB" w:rsidDel="00F67189">
          <w:rPr>
            <w:color w:val="000000"/>
          </w:rPr>
          <w:delText xml:space="preserve">(Waldbusser </w:delText>
        </w:r>
        <w:r w:rsidR="001F5BDB" w:rsidRPr="001F5BDB" w:rsidDel="00F67189">
          <w:rPr>
            <w:color w:val="000000"/>
          </w:rPr>
          <w:fldChar w:fldCharType="end"/>
        </w:r>
        <w:r w:rsidR="001F5BDB" w:rsidRPr="001F5BDB" w:rsidDel="00F67189">
          <w:fldChar w:fldCharType="begin"/>
        </w:r>
        <w:r w:rsidR="001F5BDB" w:rsidRPr="001F5BDB" w:rsidDel="00F67189">
          <w:delInstrText xml:space="preserve"> HYPERLINK "https://paperpile.com/c/DMAOJn/yDyH" \h </w:delInstrText>
        </w:r>
        <w:r w:rsidR="001F5BDB" w:rsidRPr="001F5BDB" w:rsidDel="00F67189">
          <w:fldChar w:fldCharType="separate"/>
        </w:r>
        <w:r w:rsidRPr="001F5BDB" w:rsidDel="00F67189">
          <w:rPr>
            <w:i/>
            <w:color w:val="000000"/>
          </w:rPr>
          <w:delText>et al.</w:delText>
        </w:r>
        <w:r w:rsidR="001F5BDB" w:rsidRPr="001F5BDB" w:rsidDel="00F67189">
          <w:rPr>
            <w:i/>
            <w:color w:val="000000"/>
          </w:rPr>
          <w:fldChar w:fldCharType="end"/>
        </w:r>
        <w:r w:rsidR="001F5BDB" w:rsidRPr="001F5BDB" w:rsidDel="00F67189">
          <w:fldChar w:fldCharType="begin"/>
        </w:r>
        <w:r w:rsidR="001F5BDB" w:rsidRPr="001F5BDB" w:rsidDel="00F67189">
          <w:delInstrText xml:space="preserve"> HYPERLINK "https://paperpile.com/c/DMAOJn/yDyH" \h </w:delInstrText>
        </w:r>
        <w:r w:rsidR="001F5BDB" w:rsidRPr="001F5BDB" w:rsidDel="00F67189">
          <w:fldChar w:fldCharType="separate"/>
        </w:r>
        <w:r w:rsidRPr="001F5BDB" w:rsidDel="00F67189">
          <w:rPr>
            <w:color w:val="000000"/>
          </w:rPr>
          <w:delText>, 2016)</w:delText>
        </w:r>
        <w:r w:rsidR="001F5BDB" w:rsidRPr="001F5BDB" w:rsidDel="00F67189">
          <w:rPr>
            <w:color w:val="000000"/>
          </w:rPr>
          <w:fldChar w:fldCharType="end"/>
        </w:r>
        <w:r w:rsidRPr="001F5BDB" w:rsidDel="00F67189">
          <w:delText xml:space="preserve">, and slower growth </w:delText>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color w:val="000000"/>
          </w:rPr>
          <w:delText xml:space="preserve">(Hettinger </w:delText>
        </w:r>
        <w:r w:rsidR="001F5BDB" w:rsidRPr="001F5BDB" w:rsidDel="00F67189">
          <w:rPr>
            <w:color w:val="000000"/>
          </w:rPr>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i/>
            <w:color w:val="000000"/>
          </w:rPr>
          <w:delText>et al.</w:delText>
        </w:r>
        <w:r w:rsidR="001F5BDB" w:rsidRPr="001F5BDB" w:rsidDel="00F67189">
          <w:rPr>
            <w:i/>
            <w:color w:val="000000"/>
          </w:rPr>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color w:val="000000"/>
          </w:rPr>
          <w:delText>, 201</w:delText>
        </w:r>
        <w:r w:rsidR="001F5BDB" w:rsidRPr="001F5BDB" w:rsidDel="00F67189">
          <w:rPr>
            <w:color w:val="000000"/>
          </w:rPr>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delText>2</w:delText>
        </w:r>
        <w:r w:rsidR="001F5BDB" w:rsidRPr="001F5BDB" w:rsidDel="00F67189">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color w:val="000000"/>
          </w:rPr>
          <w:delText>, 201</w:delText>
        </w:r>
        <w:r w:rsidR="001F5BDB" w:rsidRPr="001F5BDB" w:rsidDel="00F67189">
          <w:rPr>
            <w:color w:val="000000"/>
          </w:rPr>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delText>3</w:delText>
        </w:r>
        <w:r w:rsidR="001F5BDB" w:rsidRPr="001F5BDB" w:rsidDel="00F67189">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color w:val="000000"/>
          </w:rPr>
          <w:delText>)</w:delText>
        </w:r>
        <w:r w:rsidR="001F5BDB" w:rsidRPr="001F5BDB" w:rsidDel="00F67189">
          <w:rPr>
            <w:color w:val="000000"/>
          </w:rPr>
          <w:fldChar w:fldCharType="end"/>
        </w:r>
        <w:r w:rsidRPr="001F5BDB" w:rsidDel="00F67189">
          <w:rPr>
            <w:rFonts w:eastAsia="Cardo"/>
          </w:rPr>
          <w:delText xml:space="preserve"> </w:delText>
        </w:r>
        <w:r w:rsidRPr="001F5BDB" w:rsidDel="00F67189">
          <w:rPr>
            <w:rFonts w:ascii="Cambria Math" w:eastAsia="Cardo" w:hAnsi="Cambria Math" w:cs="Cambria Math"/>
          </w:rPr>
          <w:delText>⎼</w:delText>
        </w:r>
        <w:r w:rsidRPr="001F5BDB" w:rsidDel="00F67189">
          <w:rPr>
            <w:rFonts w:eastAsia="Cardo"/>
          </w:rPr>
          <w:delText xml:space="preserve">  possibly a result of local adaptation. </w:delText>
        </w:r>
        <w:r w:rsidRPr="001F5BDB" w:rsidDel="00F67189">
          <w:delText>T</w:delText>
        </w:r>
        <w:r w:rsidDel="00F67189">
          <w:delText xml:space="preserve">he source population used for experimental studies may therefore be a critical factor influencing climate-related findings. </w:delText>
        </w:r>
      </w:del>
      <w:moveFromRangeStart w:id="209" w:author="Laura H Spencer" w:date="2019-09-22T16:22:00Z" w:name="move20061785"/>
      <w:moveFrom w:id="210" w:author="Laura H Spencer" w:date="2019-09-22T16:22:00Z">
        <w:r w:rsidDel="00AF238D">
          <w:t xml:space="preserve">Therefore, this study leveraged oysters from three </w:t>
        </w:r>
        <w:r w:rsidR="006A2460" w:rsidDel="00AF238D">
          <w:t xml:space="preserve">phenotypically distinct </w:t>
        </w:r>
        <w:r w:rsidDel="00AF238D">
          <w:t>Puget Sound populations</w:t>
        </w:r>
        <w:r w:rsidR="006A2460" w:rsidDel="00AF238D">
          <w:t>, which were hatchery-reared in common conditions to adulthood</w:t>
        </w:r>
        <w:r w:rsidDel="00AF238D">
          <w:t xml:space="preserve"> (Heare </w:t>
        </w:r>
        <w:r w:rsidDel="00AF238D">
          <w:rPr>
            <w:i/>
          </w:rPr>
          <w:t>et al</w:t>
        </w:r>
        <w:r w:rsidDel="00AF238D">
          <w:t>. 2017, 2018).</w:t>
        </w:r>
      </w:moveFrom>
      <w:moveFromRangeEnd w:id="209"/>
    </w:p>
    <w:p w14:paraId="5C81B96C" w14:textId="22016B4B" w:rsidR="004B3DC3" w:rsidDel="004B3DC3" w:rsidRDefault="000F7B4B" w:rsidP="000F7B4B">
      <w:pPr>
        <w:spacing w:line="480" w:lineRule="auto"/>
        <w:ind w:firstLine="720"/>
        <w:rPr>
          <w:del w:id="211" w:author="Laura H Spencer" w:date="2019-09-23T22:51:00Z"/>
        </w:rPr>
        <w:pPrChange w:id="212" w:author="Laura H Spencer" w:date="2019-09-24T15:24:00Z">
          <w:pPr>
            <w:spacing w:line="480" w:lineRule="auto"/>
            <w:ind w:firstLine="720"/>
          </w:pPr>
        </w:pPrChange>
      </w:pPr>
      <w:ins w:id="213" w:author="Laura H Spencer" w:date="2019-09-24T15:24:00Z">
        <w:r>
          <w:t xml:space="preserve">A consideration in this </w:t>
        </w:r>
      </w:ins>
      <w:ins w:id="214" w:author="Laura H Spencer" w:date="2019-09-24T15:25:00Z">
        <w:r>
          <w:t>s</w:t>
        </w:r>
      </w:ins>
      <w:ins w:id="215" w:author="Laura H Spencer" w:date="2019-09-24T15:24:00Z">
        <w:r>
          <w:t xml:space="preserve">tudy was the genetic </w:t>
        </w:r>
      </w:ins>
      <w:ins w:id="216" w:author="Laura H Spencer" w:date="2019-09-24T15:25:00Z">
        <w:r>
          <w:t>composition</w:t>
        </w:r>
      </w:ins>
      <w:ins w:id="217" w:author="Laura H Spencer" w:date="2019-09-24T15:24:00Z">
        <w:r>
          <w:t xml:space="preserve"> </w:t>
        </w:r>
      </w:ins>
      <w:ins w:id="218" w:author="Laura H Spencer" w:date="2019-09-24T15:25:00Z">
        <w:r>
          <w:t>of</w:t>
        </w:r>
      </w:ins>
      <w:ins w:id="219" w:author="Laura H Spencer" w:date="2019-09-24T15:24:00Z">
        <w:r>
          <w:t xml:space="preserve"> test organisms. </w:t>
        </w:r>
      </w:ins>
    </w:p>
    <w:p w14:paraId="7D11636B" w14:textId="26EC2723" w:rsidR="00F67189" w:rsidRDefault="001554ED" w:rsidP="000F7B4B">
      <w:pPr>
        <w:spacing w:line="480" w:lineRule="auto"/>
        <w:ind w:firstLine="720"/>
        <w:rPr>
          <w:ins w:id="220" w:author="Laura H Spencer" w:date="2019-09-23T22:55:00Z"/>
        </w:rPr>
      </w:pPr>
      <w:del w:id="221" w:author="Laura H Spencer" w:date="2019-09-24T09:17:00Z">
        <w:r w:rsidDel="00DC511F">
          <w:delText>Here, we investigate carryover effects of winter exposure to elevated temperature and high pCO</w:delText>
        </w:r>
        <w:r w:rsidDel="00DC511F">
          <w:rPr>
            <w:vertAlign w:val="subscript"/>
          </w:rPr>
          <w:delText xml:space="preserve">2 </w:delText>
        </w:r>
        <w:r w:rsidDel="00DC511F">
          <w:delText xml:space="preserve">on reproduction and offspring viability across </w:delText>
        </w:r>
      </w:del>
      <w:del w:id="222" w:author="Laura H Spencer" w:date="2019-09-22T16:23:00Z">
        <w:r w:rsidDel="00AF238D">
          <w:delText xml:space="preserve">multiple </w:delText>
        </w:r>
        <w:r w:rsidDel="00AF238D">
          <w:rPr>
            <w:i/>
          </w:rPr>
          <w:delText xml:space="preserve">O. lurida </w:delText>
        </w:r>
        <w:r w:rsidDel="00AF238D">
          <w:delText xml:space="preserve">populations. </w:delText>
        </w:r>
      </w:del>
      <w:moveToRangeStart w:id="223" w:author="Laura H Spencer" w:date="2019-09-22T16:22:00Z" w:name="move20061785"/>
      <w:moveTo w:id="224" w:author="Laura H Spencer" w:date="2019-09-22T16:22:00Z">
        <w:del w:id="225" w:author="Laura H Spencer" w:date="2019-09-22T16:22:00Z">
          <w:r w:rsidR="00AF238D" w:rsidDel="00AF238D">
            <w:delText>Therefore, t</w:delText>
          </w:r>
        </w:del>
        <w:del w:id="226" w:author="Laura H Spencer" w:date="2019-09-22T16:23:00Z">
          <w:r w:rsidR="00AF238D" w:rsidDel="00AF238D">
            <w:delText xml:space="preserve">his study leveraged oysters from </w:delText>
          </w:r>
        </w:del>
        <w:del w:id="227" w:author="Laura H Spencer" w:date="2019-09-24T09:18:00Z">
          <w:r w:rsidR="00AF238D" w:rsidDel="00DC511F">
            <w:delText>t</w:delText>
          </w:r>
        </w:del>
        <w:del w:id="228" w:author="Laura H Spencer" w:date="2019-09-24T09:19:00Z">
          <w:r w:rsidR="00AF238D" w:rsidDel="00DC511F">
            <w:delText>hree phenotypically distinct Puget Sound populations, which were hatchery-reared in common conditions to adulthood</w:delText>
          </w:r>
        </w:del>
        <w:del w:id="229" w:author="Laura H Spencer" w:date="2019-09-24T09:18:00Z">
          <w:r w:rsidR="00AF238D" w:rsidDel="00DC511F">
            <w:delText xml:space="preserve"> </w:delText>
          </w:r>
        </w:del>
        <w:del w:id="230" w:author="Laura H Spencer" w:date="2019-09-24T09:19:00Z">
          <w:r w:rsidR="00AF238D" w:rsidDel="00DC511F">
            <w:delText xml:space="preserve">(Heare </w:delText>
          </w:r>
          <w:r w:rsidR="00AF238D" w:rsidDel="00DC511F">
            <w:rPr>
              <w:i/>
            </w:rPr>
            <w:delText>et al</w:delText>
          </w:r>
          <w:r w:rsidR="00AF238D" w:rsidDel="00DC511F">
            <w:delText>. 2017, 2018).</w:delText>
          </w:r>
        </w:del>
      </w:moveTo>
      <w:moveToRangeEnd w:id="223"/>
      <w:proofErr w:type="spellStart"/>
      <w:ins w:id="231" w:author="Laura H Spencer" w:date="2019-09-23T22:55:00Z">
        <w:r w:rsidR="00F67189">
          <w:rPr>
            <w:i/>
          </w:rPr>
          <w:t>Ostrea</w:t>
        </w:r>
        <w:proofErr w:type="spellEnd"/>
        <w:r w:rsidR="00F67189">
          <w:rPr>
            <w:i/>
          </w:rPr>
          <w:t xml:space="preserve"> </w:t>
        </w:r>
        <w:proofErr w:type="spellStart"/>
        <w:r w:rsidR="00F67189">
          <w:rPr>
            <w:i/>
          </w:rPr>
          <w:t>lurida</w:t>
        </w:r>
        <w:proofErr w:type="spellEnd"/>
        <w:r w:rsidR="00F67189">
          <w:t xml:space="preserve"> exhibits varying phenotypes among genetically distinct groups </w:t>
        </w:r>
        <w:r w:rsidR="00F67189">
          <w:fldChar w:fldCharType="begin"/>
        </w:r>
        <w:r w:rsidR="00F67189">
          <w:instrText xml:space="preserve"> HYPERLINK "https://paperpile.com/c/DMAOJn/oVxq" \h </w:instrText>
        </w:r>
        <w:r w:rsidR="00F67189">
          <w:fldChar w:fldCharType="separate"/>
        </w:r>
        <w:r w:rsidR="00F67189">
          <w:rPr>
            <w:color w:val="000000"/>
          </w:rPr>
          <w:t>(Silliman, 2019)</w:t>
        </w:r>
        <w:r w:rsidR="00F67189">
          <w:rPr>
            <w:color w:val="000000"/>
          </w:rPr>
          <w:fldChar w:fldCharType="end"/>
        </w:r>
        <w:r w:rsidR="00F67189">
          <w:t xml:space="preserve">, which can influence their sensitivity to environmental stressors </w:t>
        </w:r>
        <w:r w:rsidR="00F67189">
          <w:fldChar w:fldCharType="begin"/>
        </w:r>
        <w:r w:rsidR="00F67189">
          <w:instrText xml:space="preserve"> HYPERLINK "https://paperpile.com/c/DMAOJn/kcRL+h3IR+4QuA+OwPR+pNym" \h </w:instrText>
        </w:r>
        <w:r w:rsidR="00F67189">
          <w:fldChar w:fldCharType="separate"/>
        </w:r>
        <w:r w:rsidR="00F67189">
          <w:rPr>
            <w:color w:val="000000"/>
          </w:rPr>
          <w:t xml:space="preserve">(Bible &amp; Sanford, 2016; </w:t>
        </w:r>
        <w:proofErr w:type="spellStart"/>
        <w:r w:rsidR="00F67189">
          <w:rPr>
            <w:color w:val="000000"/>
          </w:rPr>
          <w:t>Heare</w:t>
        </w:r>
        <w:proofErr w:type="spellEnd"/>
        <w:r w:rsidR="00F67189">
          <w:rPr>
            <w:color w:val="000000"/>
          </w:rPr>
          <w:t xml:space="preserve">, Blake, Davis, </w:t>
        </w:r>
        <w:proofErr w:type="spellStart"/>
        <w:r w:rsidR="00F67189">
          <w:rPr>
            <w:color w:val="000000"/>
          </w:rPr>
          <w:t>Vadopalas</w:t>
        </w:r>
        <w:proofErr w:type="spellEnd"/>
        <w:r w:rsidR="00F67189">
          <w:rPr>
            <w:color w:val="000000"/>
          </w:rPr>
          <w:t xml:space="preserve">, &amp; Roberts, 2017; </w:t>
        </w:r>
        <w:proofErr w:type="spellStart"/>
        <w:r w:rsidR="00F67189">
          <w:rPr>
            <w:color w:val="000000"/>
          </w:rPr>
          <w:t>Heare</w:t>
        </w:r>
        <w:proofErr w:type="spellEnd"/>
        <w:r w:rsidR="00F67189">
          <w:rPr>
            <w:color w:val="000000"/>
          </w:rPr>
          <w:t xml:space="preserve">, White, </w:t>
        </w:r>
        <w:proofErr w:type="spellStart"/>
        <w:r w:rsidR="00F67189">
          <w:rPr>
            <w:color w:val="000000"/>
          </w:rPr>
          <w:t>Vadopalas</w:t>
        </w:r>
        <w:proofErr w:type="spellEnd"/>
        <w:r w:rsidR="00F67189">
          <w:rPr>
            <w:color w:val="000000"/>
          </w:rPr>
          <w:t xml:space="preserve">, &amp; Roberts, 2018; Maynard, Bible, </w:t>
        </w:r>
        <w:proofErr w:type="spellStart"/>
        <w:r w:rsidR="00F67189">
          <w:rPr>
            <w:color w:val="000000"/>
          </w:rPr>
          <w:t>Pespeni</w:t>
        </w:r>
        <w:proofErr w:type="spellEnd"/>
        <w:r w:rsidR="00F67189">
          <w:rPr>
            <w:color w:val="000000"/>
          </w:rPr>
          <w:t xml:space="preserve">, Sanford, &amp; Evans, 2018; Silliman, Bowyer, &amp; Roberts, 2018; </w:t>
        </w:r>
        <w:r w:rsidR="00F67189" w:rsidRPr="004B3DC3">
          <w:rPr>
            <w:color w:val="000000"/>
          </w:rPr>
          <w:t>Bible, Evans &amp; Sanford, 2019</w:t>
        </w:r>
        <w:r w:rsidR="00F67189">
          <w:rPr>
            <w:color w:val="000000"/>
          </w:rPr>
          <w:t>)</w:t>
        </w:r>
        <w:r w:rsidR="00F67189">
          <w:rPr>
            <w:color w:val="000000"/>
          </w:rPr>
          <w:fldChar w:fldCharType="end"/>
        </w:r>
        <w:r w:rsidR="00F67189">
          <w:t>.</w:t>
        </w:r>
      </w:ins>
      <w:ins w:id="232" w:author="Laura H Spencer" w:date="2019-09-24T09:20:00Z">
        <w:r w:rsidR="00DC511F">
          <w:rPr>
            <w:rFonts w:eastAsia="Cardo"/>
          </w:rPr>
          <w:t xml:space="preserve"> </w:t>
        </w:r>
      </w:ins>
      <w:ins w:id="233" w:author="Laura H Spencer" w:date="2019-09-23T22:55:00Z">
        <w:r w:rsidR="00F67189" w:rsidRPr="001F5BDB">
          <w:t xml:space="preserve">Indeed, the two groups to measure the response of </w:t>
        </w:r>
        <w:r w:rsidR="00F67189" w:rsidRPr="001F5BDB">
          <w:rPr>
            <w:i/>
          </w:rPr>
          <w:t xml:space="preserve">O. </w:t>
        </w:r>
        <w:proofErr w:type="spellStart"/>
        <w:r w:rsidR="00F67189" w:rsidRPr="001F5BDB">
          <w:rPr>
            <w:i/>
          </w:rPr>
          <w:t>lurida</w:t>
        </w:r>
        <w:proofErr w:type="spellEnd"/>
        <w:r w:rsidR="00F67189" w:rsidRPr="001F5BDB">
          <w:rPr>
            <w:rFonts w:eastAsia="Cardo"/>
          </w:rPr>
          <w:t xml:space="preserve"> larvae to ocean acidification found contrasting results </w:t>
        </w:r>
        <w:r w:rsidR="00F67189" w:rsidRPr="001F5BDB">
          <w:rPr>
            <w:rFonts w:ascii="Cambria Math" w:eastAsia="Cardo" w:hAnsi="Cambria Math" w:cs="Cambria Math"/>
          </w:rPr>
          <w:t>⎼</w:t>
        </w:r>
        <w:r w:rsidR="00F67189" w:rsidRPr="001F5BDB">
          <w:rPr>
            <w:rFonts w:eastAsia="Cardo"/>
          </w:rPr>
          <w:t xml:space="preserve">  no effect </w:t>
        </w:r>
        <w:r w:rsidR="00F67189" w:rsidRPr="001F5BDB">
          <w:fldChar w:fldCharType="begin"/>
        </w:r>
        <w:r w:rsidR="00F67189" w:rsidRPr="001F5BDB">
          <w:instrText xml:space="preserve"> HYPERLINK "https://paperpile.com/c/DMAOJn/yDyH" \h </w:instrText>
        </w:r>
        <w:r w:rsidR="00F67189" w:rsidRPr="001F5BDB">
          <w:fldChar w:fldCharType="separate"/>
        </w:r>
        <w:r w:rsidR="00F67189" w:rsidRPr="001F5BDB">
          <w:rPr>
            <w:color w:val="000000"/>
          </w:rPr>
          <w:t>(</w:t>
        </w:r>
        <w:proofErr w:type="spellStart"/>
        <w:r w:rsidR="00F67189" w:rsidRPr="001F5BDB">
          <w:rPr>
            <w:color w:val="000000"/>
          </w:rPr>
          <w:t>Waldbusser</w:t>
        </w:r>
        <w:proofErr w:type="spellEnd"/>
        <w:r w:rsidR="00F67189" w:rsidRPr="001F5BDB">
          <w:rPr>
            <w:color w:val="000000"/>
          </w:rPr>
          <w:t xml:space="preserve"> </w:t>
        </w:r>
        <w:r w:rsidR="00F67189" w:rsidRPr="001F5BDB">
          <w:rPr>
            <w:color w:val="000000"/>
          </w:rPr>
          <w:fldChar w:fldCharType="end"/>
        </w:r>
        <w:r w:rsidR="00F67189" w:rsidRPr="001F5BDB">
          <w:fldChar w:fldCharType="begin"/>
        </w:r>
        <w:r w:rsidR="00F67189" w:rsidRPr="001F5BDB">
          <w:instrText xml:space="preserve"> HYPERLINK "https://paperpile.com/c/DMAOJn/yDyH" \h </w:instrText>
        </w:r>
        <w:r w:rsidR="00F67189" w:rsidRPr="001F5BDB">
          <w:fldChar w:fldCharType="separate"/>
        </w:r>
        <w:r w:rsidR="00F67189" w:rsidRPr="001F5BDB">
          <w:rPr>
            <w:i/>
            <w:color w:val="000000"/>
          </w:rPr>
          <w:t>et al.</w:t>
        </w:r>
        <w:r w:rsidR="00F67189" w:rsidRPr="001F5BDB">
          <w:rPr>
            <w:i/>
            <w:color w:val="000000"/>
          </w:rPr>
          <w:fldChar w:fldCharType="end"/>
        </w:r>
        <w:r w:rsidR="00F67189" w:rsidRPr="001F5BDB">
          <w:fldChar w:fldCharType="begin"/>
        </w:r>
        <w:r w:rsidR="00F67189" w:rsidRPr="001F5BDB">
          <w:instrText xml:space="preserve"> HYPERLINK "https://paperpile.com/c/DMAOJn/yDyH" \h </w:instrText>
        </w:r>
        <w:r w:rsidR="00F67189" w:rsidRPr="001F5BDB">
          <w:fldChar w:fldCharType="separate"/>
        </w:r>
        <w:r w:rsidR="00F67189" w:rsidRPr="001F5BDB">
          <w:rPr>
            <w:color w:val="000000"/>
          </w:rPr>
          <w:t>, 2016)</w:t>
        </w:r>
        <w:r w:rsidR="00F67189" w:rsidRPr="001F5BDB">
          <w:rPr>
            <w:color w:val="000000"/>
          </w:rPr>
          <w:fldChar w:fldCharType="end"/>
        </w:r>
        <w:r w:rsidR="00F67189" w:rsidRPr="001F5BDB">
          <w:t xml:space="preserve">, and slower growth </w:t>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color w:val="000000"/>
          </w:rPr>
          <w:t xml:space="preserve">(Hettinger </w:t>
        </w:r>
        <w:r w:rsidR="00F67189" w:rsidRPr="001F5BDB">
          <w:rPr>
            <w:color w:val="000000"/>
          </w:rPr>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i/>
            <w:color w:val="000000"/>
          </w:rPr>
          <w:t>et al.</w:t>
        </w:r>
        <w:r w:rsidR="00F67189" w:rsidRPr="001F5BDB">
          <w:rPr>
            <w:i/>
            <w:color w:val="000000"/>
          </w:rPr>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color w:val="000000"/>
          </w:rPr>
          <w:t>, 201</w:t>
        </w:r>
        <w:r w:rsidR="00F67189" w:rsidRPr="001F5BDB">
          <w:rPr>
            <w:color w:val="000000"/>
          </w:rPr>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t>2</w:t>
        </w:r>
        <w:r w:rsidR="00F67189" w:rsidRPr="001F5BDB">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color w:val="000000"/>
          </w:rPr>
          <w:t>, 201</w:t>
        </w:r>
        <w:r w:rsidR="00F67189" w:rsidRPr="001F5BDB">
          <w:rPr>
            <w:color w:val="000000"/>
          </w:rPr>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t>3</w:t>
        </w:r>
        <w:r w:rsidR="00F67189" w:rsidRPr="001F5BDB">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color w:val="000000"/>
          </w:rPr>
          <w:t>)</w:t>
        </w:r>
        <w:r w:rsidR="00F67189" w:rsidRPr="001F5BDB">
          <w:rPr>
            <w:color w:val="000000"/>
          </w:rPr>
          <w:fldChar w:fldCharType="end"/>
        </w:r>
        <w:r w:rsidR="00F67189" w:rsidRPr="001F5BDB">
          <w:rPr>
            <w:rFonts w:eastAsia="Cardo"/>
          </w:rPr>
          <w:t xml:space="preserve"> </w:t>
        </w:r>
        <w:r w:rsidR="00F67189" w:rsidRPr="001F5BDB">
          <w:rPr>
            <w:rFonts w:ascii="Cambria Math" w:eastAsia="Cardo" w:hAnsi="Cambria Math" w:cs="Cambria Math"/>
          </w:rPr>
          <w:t>⎼</w:t>
        </w:r>
        <w:r w:rsidR="00F67189" w:rsidRPr="001F5BDB">
          <w:rPr>
            <w:rFonts w:eastAsia="Cardo"/>
          </w:rPr>
          <w:t xml:space="preserve">  possibly a result of local adaptation. </w:t>
        </w:r>
        <w:r w:rsidR="00F67189" w:rsidRPr="001F5BDB">
          <w:t>T</w:t>
        </w:r>
        <w:r w:rsidR="00F67189">
          <w:t>he source population used for experimental studies may therefore be a critical factor influencing climate-related findings</w:t>
        </w:r>
      </w:ins>
      <w:ins w:id="234" w:author="Laura H Spencer" w:date="2019-09-24T09:28:00Z">
        <w:r w:rsidR="000731AB">
          <w:t xml:space="preserve">. Furthermore, </w:t>
        </w:r>
      </w:ins>
      <w:ins w:id="235" w:author="Laura H Spencer" w:date="2019-09-24T09:34:00Z">
        <w:r w:rsidR="000731AB">
          <w:t xml:space="preserve">testing </w:t>
        </w:r>
      </w:ins>
      <w:ins w:id="236" w:author="Laura H Spencer" w:date="2019-09-24T09:29:00Z">
        <w:r w:rsidR="000731AB">
          <w:t xml:space="preserve">genetically diverse organisms </w:t>
        </w:r>
      </w:ins>
      <w:ins w:id="237" w:author="Laura H Spencer" w:date="2019-09-24T09:32:00Z">
        <w:r w:rsidR="000731AB">
          <w:t>could</w:t>
        </w:r>
      </w:ins>
      <w:ins w:id="238" w:author="Laura H Spencer" w:date="2019-09-24T09:29:00Z">
        <w:r w:rsidR="000731AB">
          <w:t xml:space="preserve"> reveal</w:t>
        </w:r>
      </w:ins>
      <w:ins w:id="239" w:author="Laura H Spencer" w:date="2019-09-24T09:35:00Z">
        <w:r w:rsidR="000731AB">
          <w:t xml:space="preserve"> </w:t>
        </w:r>
      </w:ins>
      <w:ins w:id="240" w:author="Laura H Spencer" w:date="2019-09-24T14:28:00Z">
        <w:r w:rsidR="00961A52">
          <w:t xml:space="preserve">cryptic genetic variation, i.e. </w:t>
        </w:r>
      </w:ins>
      <w:ins w:id="241" w:author="Laura H Spencer" w:date="2019-09-24T09:29:00Z">
        <w:r w:rsidR="000731AB">
          <w:t>alleles</w:t>
        </w:r>
      </w:ins>
      <w:ins w:id="242" w:author="Laura H Spencer" w:date="2019-09-24T09:32:00Z">
        <w:r w:rsidR="000731AB">
          <w:t xml:space="preserve"> </w:t>
        </w:r>
      </w:ins>
      <w:ins w:id="243" w:author="Laura H Spencer" w:date="2019-09-24T09:35:00Z">
        <w:r w:rsidR="000731AB">
          <w:t>that confer stress resilience</w:t>
        </w:r>
      </w:ins>
      <w:ins w:id="244" w:author="Laura H Spencer" w:date="2019-09-24T09:44:00Z">
        <w:r w:rsidR="00B2659C">
          <w:t xml:space="preserve"> </w:t>
        </w:r>
      </w:ins>
      <w:ins w:id="245" w:author="Laura H Spencer" w:date="2019-09-24T09:32:00Z">
        <w:r w:rsidR="000731AB">
          <w:t>only under certain settings</w:t>
        </w:r>
      </w:ins>
      <w:ins w:id="246" w:author="Laura H Spencer" w:date="2019-09-24T14:25:00Z">
        <w:r w:rsidR="00FB58E9">
          <w:t xml:space="preserve"> (</w:t>
        </w:r>
      </w:ins>
      <w:proofErr w:type="spellStart"/>
      <w:ins w:id="247" w:author="Laura H Spencer" w:date="2019-09-24T14:30:00Z">
        <w:r w:rsidR="00961A52">
          <w:t>Paaby</w:t>
        </w:r>
        <w:proofErr w:type="spellEnd"/>
        <w:r w:rsidR="00961A52">
          <w:t xml:space="preserve"> &amp; </w:t>
        </w:r>
        <w:proofErr w:type="gramStart"/>
        <w:r w:rsidR="00961A52">
          <w:t>Rockman,  2014</w:t>
        </w:r>
        <w:proofErr w:type="gramEnd"/>
        <w:r w:rsidR="00961A52">
          <w:t xml:space="preserve">; </w:t>
        </w:r>
      </w:ins>
      <w:ins w:id="248" w:author="Laura H Spencer" w:date="2019-09-24T14:25:00Z">
        <w:r w:rsidR="00FB58E9">
          <w:t xml:space="preserve">Bitter et al., </w:t>
        </w:r>
      </w:ins>
      <w:ins w:id="249" w:author="Laura H Spencer" w:date="2019-09-24T14:27:00Z">
        <w:r w:rsidR="00961A52" w:rsidRPr="00961A52">
          <w:rPr>
            <w:i/>
            <w:rPrChange w:id="250" w:author="Laura H Spencer" w:date="2019-09-24T14:27:00Z">
              <w:rPr/>
            </w:rPrChange>
          </w:rPr>
          <w:t>preprint</w:t>
        </w:r>
      </w:ins>
      <w:ins w:id="251" w:author="Laura H Spencer" w:date="2019-09-24T14:25:00Z">
        <w:r w:rsidR="00FB58E9">
          <w:t>)</w:t>
        </w:r>
      </w:ins>
      <w:ins w:id="252" w:author="Laura H Spencer" w:date="2019-09-24T09:43:00Z">
        <w:r w:rsidR="00B2659C">
          <w:t xml:space="preserve">, which has </w:t>
        </w:r>
      </w:ins>
      <w:ins w:id="253" w:author="Laura H Spencer" w:date="2019-09-23T23:17:00Z">
        <w:r w:rsidR="008B7847">
          <w:t>implications for</w:t>
        </w:r>
      </w:ins>
      <w:ins w:id="254" w:author="Laura H Spencer" w:date="2019-09-24T09:28:00Z">
        <w:r w:rsidR="000731AB">
          <w:t xml:space="preserve"> how</w:t>
        </w:r>
      </w:ins>
      <w:ins w:id="255" w:author="Laura H Spencer" w:date="2019-09-23T23:17:00Z">
        <w:r w:rsidR="008B7847">
          <w:t xml:space="preserve"> wild populations</w:t>
        </w:r>
      </w:ins>
      <w:ins w:id="256" w:author="Laura H Spencer" w:date="2019-09-24T09:28:00Z">
        <w:r w:rsidR="000731AB">
          <w:t xml:space="preserve"> are restored</w:t>
        </w:r>
      </w:ins>
      <w:ins w:id="257" w:author="Laura H Spencer" w:date="2019-09-24T09:21:00Z">
        <w:r w:rsidR="00DC511F">
          <w:t xml:space="preserve">. </w:t>
        </w:r>
      </w:ins>
      <w:ins w:id="258" w:author="Laura H Spencer" w:date="2019-09-24T15:25:00Z">
        <w:r w:rsidR="000F7B4B">
          <w:t xml:space="preserve">Therefore, we </w:t>
        </w:r>
        <w:proofErr w:type="spellStart"/>
        <w:r w:rsidR="000F7B4B">
          <w:t>We</w:t>
        </w:r>
        <w:proofErr w:type="spellEnd"/>
        <w:r w:rsidR="000F7B4B">
          <w:t xml:space="preserve"> tested three phenotypically distinct Puget Sound populations, which were hatchery-reared in common conditions to adulthood (</w:t>
        </w:r>
        <w:proofErr w:type="spellStart"/>
        <w:r w:rsidR="000F7B4B">
          <w:t>Heare</w:t>
        </w:r>
        <w:proofErr w:type="spellEnd"/>
        <w:r w:rsidR="000F7B4B">
          <w:t xml:space="preserve"> </w:t>
        </w:r>
        <w:r w:rsidR="000F7B4B">
          <w:rPr>
            <w:i/>
          </w:rPr>
          <w:t>et al</w:t>
        </w:r>
        <w:r w:rsidR="000F7B4B">
          <w:t>. 2017, 2018).</w:t>
        </w:r>
      </w:ins>
    </w:p>
    <w:p w14:paraId="5BF42C3A" w14:textId="2538C69F" w:rsidR="00D64A77" w:rsidRDefault="001554ED" w:rsidP="00C56A3D">
      <w:pPr>
        <w:spacing w:line="480" w:lineRule="auto"/>
        <w:ind w:firstLine="720"/>
      </w:pPr>
      <w:r>
        <w:t>This is the first study to assess the combined effects of elevated winter temperature and pCO</w:t>
      </w:r>
      <w:r>
        <w:rPr>
          <w:vertAlign w:val="subscript"/>
        </w:rPr>
        <w:t>2</w:t>
      </w:r>
      <w:r>
        <w:t xml:space="preserve"> on reproduction, and </w:t>
      </w:r>
      <w:del w:id="259" w:author="Laura H Spencer" w:date="2019-09-24T09:44:00Z">
        <w:r w:rsidDel="00B2659C">
          <w:delText xml:space="preserve">the first </w:delText>
        </w:r>
      </w:del>
      <w:r>
        <w:t xml:space="preserve">to explore intergenerational carryover in an </w:t>
      </w:r>
      <w:proofErr w:type="spellStart"/>
      <w:r>
        <w:rPr>
          <w:i/>
        </w:rPr>
        <w:t>Ostrea</w:t>
      </w:r>
      <w:proofErr w:type="spellEnd"/>
      <w:r>
        <w:t xml:space="preserve"> spp. We exposed </w:t>
      </w:r>
      <w:r>
        <w:lastRenderedPageBreak/>
        <w:t xml:space="preserve">adult </w:t>
      </w:r>
      <w:r>
        <w:rPr>
          <w:i/>
        </w:rPr>
        <w:t xml:space="preserve">O. </w:t>
      </w:r>
      <w:proofErr w:type="spellStart"/>
      <w:r>
        <w:rPr>
          <w:i/>
        </w:rPr>
        <w:t>lurida</w:t>
      </w:r>
      <w:proofErr w:type="spellEnd"/>
      <w:r>
        <w:rPr>
          <w:i/>
        </w:rPr>
        <w:t xml:space="preserve"> </w:t>
      </w:r>
      <w:r>
        <w:t>to elevated temperature (+4°C), followed by elevated pCO</w:t>
      </w:r>
      <w:r>
        <w:rPr>
          <w:vertAlign w:val="subscript"/>
        </w:rPr>
        <w:t>2</w:t>
      </w:r>
      <w:r>
        <w:t xml:space="preserve"> (+2204 µ</w:t>
      </w:r>
      <w:proofErr w:type="spellStart"/>
      <w:r>
        <w:t>atm</w:t>
      </w:r>
      <w:proofErr w:type="spellEnd"/>
      <w:r>
        <w:t>, -0.51 pH, Figure 2). Gonad development, reproductive timing, and fecundity were assessed for the adults</w:t>
      </w:r>
      <w:ins w:id="260" w:author="Laura H Spencer" w:date="2019-09-22T15:13:00Z">
        <w:r w:rsidR="00C82D8C">
          <w:t xml:space="preserve"> in the laboratory</w:t>
        </w:r>
      </w:ins>
      <w:r>
        <w:t>, and offspring performance was assessed in the field. Elevated winter temperature was expected to impede gametogenic quiescence, presumably a critical annual event, subsequently reducing larval production. This prediction was in part based on observations of low larval yields in an</w:t>
      </w:r>
      <w:r>
        <w:rPr>
          <w:i/>
        </w:rPr>
        <w:t xml:space="preserve"> O. </w:t>
      </w:r>
      <w:proofErr w:type="spellStart"/>
      <w:r>
        <w:rPr>
          <w:i/>
        </w:rPr>
        <w:t>lurida</w:t>
      </w:r>
      <w:proofErr w:type="spellEnd"/>
      <w:r>
        <w:t xml:space="preserve"> restoration hatchery (</w:t>
      </w:r>
      <w:ins w:id="261" w:author="Laura H Spencer" w:date="2019-09-19T17:12:00Z">
        <w:r w:rsidR="001F5BDB">
          <w:t xml:space="preserve">Ryan </w:t>
        </w:r>
        <w:proofErr w:type="spellStart"/>
        <w:r w:rsidR="001F5BDB">
          <w:t>Crim</w:t>
        </w:r>
        <w:proofErr w:type="spellEnd"/>
        <w:r w:rsidR="001F5BDB">
          <w:t xml:space="preserve">, </w:t>
        </w:r>
      </w:ins>
      <w:r>
        <w:rPr>
          <w:i/>
        </w:rPr>
        <w:t>unpublished</w:t>
      </w:r>
      <w:r>
        <w:t xml:space="preserve">) following the winter 2016 marine heat wave in the Northeast Pacific Ocean </w:t>
      </w:r>
      <w:hyperlink r:id="rId64">
        <w:r>
          <w:rPr>
            <w:color w:val="000000"/>
          </w:rPr>
          <w:t>(</w:t>
        </w:r>
        <w:proofErr w:type="spellStart"/>
        <w:r>
          <w:rPr>
            <w:color w:val="000000"/>
          </w:rPr>
          <w:t>Gentemann</w:t>
        </w:r>
        <w:proofErr w:type="spellEnd"/>
        <w:r>
          <w:rPr>
            <w:color w:val="000000"/>
          </w:rPr>
          <w:t xml:space="preserve">, </w:t>
        </w:r>
        <w:proofErr w:type="spellStart"/>
        <w:r>
          <w:rPr>
            <w:color w:val="000000"/>
          </w:rPr>
          <w:t>Fewings</w:t>
        </w:r>
        <w:proofErr w:type="spellEnd"/>
        <w:r>
          <w:rPr>
            <w:color w:val="000000"/>
          </w:rPr>
          <w:t>, &amp; García-Reyes, 2017)</w:t>
        </w:r>
      </w:hyperlink>
      <w:r>
        <w:t>. Similarly, we predicted that high pCO</w:t>
      </w:r>
      <w:r>
        <w:rPr>
          <w:vertAlign w:val="subscript"/>
        </w:rPr>
        <w:t>2</w:t>
      </w:r>
      <w:r>
        <w:t xml:space="preserve"> exposure would result in negative impacts due to increased energy requirements for calcification and cellular maintenance. Finally, we predicted that negative impacts would be amplified</w:t>
      </w:r>
      <w:ins w:id="262" w:author="Laura H Spencer" w:date="2019-09-23T22:01:00Z">
        <w:r w:rsidR="00AE7478">
          <w:t xml:space="preserve"> </w:t>
        </w:r>
      </w:ins>
      <w:del w:id="263" w:author="Laura H Spencer" w:date="2019-09-23T22:01:00Z">
        <w:r w:rsidDel="00AE7478">
          <w:delText xml:space="preserve"> </w:delText>
        </w:r>
      </w:del>
      <w:r>
        <w:t>upon exposure to both conditions. By assessing the effect</w:t>
      </w:r>
      <w:r w:rsidR="009741C9">
        <w:t>s</w:t>
      </w:r>
      <w:r>
        <w:t xml:space="preserve"> of winter warming and acidification on reproduction and offspring viability in multiple Olympia oyster populations, we provide an ecologically relevant picture of how the species will respond to ocean change. </w:t>
      </w:r>
    </w:p>
    <w:p w14:paraId="716EF645" w14:textId="2D59C900" w:rsidR="00D64A77" w:rsidRPr="002B18E0" w:rsidRDefault="001554ED" w:rsidP="002B18E0">
      <w:pPr>
        <w:spacing w:before="360" w:after="240" w:line="480" w:lineRule="auto"/>
        <w:rPr>
          <w:b/>
          <w:sz w:val="36"/>
          <w:szCs w:val="36"/>
        </w:rPr>
      </w:pPr>
      <w:r>
        <w:rPr>
          <w:b/>
          <w:sz w:val="36"/>
          <w:szCs w:val="36"/>
        </w:rPr>
        <w:t xml:space="preserve">Methods </w:t>
      </w:r>
    </w:p>
    <w:p w14:paraId="6B6A7594" w14:textId="5EAAA654" w:rsidR="00D64A77" w:rsidRPr="00C56A3D" w:rsidRDefault="001554ED" w:rsidP="00C56A3D">
      <w:pPr>
        <w:spacing w:before="360" w:line="480" w:lineRule="auto"/>
        <w:rPr>
          <w:b/>
        </w:rPr>
      </w:pPr>
      <w:r>
        <w:rPr>
          <w:b/>
        </w:rPr>
        <w:t>Adult oyster temperature and pCO</w:t>
      </w:r>
      <w:r>
        <w:rPr>
          <w:b/>
          <w:vertAlign w:val="subscript"/>
        </w:rPr>
        <w:t>2</w:t>
      </w:r>
      <w:r>
        <w:rPr>
          <w:b/>
        </w:rPr>
        <w:t xml:space="preserve"> exposures</w:t>
      </w:r>
    </w:p>
    <w:p w14:paraId="6E2D981D" w14:textId="2D98EAA7" w:rsidR="00D64A77" w:rsidRDefault="001554ED" w:rsidP="00C56A3D">
      <w:pPr>
        <w:spacing w:line="480" w:lineRule="auto"/>
      </w:pPr>
      <w:r>
        <w:t xml:space="preserve">Four cohorts of adult </w:t>
      </w:r>
      <w:proofErr w:type="spellStart"/>
      <w:r>
        <w:rPr>
          <w:i/>
        </w:rPr>
        <w:t>Ostrea</w:t>
      </w:r>
      <w:proofErr w:type="spellEnd"/>
      <w:r>
        <w:rPr>
          <w:i/>
        </w:rPr>
        <w:t xml:space="preserve"> </w:t>
      </w:r>
      <w:proofErr w:type="spellStart"/>
      <w:r>
        <w:rPr>
          <w:i/>
        </w:rPr>
        <w:t>lurida</w:t>
      </w:r>
      <w:proofErr w:type="spellEnd"/>
      <w:r>
        <w:t xml:space="preserve"> were used in this study. Three of the cohorts were first-generation hatchery-produced (F1) oysters (32.1 ± 5.0 mm), all hatched in Puget Sound (Port Gamble Bay) in 2013 </w:t>
      </w:r>
      <w:hyperlink r:id="rId65">
        <w:r>
          <w:rPr>
            <w:color w:val="000000"/>
          </w:rPr>
          <w:t>(</w:t>
        </w:r>
        <w:proofErr w:type="spellStart"/>
        <w:r>
          <w:rPr>
            <w:color w:val="000000"/>
          </w:rPr>
          <w:t>Heare</w:t>
        </w:r>
        <w:proofErr w:type="spellEnd"/>
        <w:r>
          <w:rPr>
            <w:color w:val="000000"/>
          </w:rPr>
          <w:t xml:space="preserve"> </w:t>
        </w:r>
      </w:hyperlink>
      <w:hyperlink r:id="rId66">
        <w:r>
          <w:rPr>
            <w:i/>
            <w:color w:val="000000"/>
          </w:rPr>
          <w:t>et al</w:t>
        </w:r>
      </w:hyperlink>
      <w:hyperlink r:id="rId67">
        <w:r>
          <w:rPr>
            <w:color w:val="000000"/>
          </w:rPr>
          <w:t>., 201</w:t>
        </w:r>
      </w:hyperlink>
      <w:hyperlink r:id="rId68">
        <w:r>
          <w:t>7</w:t>
        </w:r>
      </w:hyperlink>
      <w:hyperlink r:id="rId69">
        <w:r>
          <w:rPr>
            <w:color w:val="000000"/>
          </w:rPr>
          <w:t>)</w:t>
        </w:r>
      </w:hyperlink>
      <w:r>
        <w:t xml:space="preserve">. The </w:t>
      </w:r>
      <w:proofErr w:type="spellStart"/>
      <w:r>
        <w:t>broodstock</w:t>
      </w:r>
      <w:proofErr w:type="spellEnd"/>
      <w:r>
        <w:t xml:space="preserve"> used to produce these F1 oysters were wild, harvested from Fidalgo Bay in North Puget Sound (F), </w:t>
      </w:r>
      <w:proofErr w:type="spellStart"/>
      <w:r>
        <w:t>Dabob</w:t>
      </w:r>
      <w:proofErr w:type="spellEnd"/>
      <w:r>
        <w:t xml:space="preserve"> Bay in Hood Canal (D), and Oyster Bay in South Puget Sound (O-1) (O in Figure 1). These populations are considered genetically distinct subpopulations </w:t>
      </w:r>
      <w:hyperlink r:id="rId70">
        <w:r>
          <w:rPr>
            <w:color w:val="000000"/>
          </w:rPr>
          <w:t>(</w:t>
        </w:r>
        <w:proofErr w:type="spellStart"/>
        <w:r>
          <w:rPr>
            <w:color w:val="000000"/>
          </w:rPr>
          <w:t>Heare</w:t>
        </w:r>
        <w:proofErr w:type="spellEnd"/>
        <w:r>
          <w:rPr>
            <w:color w:val="000000"/>
          </w:rPr>
          <w:t xml:space="preserve"> </w:t>
        </w:r>
      </w:hyperlink>
      <w:hyperlink r:id="rId71">
        <w:r>
          <w:rPr>
            <w:i/>
            <w:color w:val="000000"/>
          </w:rPr>
          <w:t>et al.</w:t>
        </w:r>
      </w:hyperlink>
      <w:hyperlink r:id="rId72">
        <w:r>
          <w:rPr>
            <w:color w:val="000000"/>
          </w:rPr>
          <w:t xml:space="preserve">, 2017; White, </w:t>
        </w:r>
        <w:proofErr w:type="spellStart"/>
        <w:r>
          <w:rPr>
            <w:color w:val="000000"/>
          </w:rPr>
          <w:t>Vadopalas</w:t>
        </w:r>
        <w:proofErr w:type="spellEnd"/>
        <w:r>
          <w:rPr>
            <w:color w:val="000000"/>
          </w:rPr>
          <w:t>, Silliman, &amp; Roberts, 2017)</w:t>
        </w:r>
      </w:hyperlink>
      <w:r>
        <w:t>. The fourth cohort (O-2, 21.9 ± 3.3 mm) was second-generation, hatchery-produced</w:t>
      </w:r>
      <w:r w:rsidR="009741C9">
        <w:t xml:space="preserve"> in </w:t>
      </w:r>
      <w:r w:rsidR="009741C9">
        <w:lastRenderedPageBreak/>
        <w:t>2015</w:t>
      </w:r>
      <w:r>
        <w:t xml:space="preserve"> from the aforementioned Oyster Bay F1 cohort</w:t>
      </w:r>
      <w:r w:rsidR="009741C9">
        <w:t>,</w:t>
      </w:r>
      <w:r>
        <w:t xml:space="preserve"> from a single larval release pulse and thus likely one family (Silliman </w:t>
      </w:r>
      <w:r>
        <w:rPr>
          <w:i/>
        </w:rPr>
        <w:t>et al.</w:t>
      </w:r>
      <w:r>
        <w:t xml:space="preserve"> 2018). The O-2 cohort was included to examine whether reproductive and offspring traits were consistent across generations of a population, with the O-2 cohort being closely related to each other (siblings) and 2 years younger than the other cohorts. Prior to the experiment, all oysters were maintained in pearl nets in Clam Bay (C) for a minimum of 500 days.</w:t>
      </w:r>
    </w:p>
    <w:p w14:paraId="6631795C" w14:textId="77777777" w:rsidR="00D64A77" w:rsidRDefault="00D64A77" w:rsidP="00C56A3D">
      <w:pPr>
        <w:suppressLineNumbers/>
        <w:spacing w:line="480" w:lineRule="auto"/>
        <w:ind w:firstLine="720"/>
      </w:pPr>
    </w:p>
    <w:p w14:paraId="13099CC2" w14:textId="77777777" w:rsidR="00D64A77" w:rsidRDefault="001554ED" w:rsidP="00C56A3D">
      <w:pPr>
        <w:spacing w:line="480" w:lineRule="auto"/>
        <w:rPr>
          <w:b/>
        </w:rPr>
      </w:pPr>
      <w:r>
        <w:rPr>
          <w:b/>
        </w:rPr>
        <w:t>Temperature treatment</w:t>
      </w:r>
    </w:p>
    <w:p w14:paraId="72CF8C40" w14:textId="77777777" w:rsidR="00D64A77" w:rsidRDefault="001554ED" w:rsidP="00C56A3D">
      <w:pPr>
        <w:spacing w:line="480" w:lineRule="auto"/>
      </w:pPr>
      <w:r>
        <w:t>Oysters were moved from Clam Bay (C) to the Kenneth K. Chew Center for Shellfish Research and Restoration for the temperature and pCO</w:t>
      </w:r>
      <w:r>
        <w:rPr>
          <w:vertAlign w:val="subscript"/>
        </w:rPr>
        <w:t>2</w:t>
      </w:r>
      <w:r>
        <w:t xml:space="preserve"> experiments. Oysters were held in one of two temperature regimes (6.1±0.2°C and 10.2±0.5°C) for 60 days beginning December 6, 2016 (Figure 2). The temperatures correspond to historic local winter temperature (6°C) in Clam Bay, and anomalously warm winter temperature (10°C) as experienced during 2014-2016 </w:t>
      </w:r>
      <w:hyperlink r:id="rId73">
        <w:r>
          <w:rPr>
            <w:color w:val="000000"/>
          </w:rPr>
          <w:t>(</w:t>
        </w:r>
        <w:proofErr w:type="spellStart"/>
        <w:r>
          <w:rPr>
            <w:color w:val="000000"/>
          </w:rPr>
          <w:t>Gentemann</w:t>
        </w:r>
        <w:proofErr w:type="spellEnd"/>
        <w:r>
          <w:rPr>
            <w:color w:val="000000"/>
          </w:rPr>
          <w:t xml:space="preserve"> </w:t>
        </w:r>
      </w:hyperlink>
      <w:hyperlink r:id="rId74">
        <w:r>
          <w:rPr>
            <w:i/>
            <w:color w:val="000000"/>
          </w:rPr>
          <w:t>et al.</w:t>
        </w:r>
      </w:hyperlink>
      <w:hyperlink r:id="rId75">
        <w:r>
          <w:rPr>
            <w:color w:val="000000"/>
          </w:rPr>
          <w:t>, 2017)</w:t>
        </w:r>
      </w:hyperlink>
      <w:r>
        <w:t xml:space="preserve">. For the temperature exposure, oysters from each cohort (100 for O-1 and F cohorts, 60 for D, and 300 for O-2) were divided into four bags, two bags per temperature, in two flow-through experimental tanks (50L - 1.2-L/min). Temperature in the 6°C treatment was maintained using a </w:t>
      </w:r>
      <w:proofErr w:type="spellStart"/>
      <w:r>
        <w:t>Teco</w:t>
      </w:r>
      <w:proofErr w:type="spellEnd"/>
      <w:r>
        <w:t xml:space="preserve"> Aquarium Chiller (TK-500), and </w:t>
      </w:r>
      <w:proofErr w:type="spellStart"/>
      <w:r>
        <w:t>unchilled</w:t>
      </w:r>
      <w:proofErr w:type="spellEnd"/>
      <w:r>
        <w:t xml:space="preserve"> water was used for the 10°C treatment. Temperatures were recorded continuously with Onset HOBO Water Temperature Data Loggers (U22-001). </w:t>
      </w:r>
    </w:p>
    <w:p w14:paraId="1F4461EC" w14:textId="77777777" w:rsidR="00D64A77" w:rsidRDefault="00D64A77" w:rsidP="00C56A3D">
      <w:pPr>
        <w:suppressLineNumbers/>
        <w:spacing w:line="480" w:lineRule="auto"/>
      </w:pPr>
    </w:p>
    <w:p w14:paraId="1D6D5927" w14:textId="77777777" w:rsidR="00D64A77" w:rsidRDefault="001554ED" w:rsidP="00C56A3D">
      <w:pPr>
        <w:spacing w:line="480" w:lineRule="auto"/>
        <w:rPr>
          <w:b/>
        </w:rPr>
      </w:pPr>
      <w:r>
        <w:rPr>
          <w:b/>
        </w:rPr>
        <w:t>High pCO</w:t>
      </w:r>
      <w:r>
        <w:rPr>
          <w:b/>
          <w:vertAlign w:val="subscript"/>
        </w:rPr>
        <w:t>2</w:t>
      </w:r>
      <w:r>
        <w:rPr>
          <w:b/>
        </w:rPr>
        <w:t xml:space="preserve"> treatment</w:t>
      </w:r>
    </w:p>
    <w:p w14:paraId="0701EC69" w14:textId="32A79474" w:rsidR="00D64A77" w:rsidRDefault="001554ED" w:rsidP="00C56A3D">
      <w:pPr>
        <w:spacing w:line="480" w:lineRule="auto"/>
      </w:pPr>
      <w:r>
        <w:t>A differential pCO</w:t>
      </w:r>
      <w:r>
        <w:rPr>
          <w:vertAlign w:val="subscript"/>
        </w:rPr>
        <w:t>2</w:t>
      </w:r>
      <w:r>
        <w:t xml:space="preserve"> exposure was carried out after the temperature treatment ended. Following a 10-day gradual temperature increase for the 6°C treatment to 10°C, oysters were further divided </w:t>
      </w:r>
      <w:r>
        <w:lastRenderedPageBreak/>
        <w:t>and held at ambient pCO</w:t>
      </w:r>
      <w:r>
        <w:rPr>
          <w:vertAlign w:val="subscript"/>
        </w:rPr>
        <w:t>2</w:t>
      </w:r>
      <w:r>
        <w:t xml:space="preserve"> (841±85 µ</w:t>
      </w:r>
      <w:proofErr w:type="spellStart"/>
      <w:r>
        <w:t>atm</w:t>
      </w:r>
      <w:proofErr w:type="spellEnd"/>
      <w:r>
        <w:t>, pH 7.82±0.02) or high pCO</w:t>
      </w:r>
      <w:r>
        <w:rPr>
          <w:vertAlign w:val="subscript"/>
        </w:rPr>
        <w:t>2</w:t>
      </w:r>
      <w:r>
        <w:t xml:space="preserve"> (3045±488 µ</w:t>
      </w:r>
      <w:proofErr w:type="spellStart"/>
      <w:r>
        <w:t>atm</w:t>
      </w:r>
      <w:proofErr w:type="spellEnd"/>
      <w:r>
        <w:t>, pH 7.31 ± 0.02) for 52 days (February 1</w:t>
      </w:r>
      <w:r w:rsidR="009741C9">
        <w:t>6</w:t>
      </w:r>
      <w:r>
        <w:t xml:space="preserve"> to April 8, 2017, Figure 2). Animals were housed in six flow-through tanks (50-L - 1.2-L/min), with three replicate tanks per pCO</w:t>
      </w:r>
      <w:r>
        <w:rPr>
          <w:vertAlign w:val="subscript"/>
        </w:rPr>
        <w:t>2</w:t>
      </w:r>
      <w:r>
        <w:t xml:space="preserve"> treatment and oyster cohort. High pCO</w:t>
      </w:r>
      <w:r>
        <w:rPr>
          <w:vertAlign w:val="subscript"/>
        </w:rPr>
        <w:t>2</w:t>
      </w:r>
      <w:r>
        <w:t xml:space="preserve"> treated water was prepared using CO</w:t>
      </w:r>
      <w:r>
        <w:rPr>
          <w:vertAlign w:val="subscript"/>
        </w:rPr>
        <w:t>2</w:t>
      </w:r>
      <w:r>
        <w:t xml:space="preserve"> injection. Filtered seawater (1µm) first recirculated through a reservoir (1,610-L) with degassing column to equilibrate with the atmosphere, then flowed into treatment reservoirs (757-L) recirculating through </w:t>
      </w:r>
      <w:proofErr w:type="spellStart"/>
      <w:r>
        <w:t>venturi</w:t>
      </w:r>
      <w:proofErr w:type="spellEnd"/>
      <w:r>
        <w:t xml:space="preserve"> injectors. </w:t>
      </w:r>
      <w:proofErr w:type="spellStart"/>
      <w:r>
        <w:t>Durafet</w:t>
      </w:r>
      <w:proofErr w:type="spellEnd"/>
      <w:r>
        <w:t xml:space="preserve"> pH probes (Honeywell Model 51453503-505) and a Dual Input Analytical Analyzer (Honeywell Model 50003691-501) monitored pH in treatment reservoirs with readings every 180 seconds. Using solenoid valves, CO</w:t>
      </w:r>
      <w:r>
        <w:rPr>
          <w:vertAlign w:val="subscript"/>
        </w:rPr>
        <w:t>2</w:t>
      </w:r>
      <w:r>
        <w:t xml:space="preserve"> gas was injected through lines at 15 psi in 0.4 second pulses if pH exceeded the 7.22 set point. Water pH was continuously monitored in experimental tanks using </w:t>
      </w:r>
      <w:proofErr w:type="spellStart"/>
      <w:r>
        <w:t>Durafet</w:t>
      </w:r>
      <w:proofErr w:type="spellEnd"/>
      <w:r>
        <w:t xml:space="preserve"> pH sensors, and temperature (10.4 ± 0.4°C) was measured using HOBO Pendant Temperature Data Loggers (UA-002-64). Twice weekly, water samples (1-L) were collected from experimental tanks</w:t>
      </w:r>
      <w:r w:rsidR="009741C9">
        <w:t>,</w:t>
      </w:r>
      <w:r>
        <w:t xml:space="preserve"> and temperature (°C), salinity (PSU), and pH (mV, converted to pH</w:t>
      </w:r>
      <w:r>
        <w:rPr>
          <w:vertAlign w:val="subscript"/>
        </w:rPr>
        <w:t>T</w:t>
      </w:r>
      <w:r>
        <w:t xml:space="preserve">) were measured immediately using Traceable Digital Thermometer (Model 15-077, Fisher), Bench/Portable Conductivity Meter (Model 23226-505, VWR), and a Combination pH Electrode (Model 11278-220, Mettler Toledo), respectively. Simultaneously, discrete water samples (120-mL) were collected in duplicate from experimental tanks and preserved with </w:t>
      </w:r>
      <w:proofErr w:type="spellStart"/>
      <w:r>
        <w:t>HgCl</w:t>
      </w:r>
      <w:proofErr w:type="spellEnd"/>
      <w:r>
        <w:t xml:space="preserve"> (50-µL) for later total alkalinity measurements using a T5 Excellence titrator (Mettler Toledo). Standard pH curves were generated on each sampling day prior to pH measurements using TRIS buffer prepared in-house at five temperatures (Supplementary Materials). Using the </w:t>
      </w:r>
      <w:proofErr w:type="spellStart"/>
      <w:r>
        <w:rPr>
          <w:rFonts w:ascii="Courier New" w:eastAsia="Courier New" w:hAnsi="Courier New" w:cs="Courier New"/>
        </w:rPr>
        <w:t>seacarb</w:t>
      </w:r>
      <w:proofErr w:type="spellEnd"/>
      <w:r>
        <w:t xml:space="preserve"> library in R, pCO</w:t>
      </w:r>
      <w:r>
        <w:rPr>
          <w:vertAlign w:val="subscript"/>
        </w:rPr>
        <w:t>2</w:t>
      </w:r>
      <w:r>
        <w:t>, dissolved organic carbon (DIC), calcite saturation (</w:t>
      </w:r>
      <w:proofErr w:type="spellStart"/>
      <w:r>
        <w:t>Ω</w:t>
      </w:r>
      <w:r>
        <w:rPr>
          <w:vertAlign w:val="subscript"/>
        </w:rPr>
        <w:t>calcite</w:t>
      </w:r>
      <w:proofErr w:type="spellEnd"/>
      <w:r>
        <w:t>), and aragonite saturation (</w:t>
      </w:r>
      <w:proofErr w:type="spellStart"/>
      <w:r>
        <w:t>Ω</w:t>
      </w:r>
      <w:r>
        <w:rPr>
          <w:vertAlign w:val="subscript"/>
        </w:rPr>
        <w:t>aragonite</w:t>
      </w:r>
      <w:proofErr w:type="spellEnd"/>
      <w:r>
        <w:t xml:space="preserve">) were calculated for days 5, 33, and 48 (Table 3, Supplementary Materials). </w:t>
      </w:r>
    </w:p>
    <w:p w14:paraId="15938104" w14:textId="5C9F97A9" w:rsidR="00D64A77" w:rsidRPr="002B18E0" w:rsidRDefault="001554ED" w:rsidP="002B18E0">
      <w:pPr>
        <w:spacing w:line="480" w:lineRule="auto"/>
        <w:ind w:firstLine="720"/>
        <w:rPr>
          <w:b/>
        </w:rPr>
      </w:pPr>
      <w:r>
        <w:lastRenderedPageBreak/>
        <w:t>During both temperature and pCO</w:t>
      </w:r>
      <w:r>
        <w:rPr>
          <w:vertAlign w:val="subscript"/>
        </w:rPr>
        <w:t>2</w:t>
      </w:r>
      <w:r>
        <w:t xml:space="preserve"> treatments, all oysters were fed from a shared algae header tank daily with Shellfish Diet 1800® (300-500-mL, Reed </w:t>
      </w:r>
      <w:proofErr w:type="spellStart"/>
      <w:r>
        <w:t>Mariculture</w:t>
      </w:r>
      <w:proofErr w:type="spellEnd"/>
      <w:r>
        <w:t>) diluted in ambient pCO</w:t>
      </w:r>
      <w:r>
        <w:rPr>
          <w:vertAlign w:val="subscript"/>
        </w:rPr>
        <w:t>2</w:t>
      </w:r>
      <w:r>
        <w:t xml:space="preserve"> seawater (200-L, </w:t>
      </w:r>
      <w:hyperlink r:id="rId76">
        <w:r>
          <w:rPr>
            <w:color w:val="000000"/>
          </w:rPr>
          <w:t>Helm &amp; Bourne, 2004</w:t>
        </w:r>
      </w:hyperlink>
      <w:r>
        <w:t xml:space="preserve">), dosed continuously with Iwaki Metering Pumps. Twice weekly, experimental, reservoir, and algae tanks were drained and cleaned, and oysters were monitored for mortality and rotated within experimental system. </w:t>
      </w:r>
    </w:p>
    <w:p w14:paraId="205D4F0A" w14:textId="77777777" w:rsidR="00514CC0" w:rsidRDefault="00514CC0" w:rsidP="00C56A3D">
      <w:pPr>
        <w:spacing w:line="480" w:lineRule="auto"/>
        <w:rPr>
          <w:ins w:id="264" w:author="Laura H Spencer" w:date="2019-09-23T12:11:00Z"/>
          <w:b/>
        </w:rPr>
      </w:pPr>
    </w:p>
    <w:p w14:paraId="56C9419B" w14:textId="230560BF" w:rsidR="00D64A77" w:rsidRDefault="001554ED" w:rsidP="00C56A3D">
      <w:pPr>
        <w:spacing w:line="480" w:lineRule="auto"/>
        <w:rPr>
          <w:b/>
        </w:rPr>
      </w:pPr>
      <w:r>
        <w:rPr>
          <w:b/>
        </w:rPr>
        <w:t>Adult reproductive development</w:t>
      </w:r>
    </w:p>
    <w:p w14:paraId="01E6B845" w14:textId="48BEB727" w:rsidR="00D64A77" w:rsidRDefault="00940497" w:rsidP="00C56A3D">
      <w:pPr>
        <w:spacing w:line="480" w:lineRule="auto"/>
      </w:pPr>
      <w:r>
        <w:t xml:space="preserve">A subset of oysters </w:t>
      </w:r>
      <w:del w:id="265" w:author="Laura H Spencer" w:date="2019-09-22T14:42:00Z">
        <w:r w:rsidDel="009462E5">
          <w:delText xml:space="preserve">from each treatment </w:delText>
        </w:r>
      </w:del>
      <w:r>
        <w:t>were sampled for gamete stage and dominant sex immediately before and after pCO</w:t>
      </w:r>
      <w:r>
        <w:rPr>
          <w:vertAlign w:val="subscript"/>
        </w:rPr>
        <w:t>2</w:t>
      </w:r>
      <w:r>
        <w:t xml:space="preserve"> treatments (Figure 2) </w:t>
      </w:r>
      <w:ins w:id="266" w:author="Laura H Spencer" w:date="2019-09-22T14:40:00Z">
        <w:r>
          <w:t xml:space="preserve">to capture </w:t>
        </w:r>
      </w:ins>
      <w:ins w:id="267" w:author="Laura H Spencer" w:date="2019-09-22T14:41:00Z">
        <w:r>
          <w:t>developmental differences among treatments</w:t>
        </w:r>
      </w:ins>
      <w:r>
        <w:t xml:space="preserve">. </w:t>
      </w:r>
      <w:ins w:id="268" w:author="Laura H Spencer" w:date="2019-09-22T14:44:00Z">
        <w:r w:rsidR="00A4575E">
          <w:t xml:space="preserve">Puget Sound </w:t>
        </w:r>
        <w:r w:rsidR="00A4575E" w:rsidRPr="00C41595">
          <w:rPr>
            <w:i/>
          </w:rPr>
          <w:t xml:space="preserve">O. </w:t>
        </w:r>
        <w:proofErr w:type="spellStart"/>
        <w:r w:rsidR="00A4575E" w:rsidRPr="00C41595">
          <w:rPr>
            <w:i/>
          </w:rPr>
          <w:t>lurida</w:t>
        </w:r>
        <w:proofErr w:type="spellEnd"/>
        <w:r w:rsidR="00A4575E">
          <w:t xml:space="preserve"> </w:t>
        </w:r>
      </w:ins>
      <w:ins w:id="269" w:author="Laura H Spencer" w:date="2019-09-22T14:47:00Z">
        <w:r w:rsidR="00A4575E">
          <w:t>reportedly</w:t>
        </w:r>
      </w:ins>
      <w:ins w:id="270" w:author="Laura H Spencer" w:date="2019-09-22T14:44:00Z">
        <w:r w:rsidR="00A4575E">
          <w:t xml:space="preserve"> enter reproductive </w:t>
        </w:r>
      </w:ins>
      <w:ins w:id="271" w:author="Laura H Spencer" w:date="2019-09-22T14:45:00Z">
        <w:r w:rsidR="00A4575E">
          <w:t>quiescence</w:t>
        </w:r>
      </w:ins>
      <w:ins w:id="272" w:author="Laura H Spencer" w:date="2019-09-22T14:46:00Z">
        <w:r w:rsidR="00A4575E">
          <w:t xml:space="preserve"> and resorb residual gametes</w:t>
        </w:r>
      </w:ins>
      <w:ins w:id="273" w:author="Laura H Spencer" w:date="2019-09-22T14:48:00Z">
        <w:r w:rsidR="00A4575E">
          <w:t xml:space="preserve"> when temperatures are </w:t>
        </w:r>
      </w:ins>
      <w:ins w:id="274" w:author="Laura H Spencer" w:date="2019-09-22T14:44:00Z">
        <w:r w:rsidR="00A4575E">
          <w:t>below 12.5</w:t>
        </w:r>
      </w:ins>
      <w:ins w:id="275" w:author="Laura H Spencer" w:date="2019-09-22T14:46:00Z">
        <w:r w:rsidR="00A4575E">
          <w:t>°</w:t>
        </w:r>
      </w:ins>
      <w:ins w:id="276" w:author="Laura H Spencer" w:date="2019-09-22T14:44:00Z">
        <w:r w:rsidR="00A4575E">
          <w:t>C</w:t>
        </w:r>
      </w:ins>
      <w:r>
        <w:t xml:space="preserve"> (</w:t>
      </w:r>
      <w:del w:id="277" w:author="Laura H Spencer" w:date="2019-09-22T16:36:00Z">
        <w:r w:rsidDel="000371AF">
          <w:delText>REFS</w:delText>
        </w:r>
      </w:del>
      <w:ins w:id="278" w:author="Laura H Spencer" w:date="2019-09-22T16:36:00Z">
        <w:r w:rsidR="000371AF">
          <w:t>Hopkins 1936, 1937</w:t>
        </w:r>
      </w:ins>
      <w:r>
        <w:t>)</w:t>
      </w:r>
      <w:ins w:id="279" w:author="Laura H Spencer" w:date="2019-09-22T14:44:00Z">
        <w:r w:rsidR="00A4575E">
          <w:t xml:space="preserve">, however recent evidence of low-temperature brooding </w:t>
        </w:r>
      </w:ins>
      <w:ins w:id="280" w:author="Laura H Spencer" w:date="2019-09-22T14:48:00Z">
        <w:r w:rsidR="00A4575E">
          <w:t>(10.5°C</w:t>
        </w:r>
      </w:ins>
      <w:ins w:id="281" w:author="Laura H Spencer" w:date="2019-09-22T14:50:00Z">
        <w:r w:rsidR="00A4575E">
          <w:t>, Barber et al. 2016</w:t>
        </w:r>
      </w:ins>
      <w:ins w:id="282" w:author="Laura H Spencer" w:date="2019-09-22T14:48:00Z">
        <w:r w:rsidR="00A4575E">
          <w:t xml:space="preserve">) </w:t>
        </w:r>
      </w:ins>
      <w:ins w:id="283" w:author="Laura H Spencer" w:date="2019-09-22T14:44:00Z">
        <w:r w:rsidR="00A4575E">
          <w:t>suggest</w:t>
        </w:r>
      </w:ins>
      <w:ins w:id="284" w:author="Laura H Spencer" w:date="2019-09-22T14:47:00Z">
        <w:r w:rsidR="00A4575E">
          <w:t>s</w:t>
        </w:r>
      </w:ins>
      <w:ins w:id="285" w:author="Laura H Spencer" w:date="2019-09-22T14:44:00Z">
        <w:r w:rsidR="00A4575E">
          <w:t xml:space="preserve"> tha</w:t>
        </w:r>
      </w:ins>
      <w:ins w:id="286" w:author="Laura H Spencer" w:date="2019-09-22T14:45:00Z">
        <w:r w:rsidR="00A4575E">
          <w:t>t</w:t>
        </w:r>
      </w:ins>
      <w:ins w:id="287" w:author="Laura H Spencer" w:date="2019-09-22T14:44:00Z">
        <w:r w:rsidR="00A4575E">
          <w:t xml:space="preserve"> reproductive activity may occur</w:t>
        </w:r>
      </w:ins>
      <w:ins w:id="288" w:author="Laura H Spencer" w:date="2019-09-22T14:48:00Z">
        <w:r w:rsidR="00A4575E">
          <w:t xml:space="preserve"> during warm winters</w:t>
        </w:r>
      </w:ins>
      <w:ins w:id="289" w:author="Laura H Spencer" w:date="2019-09-22T14:44:00Z">
        <w:r w:rsidR="00A4575E">
          <w:t>. Therefore, g</w:t>
        </w:r>
      </w:ins>
      <w:commentRangeStart w:id="290"/>
      <w:commentRangeEnd w:id="290"/>
      <w:ins w:id="291" w:author="Laura H Spencer" w:date="2019-09-22T14:42:00Z">
        <w:r w:rsidR="009462E5">
          <w:rPr>
            <w:rStyle w:val="CommentReference"/>
          </w:rPr>
          <w:commentReference w:id="290"/>
        </w:r>
      </w:ins>
      <w:ins w:id="292" w:author="Laura H Spencer" w:date="2019-09-22T14:35:00Z">
        <w:r w:rsidR="009462E5">
          <w:t>onad tissue was sampled to</w:t>
        </w:r>
      </w:ins>
      <w:ins w:id="293" w:author="Laura H Spencer" w:date="2019-09-22T14:45:00Z">
        <w:r w:rsidR="00A4575E">
          <w:t xml:space="preserve"> </w:t>
        </w:r>
      </w:ins>
      <w:ins w:id="294" w:author="Laura H Spencer" w:date="2019-09-22T14:35:00Z">
        <w:r w:rsidR="009462E5">
          <w:t>estimate whether</w:t>
        </w:r>
      </w:ins>
      <w:ins w:id="295" w:author="Laura H Spencer" w:date="2019-09-22T14:36:00Z">
        <w:r w:rsidR="009462E5">
          <w:t xml:space="preserve"> </w:t>
        </w:r>
      </w:ins>
      <w:ins w:id="296" w:author="Laura H Spencer" w:date="2019-09-22T16:28:00Z">
        <w:r w:rsidR="00AF238D">
          <w:t>residual gametes were resorbed</w:t>
        </w:r>
      </w:ins>
      <w:ins w:id="297" w:author="Laura H Spencer" w:date="2019-09-22T16:39:00Z">
        <w:r w:rsidR="000371AF">
          <w:t xml:space="preserve"> or developed during winter treatments, </w:t>
        </w:r>
      </w:ins>
      <w:ins w:id="298" w:author="Laura H Spencer" w:date="2019-09-25T14:09:00Z">
        <w:r w:rsidR="00445381">
          <w:t>whether temperature and pCO</w:t>
        </w:r>
        <w:r w:rsidR="00445381" w:rsidRPr="00445381">
          <w:rPr>
            <w:vertAlign w:val="subscript"/>
          </w:rPr>
          <w:t>2</w:t>
        </w:r>
        <w:r w:rsidR="00445381">
          <w:t xml:space="preserve"> influenced winter activity</w:t>
        </w:r>
      </w:ins>
      <w:ins w:id="299" w:author="Laura H Spencer" w:date="2019-09-22T16:40:00Z">
        <w:r w:rsidR="000371AF">
          <w:t xml:space="preserve">, </w:t>
        </w:r>
      </w:ins>
      <w:ins w:id="300" w:author="Laura H Spencer" w:date="2019-09-22T14:37:00Z">
        <w:r w:rsidR="009462E5">
          <w:t xml:space="preserve">if male and female gametes </w:t>
        </w:r>
      </w:ins>
      <w:ins w:id="301" w:author="Laura H Spencer" w:date="2019-09-22T14:39:00Z">
        <w:r w:rsidR="009462E5">
          <w:t>responded similarly</w:t>
        </w:r>
      </w:ins>
      <w:ins w:id="302" w:author="Laura H Spencer" w:date="2019-09-22T15:36:00Z">
        <w:r>
          <w:t>, and if effects correspond with fecundity</w:t>
        </w:r>
      </w:ins>
      <w:ins w:id="303" w:author="Laura H Spencer" w:date="2019-09-22T15:34:00Z">
        <w:r>
          <w:rPr>
            <w:rStyle w:val="CommentReference"/>
            <w:rFonts w:ascii="Arial" w:eastAsia="Arial" w:hAnsi="Arial" w:cs="Arial"/>
            <w:lang w:val="en"/>
          </w:rPr>
          <w:commentReference w:id="304"/>
        </w:r>
      </w:ins>
      <w:r w:rsidR="001554ED">
        <w:t>. Prior to pCO</w:t>
      </w:r>
      <w:r w:rsidR="001554ED">
        <w:rPr>
          <w:vertAlign w:val="subscript"/>
        </w:rPr>
        <w:t>2</w:t>
      </w:r>
      <w:r w:rsidR="001554ED">
        <w:t xml:space="preserve"> exposure, 15 oysters were sampled from O-1, O-2, and F cohorts, and 9 from D cohort. </w:t>
      </w:r>
      <w:r w:rsidR="009741C9">
        <w:t>After</w:t>
      </w:r>
      <w:r w:rsidR="001554ED">
        <w:t xml:space="preserve"> pCO</w:t>
      </w:r>
      <w:r w:rsidR="001554ED">
        <w:rPr>
          <w:vertAlign w:val="subscript"/>
        </w:rPr>
        <w:t>2</w:t>
      </w:r>
      <w:r w:rsidR="001554ED">
        <w:t xml:space="preserve"> exposure, 9, 6, and 15 oysters were sampled from each treatment for O-1/F, D, and O-2 cohorts, respectively (distributed equally among replicates tanks). Whole visceral mass was excised and preserved in histology cassettes using the </w:t>
      </w:r>
      <w:proofErr w:type="spellStart"/>
      <w:r w:rsidR="001554ED">
        <w:t>PAXgene</w:t>
      </w:r>
      <w:proofErr w:type="spellEnd"/>
      <w:r w:rsidR="001554ED">
        <w:t xml:space="preserve"> Tissue FIX System, </w:t>
      </w:r>
      <w:r w:rsidR="009741C9">
        <w:t>then</w:t>
      </w:r>
      <w:r w:rsidR="001554ED">
        <w:t xml:space="preserve"> processed for gonad analysis by Diagnostic Pathology Medical Group, Inc. (Sacramento, CA). </w:t>
      </w:r>
    </w:p>
    <w:p w14:paraId="0B37E432" w14:textId="2052F661" w:rsidR="00D64A77" w:rsidRDefault="001554ED" w:rsidP="00C56A3D">
      <w:pPr>
        <w:spacing w:line="480" w:lineRule="auto"/>
        <w:ind w:firstLine="720"/>
      </w:pPr>
      <w:r>
        <w:t xml:space="preserve">Adult gonad samples were assigned sex and stage using designations adapted from </w:t>
      </w:r>
      <w:hyperlink r:id="rId77">
        <w:r>
          <w:rPr>
            <w:color w:val="000000"/>
          </w:rPr>
          <w:t xml:space="preserve">(da Silva, Fuentes, &amp; </w:t>
        </w:r>
        <w:proofErr w:type="spellStart"/>
        <w:r>
          <w:rPr>
            <w:color w:val="000000"/>
          </w:rPr>
          <w:t>Villalba</w:t>
        </w:r>
        <w:proofErr w:type="spellEnd"/>
        <w:r>
          <w:rPr>
            <w:color w:val="000000"/>
          </w:rPr>
          <w:t>, 2009)</w:t>
        </w:r>
      </w:hyperlink>
      <w:r>
        <w:t xml:space="preserve"> (Supplementary Materials). Sex was assigned as indeterminate </w:t>
      </w:r>
      <w:r>
        <w:lastRenderedPageBreak/>
        <w:t>(I), male (M), hermaphroditic primarily-male (HPM), hermaphroditic (H), hermaphroditic primarily-female (HPF), and female (F). Gonad sex was collapsed into simplified male and female designations for statistical analyses (</w:t>
      </w:r>
      <w:r w:rsidR="009741C9">
        <w:t>h</w:t>
      </w:r>
      <w:r>
        <w:t xml:space="preserve">ermaphroditic-primarily male = </w:t>
      </w:r>
      <w:r w:rsidR="009741C9">
        <w:t>m</w:t>
      </w:r>
      <w:r>
        <w:t xml:space="preserve">ale, </w:t>
      </w:r>
      <w:r w:rsidR="009741C9">
        <w:t>h</w:t>
      </w:r>
      <w:r>
        <w:t xml:space="preserve">ermaphroditic-primarily female = </w:t>
      </w:r>
      <w:r w:rsidR="009741C9">
        <w:t>f</w:t>
      </w:r>
      <w:r>
        <w:t>emale). For stage assignment, male and female gametes were assigned stages separately due to the high frequency of hermaphroditism (50.8%). Dominant gonad stage was then assigned based on the sex assignment. The da Silva gonad stages were applied for early gametogenesis (stage 1), advanced (stage 2), and ripe (stage 3). Departures from da Silva’s stage 0, stage 4 (partially spawned), and stage 5 (fully spawned/resorbing) were as follows: stage 0 in this study represented empty follicles, or no presence of male or female gonad tissue</w:t>
      </w:r>
      <w:r w:rsidR="00A50F2C">
        <w:t>; s</w:t>
      </w:r>
      <w:r>
        <w:t>tage 4 represented both spawned and resorbing gonad</w:t>
      </w:r>
      <w:r w:rsidR="00A50F2C">
        <w:t>;</w:t>
      </w:r>
      <w:r>
        <w:t xml:space="preserve"> </w:t>
      </w:r>
      <w:r w:rsidR="00A50F2C">
        <w:t>t</w:t>
      </w:r>
      <w:r>
        <w:t xml:space="preserve">his method did not include a separate stage 5, due to the very high frequency of residual gametes, and no distinct partially spawned oysters (see </w:t>
      </w:r>
      <w:ins w:id="305" w:author="Laura H Spencer" w:date="2019-09-25T16:25:00Z">
        <w:r w:rsidR="004F36BA">
          <w:t xml:space="preserve">Supplementary </w:t>
        </w:r>
      </w:ins>
      <w:r>
        <w:t xml:space="preserve">Figure </w:t>
      </w:r>
      <w:ins w:id="306" w:author="Laura H Spencer" w:date="2019-09-25T16:26:00Z">
        <w:r w:rsidR="004F36BA">
          <w:t>2</w:t>
        </w:r>
      </w:ins>
      <w:del w:id="307" w:author="Laura H Spencer" w:date="2019-09-25T16:26:00Z">
        <w:r w:rsidDel="004F36BA">
          <w:delText>3</w:delText>
        </w:r>
      </w:del>
      <w:r>
        <w:t>, and</w:t>
      </w:r>
      <w:r w:rsidR="00A50F2C">
        <w:t xml:space="preserve"> gonad</w:t>
      </w:r>
      <w:r>
        <w:t xml:space="preserve"> images in Supplementary Materials). </w:t>
      </w:r>
    </w:p>
    <w:p w14:paraId="7A39FD52" w14:textId="77777777" w:rsidR="00D64A77" w:rsidRDefault="001554ED" w:rsidP="00C56A3D">
      <w:pPr>
        <w:spacing w:line="480" w:lineRule="auto"/>
        <w:ind w:firstLine="720"/>
      </w:pPr>
      <w:r>
        <w:t>Treatment effects on gonad tissue were assessed for all cohorts combined in 4 gonad metrics: 1) gonad stage of dominant sex, 2) male gonad tissue when present, 3) female gonad tissue when present, and 4) gonad sex-collapsed (Chi-square test of independence). To assess the effects of elevated winter temperature alone, gonad metrics were compared between 6°C and 10°C treatments prior to pCO</w:t>
      </w:r>
      <w:r>
        <w:rPr>
          <w:vertAlign w:val="subscript"/>
        </w:rPr>
        <w:t>2</w:t>
      </w:r>
      <w:r>
        <w:t xml:space="preserve"> treatment. To determine the effect of pCO</w:t>
      </w:r>
      <w:r>
        <w:rPr>
          <w:vertAlign w:val="subscript"/>
        </w:rPr>
        <w:t>2</w:t>
      </w:r>
      <w:r>
        <w:t xml:space="preserve"> exposure, gonad metrics were compared between ambient and high pCO</w:t>
      </w:r>
      <w:r>
        <w:rPr>
          <w:vertAlign w:val="subscript"/>
        </w:rPr>
        <w:t>2</w:t>
      </w:r>
      <w:r>
        <w:t xml:space="preserve"> after 52 days in pCO</w:t>
      </w:r>
      <w:r>
        <w:rPr>
          <w:vertAlign w:val="subscript"/>
        </w:rPr>
        <w:t>2</w:t>
      </w:r>
      <w:r>
        <w:t xml:space="preserve"> treatments, including temperature interaction effects. To estimate whether gonad changed during pCO</w:t>
      </w:r>
      <w:r>
        <w:rPr>
          <w:vertAlign w:val="subscript"/>
        </w:rPr>
        <w:t>2</w:t>
      </w:r>
      <w:r>
        <w:t xml:space="preserve"> treatment, metrics were compared before and after ambient and high pCO</w:t>
      </w:r>
      <w:r>
        <w:rPr>
          <w:vertAlign w:val="subscript"/>
        </w:rPr>
        <w:t>2</w:t>
      </w:r>
      <w:r>
        <w:t xml:space="preserve"> treatments, including temperature interaction effects. P-values were estimated using Monte-Carlo simulations with </w:t>
      </w:r>
      <w:r>
        <w:lastRenderedPageBreak/>
        <w:t xml:space="preserve">1,000 permutations, and corrected using the </w:t>
      </w:r>
      <w:proofErr w:type="spellStart"/>
      <w:r>
        <w:t>Benjamini</w:t>
      </w:r>
      <w:proofErr w:type="spellEnd"/>
      <w:r>
        <w:t xml:space="preserve"> &amp; Hochberg method and </w:t>
      </w:r>
      <w:commentRangeStart w:id="308"/>
      <w:r w:rsidRPr="001F5BDB">
        <w:rPr>
          <w:highlight w:val="yellow"/>
          <w:rPrChange w:id="309" w:author="Laura H Spencer" w:date="2019-09-19T17:15:00Z">
            <w:rPr/>
          </w:rPrChange>
        </w:rPr>
        <w:t>𝛼=0.05</w:t>
      </w:r>
      <w:r>
        <w:t xml:space="preserve"> </w:t>
      </w:r>
      <w:commentRangeEnd w:id="308"/>
      <w:r w:rsidR="001F5BDB">
        <w:rPr>
          <w:rStyle w:val="CommentReference"/>
        </w:rPr>
        <w:commentReference w:id="308"/>
      </w:r>
      <w:hyperlink r:id="rId78">
        <w:r>
          <w:rPr>
            <w:color w:val="000000"/>
          </w:rPr>
          <w:t>(</w:t>
        </w:r>
        <w:proofErr w:type="spellStart"/>
        <w:r>
          <w:rPr>
            <w:color w:val="000000"/>
          </w:rPr>
          <w:t>Benjamini</w:t>
        </w:r>
        <w:proofErr w:type="spellEnd"/>
        <w:r>
          <w:rPr>
            <w:color w:val="000000"/>
          </w:rPr>
          <w:t xml:space="preserve"> &amp; Hochberg, 1995)</w:t>
        </w:r>
      </w:hyperlink>
      <w:r>
        <w:t xml:space="preserve">. </w:t>
      </w:r>
    </w:p>
    <w:p w14:paraId="1DB83B9A" w14:textId="77777777" w:rsidR="00D64A77" w:rsidRDefault="00D64A77" w:rsidP="00C56A3D">
      <w:pPr>
        <w:suppressLineNumbers/>
        <w:spacing w:line="480" w:lineRule="auto"/>
        <w:rPr>
          <w:b/>
        </w:rPr>
      </w:pPr>
    </w:p>
    <w:p w14:paraId="3FD34136" w14:textId="77777777" w:rsidR="00D64A77" w:rsidRDefault="001554ED" w:rsidP="00C56A3D">
      <w:pPr>
        <w:spacing w:line="480" w:lineRule="auto"/>
        <w:rPr>
          <w:b/>
        </w:rPr>
      </w:pPr>
      <w:r>
        <w:rPr>
          <w:b/>
        </w:rPr>
        <w:t>Larval production</w:t>
      </w:r>
    </w:p>
    <w:p w14:paraId="26798C49" w14:textId="621F1313" w:rsidR="00D64A77" w:rsidRDefault="001554ED" w:rsidP="009A63E7">
      <w:pPr>
        <w:spacing w:line="480" w:lineRule="auto"/>
      </w:pPr>
      <w:r>
        <w:t>Following pCO</w:t>
      </w:r>
      <w:r>
        <w:rPr>
          <w:vertAlign w:val="subscript"/>
        </w:rPr>
        <w:t>2</w:t>
      </w:r>
      <w:r>
        <w:t xml:space="preserve"> exposure, adult oysters were spawned to assess larval production timing and magnitude in a hatchery setting. Beginning on April 11</w:t>
      </w:r>
      <w:ins w:id="310" w:author="Laura H Spencer" w:date="2019-09-19T17:16:00Z">
        <w:r w:rsidR="001F5BDB">
          <w:t>, 2017</w:t>
        </w:r>
      </w:ins>
      <w:del w:id="311" w:author="Laura H Spencer" w:date="2019-09-19T17:16:00Z">
        <w:r w:rsidDel="001F5BDB">
          <w:delText>th</w:delText>
        </w:r>
      </w:del>
      <w:r>
        <w:t xml:space="preserve"> (Figure 2), oysters were reproductively conditioned by raising temperatures gradually (~1°C/day) to 18.1 ± 0.1°C and fed live algae cocktail at 66,000 ± 12,000 cells/</w:t>
      </w:r>
      <w:proofErr w:type="spellStart"/>
      <w:r>
        <w:t>mL.</w:t>
      </w:r>
      <w:proofErr w:type="spellEnd"/>
      <w:r>
        <w:t xml:space="preserve"> Oysters</w:t>
      </w:r>
      <w:del w:id="312" w:author="Laura H Spencer" w:date="2019-09-22T16:43:00Z">
        <w:r w:rsidDel="001F4CCA">
          <w:delText xml:space="preserve"> were allowed to</w:delText>
        </w:r>
      </w:del>
      <w:r>
        <w:t xml:space="preserve"> spawn</w:t>
      </w:r>
      <w:ins w:id="313" w:author="Laura H Spencer" w:date="2019-09-22T16:43:00Z">
        <w:r w:rsidR="001F4CCA">
          <w:t>ed</w:t>
        </w:r>
      </w:ins>
      <w:r>
        <w:t xml:space="preserve"> </w:t>
      </w:r>
      <w:ins w:id="314" w:author="Laura H Spencer" w:date="2019-09-22T16:46:00Z">
        <w:r w:rsidR="001F4CCA">
          <w:t>in the hatchery for 90 days</w:t>
        </w:r>
      </w:ins>
      <w:ins w:id="315" w:author="Laura H Spencer" w:date="2019-09-22T16:47:00Z">
        <w:r w:rsidR="001F4CCA">
          <w:t xml:space="preserve"> volitionally</w:t>
        </w:r>
      </w:ins>
      <w:del w:id="316" w:author="Laura H Spencer" w:date="2019-09-22T16:46:00Z">
        <w:r w:rsidDel="001F4CCA">
          <w:delText>volitionally</w:delText>
        </w:r>
      </w:del>
      <w:ins w:id="317" w:author="Laura H Spencer" w:date="2019-09-22T16:45:00Z">
        <w:r w:rsidR="001F4CCA">
          <w:t xml:space="preserve">, i.e. naturally </w:t>
        </w:r>
      </w:ins>
      <w:ins w:id="318" w:author="Laura H Spencer" w:date="2019-09-22T16:46:00Z">
        <w:r w:rsidR="001F4CCA">
          <w:t>releasing gametes without chemical</w:t>
        </w:r>
      </w:ins>
      <w:ins w:id="319" w:author="Laura H Spencer" w:date="2019-09-22T16:47:00Z">
        <w:r w:rsidR="001F4CCA">
          <w:t xml:space="preserve"> or physical</w:t>
        </w:r>
      </w:ins>
      <w:ins w:id="320" w:author="Laura H Spencer" w:date="2019-09-22T16:46:00Z">
        <w:r w:rsidR="001F4CCA">
          <w:t xml:space="preserve"> manipulation</w:t>
        </w:r>
      </w:ins>
      <w:del w:id="321" w:author="Laura H Spencer" w:date="2019-09-22T16:46:00Z">
        <w:r w:rsidDel="001F4CCA">
          <w:delText xml:space="preserve"> in the hatchery for 90 days</w:delText>
        </w:r>
      </w:del>
      <w:r>
        <w:t>. Six spawning tanks were used for each temperature x pCO</w:t>
      </w:r>
      <w:r>
        <w:rPr>
          <w:vertAlign w:val="subscript"/>
        </w:rPr>
        <w:t>2</w:t>
      </w:r>
      <w:r>
        <w:t xml:space="preserve"> treatment: 6°C-high pCO</w:t>
      </w:r>
      <w:r>
        <w:rPr>
          <w:vertAlign w:val="subscript"/>
        </w:rPr>
        <w:t>2</w:t>
      </w:r>
      <w:r>
        <w:t>, 6°C-ambient pCO</w:t>
      </w:r>
      <w:r>
        <w:rPr>
          <w:vertAlign w:val="subscript"/>
        </w:rPr>
        <w:t>2</w:t>
      </w:r>
      <w:r>
        <w:t>, 10°C-high pCO</w:t>
      </w:r>
      <w:r>
        <w:rPr>
          <w:vertAlign w:val="subscript"/>
        </w:rPr>
        <w:t>2</w:t>
      </w:r>
      <w:r>
        <w:t>, and 10°C-ambient pCO</w:t>
      </w:r>
      <w:r>
        <w:rPr>
          <w:vertAlign w:val="subscript"/>
        </w:rPr>
        <w:t>2</w:t>
      </w:r>
      <w:r>
        <w:t xml:space="preserve">. Within the six tanks per treatment, two spawning tanks contained the F cohort (14-17 oysters), two tanks the O-1 cohort (14-17 oysters), one tank the D cohort (9-16 oysters), and one tank the O-2 cohort (111-126 oysters. More O-2 oysters were used due to their small size. Olympia oysters </w:t>
      </w:r>
      <w:ins w:id="322" w:author="Laura H Spencer" w:date="2019-09-22T16:51:00Z">
        <w:r w:rsidR="001F4CCA">
          <w:t>release sperm</w:t>
        </w:r>
      </w:ins>
      <w:ins w:id="323" w:author="Laura H Spencer" w:date="2019-09-22T16:52:00Z">
        <w:r w:rsidR="001F4CCA">
          <w:t xml:space="preserve">, </w:t>
        </w:r>
      </w:ins>
      <w:ins w:id="324" w:author="Laura H Spencer" w:date="2019-09-22T16:56:00Z">
        <w:r w:rsidR="000302C9">
          <w:t>but</w:t>
        </w:r>
      </w:ins>
      <w:ins w:id="325" w:author="Laura H Spencer" w:date="2019-09-22T16:52:00Z">
        <w:r w:rsidR="001F4CCA">
          <w:t xml:space="preserve"> </w:t>
        </w:r>
      </w:ins>
      <w:ins w:id="326" w:author="Laura H Spencer" w:date="2019-09-22T16:58:00Z">
        <w:r w:rsidR="000302C9">
          <w:t>h</w:t>
        </w:r>
      </w:ins>
      <w:ins w:id="327" w:author="Laura H Spencer" w:date="2019-09-22T16:59:00Z">
        <w:r w:rsidR="000302C9">
          <w:t xml:space="preserve">ave internal </w:t>
        </w:r>
      </w:ins>
      <w:ins w:id="328" w:author="Laura H Spencer" w:date="2019-09-22T16:52:00Z">
        <w:r w:rsidR="001F4CCA">
          <w:t xml:space="preserve">fertilization </w:t>
        </w:r>
      </w:ins>
      <w:ins w:id="329" w:author="Laura H Spencer" w:date="2019-09-22T16:59:00Z">
        <w:r w:rsidR="000302C9">
          <w:t xml:space="preserve">and release veliger larvae following a </w:t>
        </w:r>
      </w:ins>
      <w:ins w:id="330" w:author="Laura H Spencer" w:date="2019-09-22T17:00:00Z">
        <w:r w:rsidR="000302C9">
          <w:t xml:space="preserve">~2 week </w:t>
        </w:r>
      </w:ins>
      <w:ins w:id="331" w:author="Laura H Spencer" w:date="2019-09-22T16:59:00Z">
        <w:r w:rsidR="000302C9">
          <w:t>brooding period</w:t>
        </w:r>
      </w:ins>
      <w:del w:id="332" w:author="Laura H Spencer" w:date="2019-09-22T16:51:00Z">
        <w:r w:rsidDel="001F4CCA">
          <w:delText xml:space="preserve">are viviparous spermcasters </w:delText>
        </w:r>
      </w:del>
      <w:del w:id="333" w:author="Laura H Spencer" w:date="2019-09-22T16:53:00Z">
        <w:r w:rsidDel="001F4CCA">
          <w:delText>and brood</w:delText>
        </w:r>
      </w:del>
      <w:del w:id="334" w:author="Laura H Spencer" w:date="2019-09-22T16:54:00Z">
        <w:r w:rsidDel="000302C9">
          <w:delText xml:space="preserve"> larvae </w:delText>
        </w:r>
      </w:del>
      <w:del w:id="335" w:author="Laura H Spencer" w:date="2019-09-22T16:58:00Z">
        <w:r w:rsidDel="000302C9">
          <w:delText>to</w:delText>
        </w:r>
      </w:del>
      <w:del w:id="336" w:author="Laura H Spencer" w:date="2019-09-22T16:59:00Z">
        <w:r w:rsidDel="000302C9">
          <w:delText xml:space="preserve"> the veliger stage</w:delText>
        </w:r>
      </w:del>
      <w:ins w:id="337" w:author="Laura H Spencer" w:date="2019-09-22T16:59:00Z">
        <w:r w:rsidR="000302C9">
          <w:t>.</w:t>
        </w:r>
      </w:ins>
      <w:ins w:id="338" w:author="Laura H Spencer" w:date="2019-09-22T16:57:00Z">
        <w:r w:rsidR="000302C9">
          <w:t xml:space="preserve"> Therefore, </w:t>
        </w:r>
      </w:ins>
      <w:ins w:id="339" w:author="Laura H Spencer" w:date="2019-09-22T16:59:00Z">
        <w:r w:rsidR="000302C9">
          <w:t xml:space="preserve">larval production was assessed by collecting </w:t>
        </w:r>
      </w:ins>
      <w:ins w:id="340" w:author="Laura H Spencer" w:date="2019-09-22T16:57:00Z">
        <w:r w:rsidR="000302C9">
          <w:t xml:space="preserve">veliger </w:t>
        </w:r>
      </w:ins>
      <w:del w:id="341" w:author="Laura H Spencer" w:date="2019-09-22T16:53:00Z">
        <w:r w:rsidDel="001F4CCA">
          <w:delText xml:space="preserve">, so </w:delText>
        </w:r>
      </w:del>
      <w:r>
        <w:t xml:space="preserve">larvae </w:t>
      </w:r>
      <w:del w:id="342" w:author="Laura H Spencer" w:date="2019-09-22T16:59:00Z">
        <w:r w:rsidDel="000302C9">
          <w:delText xml:space="preserve">were captured </w:delText>
        </w:r>
      </w:del>
      <w:r>
        <w:t xml:space="preserve">upon maternal release. Spawning tank outflow was collected in 7.5-L buckets using 100 µm screens made from 15.25 cm polyvinyl chloride rings and 100 µm nylon mesh. </w:t>
      </w:r>
    </w:p>
    <w:p w14:paraId="19B3287A" w14:textId="6AE2BB27" w:rsidR="009A63E7" w:rsidRDefault="001554ED" w:rsidP="009A63E7">
      <w:pPr>
        <w:spacing w:line="480" w:lineRule="auto"/>
        <w:ind w:firstLine="720"/>
      </w:pPr>
      <w:r>
        <w:t>Larval collection was assessed for differences in spawn timing and fecundity. Larvae, first observed on May 11</w:t>
      </w:r>
      <w:ins w:id="343" w:author="Laura H Spencer" w:date="2019-09-19T17:17:00Z">
        <w:r w:rsidR="001F5BDB">
          <w:t>, 2017</w:t>
        </w:r>
      </w:ins>
      <w:del w:id="344" w:author="Laura H Spencer" w:date="2019-09-19T17:17:00Z">
        <w:r w:rsidRPr="009A63E7" w:rsidDel="001F5BDB">
          <w:rPr>
            <w:vertAlign w:val="superscript"/>
          </w:rPr>
          <w:delText>th</w:delText>
        </w:r>
      </w:del>
      <w:r w:rsidR="009A63E7">
        <w:t xml:space="preserve"> (Figure 2)</w:t>
      </w:r>
      <w:r>
        <w:t>, were collected from each spawning tank every one or two days for 60 days. Daily larval release was estimated by counting and averaging triplicate subsamples of larvae homogenized in seawater. The following summary statistics were compared between temperature x pCO</w:t>
      </w:r>
      <w:r>
        <w:rPr>
          <w:vertAlign w:val="subscript"/>
        </w:rPr>
        <w:t>2</w:t>
      </w:r>
      <w:r>
        <w:t xml:space="preserve"> treatments: </w:t>
      </w:r>
      <w:del w:id="345" w:author="Laura H Spencer" w:date="2019-09-22T17:36:00Z">
        <w:r w:rsidDel="00D6264A">
          <w:delText xml:space="preserve">average </w:delText>
        </w:r>
      </w:del>
      <w:del w:id="346" w:author="Laura H Spencer" w:date="2019-09-22T17:35:00Z">
        <w:r w:rsidDel="00D6264A">
          <w:delText xml:space="preserve">daily </w:delText>
        </w:r>
      </w:del>
      <w:del w:id="347" w:author="Laura H Spencer" w:date="2019-09-22T17:36:00Z">
        <w:r w:rsidDel="00D6264A">
          <w:delText xml:space="preserve">larvae released, </w:delText>
        </w:r>
      </w:del>
      <w:r>
        <w:t>total larvae released</w:t>
      </w:r>
      <w:ins w:id="348" w:author="Laura H Spencer" w:date="2019-09-22T17:35:00Z">
        <w:r w:rsidR="00D6264A">
          <w:t xml:space="preserve"> </w:t>
        </w:r>
      </w:ins>
      <w:ins w:id="349" w:author="Laura H Spencer" w:date="2019-09-22T17:36:00Z">
        <w:r w:rsidR="00D6264A">
          <w:t xml:space="preserve">across the 90-day </w:t>
        </w:r>
        <w:r w:rsidR="00D6264A">
          <w:lastRenderedPageBreak/>
          <w:t>period</w:t>
        </w:r>
      </w:ins>
      <w:r>
        <w:t xml:space="preserve">, </w:t>
      </w:r>
      <w:ins w:id="350" w:author="Laura H Spencer" w:date="2019-09-22T17:36:00Z">
        <w:r w:rsidR="00D6264A">
          <w:t xml:space="preserve">average larvae released </w:t>
        </w:r>
      </w:ins>
      <w:ins w:id="351" w:author="Laura H Spencer" w:date="2019-09-22T17:37:00Z">
        <w:r w:rsidR="00D6264A">
          <w:t>each</w:t>
        </w:r>
      </w:ins>
      <w:ins w:id="352" w:author="Laura H Spencer" w:date="2019-09-22T17:36:00Z">
        <w:r w:rsidR="00D6264A">
          <w:t xml:space="preserve"> day (“average daily release”), </w:t>
        </w:r>
      </w:ins>
      <w:r>
        <w:t xml:space="preserve">maximum larvae released in one day, date of first release, date of maximum release, and number of substantial release days (greater than 10,000 larvae). The total and daily release values were normalized by the number of </w:t>
      </w:r>
      <w:proofErr w:type="spellStart"/>
      <w:r>
        <w:t>broodstock</w:t>
      </w:r>
      <w:proofErr w:type="spellEnd"/>
      <w:r>
        <w:t xml:space="preserve"> * average </w:t>
      </w:r>
      <w:proofErr w:type="spellStart"/>
      <w:r>
        <w:t>broodstock</w:t>
      </w:r>
      <w:proofErr w:type="spellEnd"/>
      <w:r>
        <w:t xml:space="preserve"> height (cm), which can impact fecundity. Distributions were assessed using </w:t>
      </w:r>
      <w:proofErr w:type="spellStart"/>
      <w:r>
        <w:rPr>
          <w:rFonts w:ascii="Courier New" w:eastAsia="Courier New" w:hAnsi="Courier New" w:cs="Courier New"/>
        </w:rPr>
        <w:t>qqp</w:t>
      </w:r>
      <w:proofErr w:type="spellEnd"/>
      <w:r>
        <w:t xml:space="preserve"> in the </w:t>
      </w:r>
      <w:r>
        <w:rPr>
          <w:rFonts w:ascii="Courier New" w:eastAsia="Courier New" w:hAnsi="Courier New" w:cs="Courier New"/>
        </w:rPr>
        <w:t>car</w:t>
      </w:r>
      <w:r>
        <w:t xml:space="preserve"> package for R </w:t>
      </w:r>
      <w:hyperlink r:id="rId79">
        <w:r>
          <w:rPr>
            <w:color w:val="000000"/>
          </w:rPr>
          <w:t>(Fox &amp; Weisberg, 2011)</w:t>
        </w:r>
      </w:hyperlink>
      <w:r>
        <w:t>, and log-transformed if necessary to meet normal distribution assumptions. Differences between treatments were assessed using linear regression and Three-Way ANOVA (cohort was included as a covariate) with backwards deletion to determine the most parsimonious model</w:t>
      </w:r>
      <w:r w:rsidR="009A63E7">
        <w:t>s</w:t>
      </w:r>
      <w:r>
        <w:t xml:space="preserve">. Tukey Honest Significant Differences were obtained using </w:t>
      </w:r>
      <w:proofErr w:type="spellStart"/>
      <w:r>
        <w:rPr>
          <w:rFonts w:ascii="Courier New" w:eastAsia="Courier New" w:hAnsi="Courier New" w:cs="Courier New"/>
        </w:rPr>
        <w:t>TukeyHSD</w:t>
      </w:r>
      <w:proofErr w:type="spellEnd"/>
      <w:r>
        <w:t xml:space="preserve"> to assess pairwise comparisons </w:t>
      </w:r>
      <w:hyperlink r:id="rId80">
        <w:r>
          <w:rPr>
            <w:color w:val="000000"/>
          </w:rPr>
          <w:t>(R Core Team, 2016)</w:t>
        </w:r>
      </w:hyperlink>
      <w:r>
        <w:t>. Dates of peak larval release were also estimated for each pCO</w:t>
      </w:r>
      <w:r>
        <w:rPr>
          <w:vertAlign w:val="subscript"/>
        </w:rPr>
        <w:t>2</w:t>
      </w:r>
      <w:r>
        <w:t xml:space="preserve"> x temperature treatment by smoothing using locally weighted regression, with </w:t>
      </w:r>
      <w:proofErr w:type="spellStart"/>
      <w:r>
        <w:rPr>
          <w:rFonts w:ascii="Courier New" w:eastAsia="Courier New" w:hAnsi="Courier New" w:cs="Courier New"/>
        </w:rPr>
        <w:t>geom_smooth</w:t>
      </w:r>
      <w:proofErr w:type="spellEnd"/>
      <w:r>
        <w:t xml:space="preserve"> in the </w:t>
      </w:r>
      <w:proofErr w:type="spellStart"/>
      <w:r>
        <w:t>ggplot</w:t>
      </w:r>
      <w:proofErr w:type="spellEnd"/>
      <w:r>
        <w:t xml:space="preserve"> package </w:t>
      </w:r>
      <w:hyperlink r:id="rId81">
        <w:r>
          <w:rPr>
            <w:color w:val="000000"/>
          </w:rPr>
          <w:t>(Wickham, 2017)</w:t>
        </w:r>
      </w:hyperlink>
      <w:r>
        <w:t xml:space="preserve">, with span=0.3 and degree=1. </w:t>
      </w:r>
    </w:p>
    <w:p w14:paraId="76028BD7" w14:textId="77777777" w:rsidR="009A63E7" w:rsidRDefault="009A63E7" w:rsidP="009A63E7">
      <w:pPr>
        <w:spacing w:line="480" w:lineRule="auto"/>
      </w:pPr>
    </w:p>
    <w:p w14:paraId="32CA4985" w14:textId="6DC69301" w:rsidR="00D64A77" w:rsidRPr="009A63E7" w:rsidRDefault="001554ED" w:rsidP="009A63E7">
      <w:pPr>
        <w:spacing w:line="480" w:lineRule="auto"/>
      </w:pPr>
      <w:commentRangeStart w:id="353"/>
      <w:r>
        <w:rPr>
          <w:b/>
        </w:rPr>
        <w:t>O</w:t>
      </w:r>
      <w:commentRangeEnd w:id="353"/>
      <w:r w:rsidR="00A30BAF">
        <w:rPr>
          <w:rStyle w:val="CommentReference"/>
          <w:rFonts w:ascii="Arial" w:eastAsia="Arial" w:hAnsi="Arial" w:cs="Arial"/>
          <w:lang w:val="en"/>
        </w:rPr>
        <w:commentReference w:id="353"/>
      </w:r>
      <w:r>
        <w:rPr>
          <w:b/>
        </w:rPr>
        <w:t>ffspring survival in a natural setting</w:t>
      </w:r>
    </w:p>
    <w:p w14:paraId="15732F0A" w14:textId="18D0AF1D" w:rsidR="00D64A77" w:rsidRDefault="001554ED" w:rsidP="009A63E7">
      <w:pPr>
        <w:spacing w:line="480" w:lineRule="auto"/>
      </w:pPr>
      <w:r>
        <w:t>To assess potential carryover effects of parental pCO</w:t>
      </w:r>
      <w:r>
        <w:rPr>
          <w:vertAlign w:val="subscript"/>
        </w:rPr>
        <w:t>2</w:t>
      </w:r>
      <w:r>
        <w:t xml:space="preserve"> exposure, offspring from parents in 6ºC-ambient pCO</w:t>
      </w:r>
      <w:r>
        <w:rPr>
          <w:vertAlign w:val="subscript"/>
        </w:rPr>
        <w:t>2</w:t>
      </w:r>
      <w:r>
        <w:t xml:space="preserve"> and 6ºC-high pCO</w:t>
      </w:r>
      <w:r>
        <w:rPr>
          <w:vertAlign w:val="subscript"/>
        </w:rPr>
        <w:t>2</w:t>
      </w:r>
      <w:r>
        <w:t xml:space="preserve"> treatments were reared then deployed in the natural environment. </w:t>
      </w:r>
      <w:ins w:id="354" w:author="Laura H Spencer" w:date="2019-09-23T12:00:00Z">
        <w:r w:rsidR="00514CC0">
          <w:t>On</w:t>
        </w:r>
      </w:ins>
      <w:ins w:id="355" w:author="Laura H Spencer" w:date="2019-09-23T12:03:00Z">
        <w:r w:rsidR="00514CC0">
          <w:t>ly o</w:t>
        </w:r>
      </w:ins>
      <w:ins w:id="356" w:author="Laura H Spencer" w:date="2019-09-23T12:00:00Z">
        <w:r w:rsidR="00514CC0">
          <w:t xml:space="preserve">ffspring </w:t>
        </w:r>
      </w:ins>
      <w:ins w:id="357" w:author="Laura H Spencer" w:date="2019-09-23T12:01:00Z">
        <w:r w:rsidR="00514CC0">
          <w:t>from 6ºC parents were tested due to logistical constraints</w:t>
        </w:r>
      </w:ins>
      <w:ins w:id="358" w:author="Laura H Spencer" w:date="2019-09-22T23:08:00Z">
        <w:r w:rsidR="00A30BAF">
          <w:t xml:space="preserve">. </w:t>
        </w:r>
      </w:ins>
      <w:r>
        <w:t>Larvae were collected between May 19 and June 22, 2017, separated by parental pCO</w:t>
      </w:r>
      <w:r>
        <w:rPr>
          <w:vertAlign w:val="subscript"/>
        </w:rPr>
        <w:t xml:space="preserve">2 </w:t>
      </w:r>
      <w:r>
        <w:t xml:space="preserve">exposure and cohort, and reared in common conditions for </w:t>
      </w:r>
      <w:r w:rsidR="009A63E7">
        <w:t xml:space="preserve">approximately </w:t>
      </w:r>
      <w:r>
        <w:t xml:space="preserve">1 year (Figure 2; for rearing methods see Supplementary Materials). On June 12, 2018 the juveniles were placed in four bays in Puget Sound —Fidalgo Bay, Port Gamble Bay, Skokomish River Delta, and Case Inlet — with two sites per bay, for a total of eight locations (Figure 1). Autonomous sensors collected continuous water quality data at each location for pH (Honeywell </w:t>
      </w:r>
      <w:proofErr w:type="spellStart"/>
      <w:r>
        <w:t>Durafet</w:t>
      </w:r>
      <w:proofErr w:type="spellEnd"/>
      <w:r>
        <w:t xml:space="preserve"> II Electrode, in custom-built </w:t>
      </w:r>
      <w:r>
        <w:lastRenderedPageBreak/>
        <w:t xml:space="preserve">housing), salinity (via conductivity, Dataflow Systems Ltd. Odyssey Conductivity and Temperature Logger), dissolved oxygen (Precision Measurement Engineering </w:t>
      </w:r>
      <w:proofErr w:type="spellStart"/>
      <w:r>
        <w:t>MiniDOT</w:t>
      </w:r>
      <w:proofErr w:type="spellEnd"/>
      <w:r>
        <w:t xml:space="preserve"> Logger), temperature (via dissolved oxygen probes), and chlorophyll (Turner Designs Cyclops-7F Submersible Sensor with PME Cyclops-7 Data Loggers). For F/D and O-1/O-2 cohorts, respectively, 30 and 10 oysters were placed at each location. Initial shell height and group weight </w:t>
      </w:r>
      <w:r w:rsidR="009A63E7">
        <w:t xml:space="preserve">were </w:t>
      </w:r>
      <w:r>
        <w:t xml:space="preserve">measured, then oysters were enclosed in mesh </w:t>
      </w:r>
      <w:r w:rsidR="00BC3B99">
        <w:t>pouches</w:t>
      </w:r>
      <w:r>
        <w:t xml:space="preserve"> and affixed inside shellfish bags to exclude predators. At the end of three months, survival, shell height and group weight were measured for live oysters.</w:t>
      </w:r>
    </w:p>
    <w:p w14:paraId="7B98613B" w14:textId="0FDD68A8" w:rsidR="00D64A77" w:rsidRDefault="001554ED" w:rsidP="00C56A3D">
      <w:pPr>
        <w:spacing w:line="480" w:lineRule="auto"/>
        <w:ind w:firstLine="720"/>
      </w:pPr>
      <w:commentRangeStart w:id="359"/>
      <w:r>
        <w:t>Juvenile</w:t>
      </w:r>
      <w:commentRangeEnd w:id="359"/>
      <w:r w:rsidR="007B28F1">
        <w:rPr>
          <w:rStyle w:val="CommentReference"/>
          <w:rFonts w:ascii="Arial" w:eastAsia="Arial" w:hAnsi="Arial" w:cs="Arial"/>
          <w:lang w:val="en"/>
        </w:rPr>
        <w:commentReference w:id="359"/>
      </w:r>
      <w:r>
        <w:t xml:space="preserve"> oyster survival was compared among bays</w:t>
      </w:r>
      <w:r w:rsidR="00967E57">
        <w:t xml:space="preserve"> </w:t>
      </w:r>
      <w:r>
        <w:t>and parental pCO</w:t>
      </w:r>
      <w:r>
        <w:rPr>
          <w:vertAlign w:val="subscript"/>
        </w:rPr>
        <w:t>2</w:t>
      </w:r>
      <w:r>
        <w:t xml:space="preserve"> exposure with a binomial generalized linear mixed model (</w:t>
      </w:r>
      <w:proofErr w:type="spellStart"/>
      <w:r>
        <w:t>glmm</w:t>
      </w:r>
      <w:proofErr w:type="spellEnd"/>
      <w:r>
        <w:t xml:space="preserve">) using </w:t>
      </w:r>
      <w:proofErr w:type="spellStart"/>
      <w:r>
        <w:rPr>
          <w:rFonts w:ascii="Courier New" w:eastAsia="Courier New" w:hAnsi="Courier New" w:cs="Courier New"/>
        </w:rPr>
        <w:t>glmer</w:t>
      </w:r>
      <w:proofErr w:type="spellEnd"/>
      <w:r>
        <w:t xml:space="preserve"> from the lme4 package (vs. 1.1-19). Chi-square tests compared survival differences among factors using the car package </w:t>
      </w:r>
      <w:proofErr w:type="spellStart"/>
      <w:r>
        <w:rPr>
          <w:rFonts w:ascii="Courier New" w:eastAsia="Courier New" w:hAnsi="Courier New" w:cs="Courier New"/>
        </w:rPr>
        <w:t>Anova</w:t>
      </w:r>
      <w:proofErr w:type="spellEnd"/>
      <w:r>
        <w:t xml:space="preserve"> function </w:t>
      </w:r>
      <w:hyperlink r:id="rId82">
        <w:r>
          <w:rPr>
            <w:color w:val="000000"/>
          </w:rPr>
          <w:t>(Fox &amp; Weisberg, 2011)</w:t>
        </w:r>
      </w:hyperlink>
      <w:r>
        <w:t>. Mean shell growth was determined by subtracting pre-deployment mean height from post-deployment mean height (not including dead oysters</w:t>
      </w:r>
      <w:proofErr w:type="gramStart"/>
      <w:r>
        <w:t>), and</w:t>
      </w:r>
      <w:proofErr w:type="gramEnd"/>
      <w:r>
        <w:t xml:space="preserve"> compared among factors using ANOVA and F-statistics to test differences by bay and parental pCO</w:t>
      </w:r>
      <w:r>
        <w:rPr>
          <w:vertAlign w:val="subscript"/>
        </w:rPr>
        <w:t>2</w:t>
      </w:r>
      <w:r>
        <w:t xml:space="preserve">. Similarly, mean mass change for each </w:t>
      </w:r>
      <w:r w:rsidR="00BC3B99">
        <w:t>pouch</w:t>
      </w:r>
      <w:r>
        <w:t xml:space="preserve"> was compared among factors. </w:t>
      </w:r>
    </w:p>
    <w:p w14:paraId="2977B267" w14:textId="0C88A552" w:rsidR="00C56A3D" w:rsidRDefault="001554ED" w:rsidP="002B18E0">
      <w:pPr>
        <w:spacing w:line="480" w:lineRule="auto"/>
        <w:ind w:firstLine="720"/>
      </w:pPr>
      <w:r>
        <w:t xml:space="preserve">All data analysis was performed in R version 3.3.1 using </w:t>
      </w:r>
      <w:proofErr w:type="spellStart"/>
      <w:r>
        <w:t>RStudio</w:t>
      </w:r>
      <w:proofErr w:type="spellEnd"/>
      <w:r>
        <w:t xml:space="preserve"> interface </w:t>
      </w:r>
      <w:hyperlink r:id="rId83">
        <w:r>
          <w:rPr>
            <w:color w:val="000000"/>
          </w:rPr>
          <w:t>(R Core Team, 2016)</w:t>
        </w:r>
      </w:hyperlink>
      <w:r>
        <w:t xml:space="preserve">. Code for statistical analyses can be found in the associated </w:t>
      </w:r>
      <w:proofErr w:type="spellStart"/>
      <w:r>
        <w:t>Github</w:t>
      </w:r>
      <w:proofErr w:type="spellEnd"/>
      <w:r>
        <w:t xml:space="preserve"> repository (Spencer </w:t>
      </w:r>
      <w:r w:rsidRPr="00967E57">
        <w:rPr>
          <w:i/>
        </w:rPr>
        <w:t>et al</w:t>
      </w:r>
      <w:r w:rsidR="00967E57">
        <w:rPr>
          <w:i/>
        </w:rPr>
        <w:t>.,</w:t>
      </w:r>
      <w:r>
        <w:t xml:space="preserve"> 2019). </w:t>
      </w:r>
    </w:p>
    <w:p w14:paraId="713AF588" w14:textId="77777777" w:rsidR="002B18E0" w:rsidRPr="002B18E0" w:rsidRDefault="002B18E0" w:rsidP="002B18E0">
      <w:pPr>
        <w:spacing w:line="480" w:lineRule="auto"/>
        <w:ind w:firstLine="720"/>
      </w:pPr>
    </w:p>
    <w:p w14:paraId="228EB34B" w14:textId="0056788E" w:rsidR="00D64A77" w:rsidRDefault="001554ED" w:rsidP="00C56A3D">
      <w:pPr>
        <w:spacing w:line="480" w:lineRule="auto"/>
        <w:rPr>
          <w:b/>
        </w:rPr>
      </w:pPr>
      <w:r>
        <w:rPr>
          <w:b/>
          <w:sz w:val="36"/>
          <w:szCs w:val="36"/>
        </w:rPr>
        <w:t>Results</w:t>
      </w:r>
    </w:p>
    <w:p w14:paraId="57811265" w14:textId="77777777" w:rsidR="00D64A77" w:rsidRDefault="001554ED" w:rsidP="00C56A3D">
      <w:pPr>
        <w:spacing w:line="480" w:lineRule="auto"/>
      </w:pPr>
      <w:commentRangeStart w:id="360"/>
      <w:commentRangeStart w:id="361"/>
      <w:r>
        <w:rPr>
          <w:b/>
        </w:rPr>
        <w:t>Adult</w:t>
      </w:r>
      <w:commentRangeEnd w:id="360"/>
      <w:r w:rsidR="00622224">
        <w:rPr>
          <w:rStyle w:val="CommentReference"/>
          <w:rFonts w:ascii="Arial" w:eastAsia="Arial" w:hAnsi="Arial" w:cs="Arial"/>
          <w:lang w:val="en"/>
        </w:rPr>
        <w:commentReference w:id="360"/>
      </w:r>
      <w:commentRangeEnd w:id="361"/>
      <w:r w:rsidR="00C82D8C">
        <w:rPr>
          <w:rStyle w:val="CommentReference"/>
          <w:rFonts w:ascii="Arial" w:eastAsia="Arial" w:hAnsi="Arial" w:cs="Arial"/>
          <w:lang w:val="en"/>
        </w:rPr>
        <w:commentReference w:id="361"/>
      </w:r>
      <w:r>
        <w:rPr>
          <w:b/>
        </w:rPr>
        <w:t xml:space="preserve"> reproductive development</w:t>
      </w:r>
    </w:p>
    <w:p w14:paraId="0DAB97D8" w14:textId="2B0B2181" w:rsidR="00D64A77" w:rsidRDefault="001554ED" w:rsidP="007431E1">
      <w:pPr>
        <w:spacing w:line="480" w:lineRule="auto"/>
      </w:pPr>
      <w:r>
        <w:t xml:space="preserve">After 60 days in </w:t>
      </w:r>
      <w:r w:rsidR="00273549">
        <w:t>temperature treatments (</w:t>
      </w:r>
      <w:r>
        <w:t>6.1±0.2°C and 10.2±0.5°C</w:t>
      </w:r>
      <w:r w:rsidR="00273549">
        <w:t>)</w:t>
      </w:r>
      <w:r>
        <w:t xml:space="preserve">, gonad stage of the dominant sex differed significantly between temperatures (Table 2). The 10°C oysters had more </w:t>
      </w:r>
      <w:r>
        <w:lastRenderedPageBreak/>
        <w:t xml:space="preserve">instances of advanced gametogenesis (stage 2), and fewer resorbing/spawned (stage 4) (Figure </w:t>
      </w:r>
      <w:ins w:id="362" w:author="Laura H Spencer" w:date="2019-09-25T16:26:00Z">
        <w:r w:rsidR="004F36BA">
          <w:t>3</w:t>
        </w:r>
      </w:ins>
      <w:del w:id="363" w:author="Laura H Spencer" w:date="2019-09-25T16:26:00Z">
        <w:r w:rsidDel="004F36BA">
          <w:delText>4</w:delText>
        </w:r>
      </w:del>
      <w:r>
        <w:t>, Supplementary Materials). This difference was influenced strongly by more advanced male gametes in 10ºC oysters, but there were no differences in female gamete stages. No differences in sex</w:t>
      </w:r>
      <w:ins w:id="364" w:author="Laura H Spencer" w:date="2019-09-22T17:02:00Z">
        <w:r w:rsidR="00A16E3B">
          <w:t xml:space="preserve"> ratio</w:t>
        </w:r>
      </w:ins>
      <w:r>
        <w:t xml:space="preserve"> were observed between temperature treatments</w:t>
      </w:r>
      <w:r w:rsidR="00273549">
        <w:t xml:space="preserve"> (Figure </w:t>
      </w:r>
      <w:ins w:id="365" w:author="Laura H Spencer" w:date="2019-09-25T16:26:00Z">
        <w:r w:rsidR="004F36BA">
          <w:t>4</w:t>
        </w:r>
      </w:ins>
      <w:del w:id="366" w:author="Laura H Spencer" w:date="2019-09-25T16:26:00Z">
        <w:r w:rsidR="00273549" w:rsidDel="004F36BA">
          <w:delText>5</w:delText>
        </w:r>
      </w:del>
      <w:r w:rsidR="00273549">
        <w:t>)</w:t>
      </w:r>
      <w:r>
        <w:t xml:space="preserve">. </w:t>
      </w:r>
    </w:p>
    <w:p w14:paraId="0AECE335" w14:textId="3DC7FEBD" w:rsidR="00D64A77" w:rsidRDefault="001554ED" w:rsidP="00C56A3D">
      <w:pPr>
        <w:spacing w:line="480" w:lineRule="auto"/>
        <w:ind w:firstLine="720"/>
      </w:pPr>
      <w:r>
        <w:t>After 52 days in pCO</w:t>
      </w:r>
      <w:r>
        <w:rPr>
          <w:vertAlign w:val="subscript"/>
        </w:rPr>
        <w:t>2</w:t>
      </w:r>
      <w:r>
        <w:t xml:space="preserve"> treatments, gonad stage of the dominant sex differed significantly between ambient and high pCO</w:t>
      </w:r>
      <w:r>
        <w:rPr>
          <w:vertAlign w:val="subscript"/>
        </w:rPr>
        <w:t>2</w:t>
      </w:r>
      <w:r w:rsidR="00273549">
        <w:t xml:space="preserve"> </w:t>
      </w:r>
      <w:r>
        <w:t>in the oysters previously held in 10°C</w:t>
      </w:r>
      <w:r w:rsidR="00273549">
        <w:t xml:space="preserve"> (Table 2)</w:t>
      </w:r>
      <w:r>
        <w:t xml:space="preserve">. More mature gametes (stage 3) were found </w:t>
      </w:r>
      <w:r w:rsidR="00273549">
        <w:t xml:space="preserve">in </w:t>
      </w:r>
      <w:r>
        <w:t>10°C-ambient pCO</w:t>
      </w:r>
      <w:r>
        <w:rPr>
          <w:vertAlign w:val="subscript"/>
        </w:rPr>
        <w:t>2</w:t>
      </w:r>
      <w:r>
        <w:t xml:space="preserve"> (49%) compared to 10°C-high pCO</w:t>
      </w:r>
      <w:r>
        <w:rPr>
          <w:vertAlign w:val="subscript"/>
        </w:rPr>
        <w:t>2</w:t>
      </w:r>
      <w:r>
        <w:t xml:space="preserve"> (33%)</w:t>
      </w:r>
      <w:r w:rsidR="00273549">
        <w:t>.</w:t>
      </w:r>
      <w:r>
        <w:t xml:space="preserve"> This difference was strongly influenced by oysters that were predominantly male, as male gamete stage tended to differ between pCO</w:t>
      </w:r>
      <w:r>
        <w:rPr>
          <w:vertAlign w:val="subscript"/>
        </w:rPr>
        <w:t xml:space="preserve">2 </w:t>
      </w:r>
      <w:r>
        <w:t>treatment, but female gamete stage did not</w:t>
      </w:r>
      <w:r w:rsidR="00273549">
        <w:t xml:space="preserve"> (Table 2, Figure </w:t>
      </w:r>
      <w:ins w:id="367" w:author="Laura H Spencer" w:date="2019-09-25T16:26:00Z">
        <w:r w:rsidR="004F36BA">
          <w:t>3</w:t>
        </w:r>
      </w:ins>
      <w:del w:id="368" w:author="Laura H Spencer" w:date="2019-09-25T16:26:00Z">
        <w:r w:rsidR="00273549" w:rsidDel="004F36BA">
          <w:delText>4</w:delText>
        </w:r>
      </w:del>
      <w:r w:rsidR="00273549">
        <w:t>)</w:t>
      </w:r>
      <w:r>
        <w:t>. In 6°C-treated oysters, there were no pCO</w:t>
      </w:r>
      <w:r>
        <w:rPr>
          <w:vertAlign w:val="subscript"/>
        </w:rPr>
        <w:t xml:space="preserve">2 </w:t>
      </w:r>
      <w:r>
        <w:t>effects on gonad stage of the dominant sex, male gamete stage, or female gamete stage. No gonad stage or sex</w:t>
      </w:r>
      <w:ins w:id="369" w:author="Laura H Spencer" w:date="2019-09-22T17:02:00Z">
        <w:r w:rsidR="00A16E3B">
          <w:t xml:space="preserve"> ratio</w:t>
        </w:r>
      </w:ins>
      <w:r>
        <w:t xml:space="preserve"> differences were detected among oysters from 10°C-high pCO</w:t>
      </w:r>
      <w:r>
        <w:rPr>
          <w:vertAlign w:val="subscript"/>
        </w:rPr>
        <w:t>2</w:t>
      </w:r>
      <w:r>
        <w:t xml:space="preserve"> (combined stressors) and 6°C-ambient pCO</w:t>
      </w:r>
      <w:r>
        <w:rPr>
          <w:vertAlign w:val="subscript"/>
        </w:rPr>
        <w:t>2</w:t>
      </w:r>
      <w:r>
        <w:t xml:space="preserve"> (no stressors). Gonad sex did not differ significantly among treatments, however oysters tended to contain fewer male-only and more female-only gonad tissues in the riper, ambient pCO</w:t>
      </w:r>
      <w:r>
        <w:rPr>
          <w:vertAlign w:val="subscript"/>
        </w:rPr>
        <w:t>2</w:t>
      </w:r>
      <w:r>
        <w:t xml:space="preserve">-treated groups than male-only tissues (Figure </w:t>
      </w:r>
      <w:ins w:id="370" w:author="Laura H Spencer" w:date="2019-09-25T16:26:00Z">
        <w:r w:rsidR="004F36BA">
          <w:t>4</w:t>
        </w:r>
      </w:ins>
      <w:del w:id="371" w:author="Laura H Spencer" w:date="2019-09-25T16:26:00Z">
        <w:r w:rsidDel="004F36BA">
          <w:delText>5</w:delText>
        </w:r>
      </w:del>
      <w:r>
        <w:t xml:space="preserve">). </w:t>
      </w:r>
    </w:p>
    <w:p w14:paraId="1F06CB98" w14:textId="77777777" w:rsidR="00273549" w:rsidRDefault="001554ED" w:rsidP="00273549">
      <w:pPr>
        <w:spacing w:line="480" w:lineRule="auto"/>
        <w:ind w:firstLine="720"/>
      </w:pPr>
      <w:r>
        <w:t>Compared to oysters before pCO</w:t>
      </w:r>
      <w:r>
        <w:rPr>
          <w:vertAlign w:val="subscript"/>
        </w:rPr>
        <w:t>2</w:t>
      </w:r>
      <w:r>
        <w:t xml:space="preserve"> exposure, those exposed to high pCO</w:t>
      </w:r>
      <w:r>
        <w:rPr>
          <w:vertAlign w:val="subscript"/>
        </w:rPr>
        <w:t>2</w:t>
      </w:r>
      <w:r>
        <w:t xml:space="preserve"> did not differ in gonad sex, stage of the dominant sex, or female gamete stage. Male gametes in the 6°C treated oysters changed while in the high pCO</w:t>
      </w:r>
      <w:r>
        <w:rPr>
          <w:vertAlign w:val="subscript"/>
        </w:rPr>
        <w:t>2</w:t>
      </w:r>
      <w:r>
        <w:t xml:space="preserve"> exposure, but not in 10°C treated oysters. Oysters held in ambient pCO</w:t>
      </w:r>
      <w:r>
        <w:rPr>
          <w:vertAlign w:val="subscript"/>
        </w:rPr>
        <w:t>2</w:t>
      </w:r>
      <w:r>
        <w:t xml:space="preserve"> had significantly more advanced gonad compared to before CO</w:t>
      </w:r>
      <w:r>
        <w:rPr>
          <w:vertAlign w:val="subscript"/>
        </w:rPr>
        <w:t xml:space="preserve">2 </w:t>
      </w:r>
      <w:r>
        <w:t>exposure regardless of temperature, again influenced strongly by changes in male gamete stage</w:t>
      </w:r>
      <w:r w:rsidR="00273549">
        <w:t xml:space="preserve"> (Table 2)</w:t>
      </w:r>
      <w:r>
        <w:t>.</w:t>
      </w:r>
    </w:p>
    <w:p w14:paraId="32D4377C" w14:textId="15E55C9E" w:rsidR="00D64A77" w:rsidRDefault="001554ED" w:rsidP="002B18E0">
      <w:pPr>
        <w:spacing w:line="480" w:lineRule="auto"/>
        <w:ind w:firstLine="720"/>
      </w:pPr>
      <w:r>
        <w:t xml:space="preserve">No sampled oysters contained brooded embryos or larvae. Gonad data and patterns within cohorts is reported in Supplementary Materials. </w:t>
      </w:r>
    </w:p>
    <w:p w14:paraId="1B1EDE69" w14:textId="77777777" w:rsidR="002B18E0" w:rsidRPr="00C56A3D" w:rsidRDefault="002B18E0" w:rsidP="002B18E0">
      <w:pPr>
        <w:spacing w:line="480" w:lineRule="auto"/>
        <w:ind w:firstLine="720"/>
      </w:pPr>
    </w:p>
    <w:p w14:paraId="12614E9D" w14:textId="77777777" w:rsidR="00D64A77" w:rsidRDefault="001554ED" w:rsidP="00C56A3D">
      <w:pPr>
        <w:spacing w:line="480" w:lineRule="auto"/>
      </w:pPr>
      <w:r>
        <w:rPr>
          <w:b/>
        </w:rPr>
        <w:lastRenderedPageBreak/>
        <w:t>Larval production</w:t>
      </w:r>
    </w:p>
    <w:p w14:paraId="3A11AA36" w14:textId="4D83F039" w:rsidR="00D64A77" w:rsidRDefault="001554ED" w:rsidP="007431E1">
      <w:pPr>
        <w:pBdr>
          <w:top w:val="nil"/>
          <w:left w:val="nil"/>
          <w:bottom w:val="nil"/>
          <w:right w:val="nil"/>
          <w:between w:val="nil"/>
        </w:pBdr>
        <w:spacing w:line="480" w:lineRule="auto"/>
      </w:pPr>
      <w:commentRangeStart w:id="372"/>
      <w:r>
        <w:t>Adults exposed to 10°C produced more larvae per day than 6°C in ambient pCO</w:t>
      </w:r>
      <w:r>
        <w:rPr>
          <w:vertAlign w:val="subscript"/>
        </w:rPr>
        <w:t>2</w:t>
      </w:r>
      <w:r>
        <w:t>-exposed oysters (p=0.040), but not in high pCO</w:t>
      </w:r>
      <w:r>
        <w:rPr>
          <w:vertAlign w:val="subscript"/>
        </w:rPr>
        <w:t>2</w:t>
      </w:r>
      <w:r>
        <w:t xml:space="preserve">-exposed oysters (p=0.66) (Figure </w:t>
      </w:r>
      <w:ins w:id="373" w:author="Laura H Spencer" w:date="2019-09-25T16:27:00Z">
        <w:r w:rsidR="004F36BA">
          <w:t>6</w:t>
        </w:r>
      </w:ins>
      <w:del w:id="374" w:author="Laura H Spencer" w:date="2019-09-25T16:27:00Z">
        <w:r w:rsidR="00CD0C8C" w:rsidDel="004F36BA">
          <w:delText>7</w:delText>
        </w:r>
      </w:del>
      <w:r>
        <w:t>, pCO</w:t>
      </w:r>
      <w:proofErr w:type="gramStart"/>
      <w:r>
        <w:rPr>
          <w:vertAlign w:val="subscript"/>
        </w:rPr>
        <w:t>2</w:t>
      </w:r>
      <w:r>
        <w:t>:temperature</w:t>
      </w:r>
      <w:proofErr w:type="gramEnd"/>
      <w:r>
        <w:t xml:space="preserve"> interaction: (F(2,8)=5.1, p=0.037). Total larvae released over the </w:t>
      </w:r>
      <w:r w:rsidR="009A6F58">
        <w:t>9</w:t>
      </w:r>
      <w:r>
        <w:t xml:space="preserve">0-day </w:t>
      </w:r>
      <w:r w:rsidR="009A6F58">
        <w:t>spawning</w:t>
      </w:r>
      <w:r>
        <w:t xml:space="preserve"> period </w:t>
      </w:r>
      <w:ins w:id="375" w:author="Laura H Spencer" w:date="2019-09-22T17:04:00Z">
        <w:r w:rsidR="002F4085">
          <w:t xml:space="preserve">tended to </w:t>
        </w:r>
      </w:ins>
      <w:del w:id="376" w:author="Laura H Spencer" w:date="2019-09-22T17:04:00Z">
        <w:r w:rsidDel="002F4085">
          <w:delText xml:space="preserve">did not </w:delText>
        </w:r>
      </w:del>
      <w:r>
        <w:t>differ by treatment</w:t>
      </w:r>
      <w:ins w:id="377" w:author="Laura H Spencer" w:date="2019-09-22T17:04:00Z">
        <w:r w:rsidR="002F4085">
          <w:t xml:space="preserve">, but </w:t>
        </w:r>
      </w:ins>
      <w:ins w:id="378" w:author="Laura H Spencer" w:date="2019-09-22T17:05:00Z">
        <w:r w:rsidR="002F4085">
          <w:t>not significant</w:t>
        </w:r>
      </w:ins>
      <w:ins w:id="379" w:author="Laura H Spencer" w:date="2019-09-22T17:32:00Z">
        <w:r w:rsidR="00D6264A">
          <w:t>ly</w:t>
        </w:r>
      </w:ins>
      <w:r>
        <w:t xml:space="preserve"> (</w:t>
      </w:r>
      <w:proofErr w:type="gramStart"/>
      <w:r>
        <w:t>temperature:pCO</w:t>
      </w:r>
      <w:proofErr w:type="gramEnd"/>
      <w:r>
        <w:rPr>
          <w:vertAlign w:val="subscript"/>
        </w:rPr>
        <w:t xml:space="preserve">2 </w:t>
      </w:r>
      <w:r>
        <w:t>interaction (F(2,8)=4.0, p=0.063). Temperature and pCO</w:t>
      </w:r>
      <w:r>
        <w:rPr>
          <w:vertAlign w:val="subscript"/>
        </w:rPr>
        <w:t>2</w:t>
      </w:r>
      <w:r>
        <w:t xml:space="preserve"> as single factors did not affect total or average larval release. </w:t>
      </w:r>
      <w:commentRangeEnd w:id="372"/>
      <w:r w:rsidR="00A16E3B">
        <w:rPr>
          <w:rStyle w:val="CommentReference"/>
          <w:rFonts w:ascii="Arial" w:eastAsia="Arial" w:hAnsi="Arial" w:cs="Arial"/>
          <w:lang w:val="en"/>
        </w:rPr>
        <w:commentReference w:id="372"/>
      </w:r>
    </w:p>
    <w:p w14:paraId="52BBB6E7" w14:textId="03F60D38" w:rsidR="00D64A77" w:rsidRDefault="001554ED" w:rsidP="00C56A3D">
      <w:pPr>
        <w:pBdr>
          <w:top w:val="nil"/>
          <w:left w:val="nil"/>
          <w:bottom w:val="nil"/>
          <w:right w:val="nil"/>
          <w:between w:val="nil"/>
        </w:pBdr>
        <w:spacing w:line="480" w:lineRule="auto"/>
        <w:ind w:firstLine="720"/>
      </w:pPr>
      <w:r>
        <w:t>The date of first larval release differed by temperature regardless of pCO</w:t>
      </w:r>
      <w:r>
        <w:rPr>
          <w:vertAlign w:val="subscript"/>
        </w:rPr>
        <w:t xml:space="preserve">2 </w:t>
      </w:r>
      <w:r>
        <w:t>(Figure</w:t>
      </w:r>
      <w:ins w:id="380" w:author="Laura H Spencer" w:date="2019-09-25T16:27:00Z">
        <w:r w:rsidR="004F36BA">
          <w:t>s</w:t>
        </w:r>
      </w:ins>
      <w:r>
        <w:t xml:space="preserve"> </w:t>
      </w:r>
      <w:ins w:id="381" w:author="Laura H Spencer" w:date="2019-09-25T16:27:00Z">
        <w:r w:rsidR="004F36BA">
          <w:t>5 &amp; 6</w:t>
        </w:r>
      </w:ins>
      <w:del w:id="382" w:author="Laura H Spencer" w:date="2019-09-25T16:27:00Z">
        <w:r w:rsidDel="004F36BA">
          <w:delText>6</w:delText>
        </w:r>
      </w:del>
      <w:r>
        <w:t xml:space="preserve">, </w:t>
      </w:r>
      <w:proofErr w:type="gramStart"/>
      <w:r>
        <w:t>F(</w:t>
      </w:r>
      <w:proofErr w:type="gramEnd"/>
      <w:r>
        <w:t>1,8)=11.9, p=0.0087)</w:t>
      </w:r>
      <w:r w:rsidR="00CD0C8C">
        <w:t>, and</w:t>
      </w:r>
      <w:r>
        <w:t xml:space="preserve"> pCO</w:t>
      </w:r>
      <w:r>
        <w:rPr>
          <w:vertAlign w:val="subscript"/>
        </w:rPr>
        <w:t xml:space="preserve">2 </w:t>
      </w:r>
      <w:r>
        <w:t>had no effect on timing (not retained in model). Onset was on average 5.2 days earlier in the 10°C treatment. Timing of peak larval release differed by temperature treatment regardless of pCO</w:t>
      </w:r>
      <w:r>
        <w:rPr>
          <w:vertAlign w:val="subscript"/>
        </w:rPr>
        <w:t>2</w:t>
      </w:r>
      <w:r>
        <w:t xml:space="preserve"> (Figure </w:t>
      </w:r>
      <w:ins w:id="383" w:author="Laura H Spencer" w:date="2019-09-25T16:27:00Z">
        <w:r w:rsidR="004F36BA">
          <w:t>6</w:t>
        </w:r>
      </w:ins>
      <w:del w:id="384" w:author="Laura H Spencer" w:date="2019-09-25T16:27:00Z">
        <w:r w:rsidDel="004F36BA">
          <w:delText>7</w:delText>
        </w:r>
      </w:del>
      <w:r>
        <w:t xml:space="preserve">, </w:t>
      </w:r>
      <w:proofErr w:type="gramStart"/>
      <w:r>
        <w:t>F(</w:t>
      </w:r>
      <w:proofErr w:type="gramEnd"/>
      <w:r>
        <w:t>3,19)=6.7, p=0.018), occurring on average 8.3 days earlier in 10°C oysters. The 10°C treated oysters produced more large pulses of larvae, on average 2 additional days, than 6°C (</w:t>
      </w:r>
      <w:proofErr w:type="gramStart"/>
      <w:r>
        <w:t>F(</w:t>
      </w:r>
      <w:proofErr w:type="gramEnd"/>
      <w:r>
        <w:t xml:space="preserve">1,8=7.25, p=0.027). </w:t>
      </w:r>
    </w:p>
    <w:p w14:paraId="06649B3B" w14:textId="77EF766D" w:rsidR="00D64A77" w:rsidRDefault="009A6F58" w:rsidP="00C56A3D">
      <w:pPr>
        <w:spacing w:line="480" w:lineRule="auto"/>
        <w:ind w:firstLine="720"/>
      </w:pPr>
      <w:r>
        <w:t>In total</w:t>
      </w:r>
      <w:r w:rsidR="001554ED">
        <w:t>, 18.5 million larvae were collected from 767 oysters. Total larvae produced by each treatment was 3.1M, 4.8M, 5.9M, and 4.5M for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2</w:t>
      </w:r>
      <w:r w:rsidR="001554ED">
        <w:t xml:space="preserve">, respectively. Based on reports of </w:t>
      </w:r>
      <w:r>
        <w:t xml:space="preserve">approximately </w:t>
      </w:r>
      <w:r w:rsidR="001554ED">
        <w:t>215</w:t>
      </w:r>
      <w:r w:rsidR="00CD0C8C">
        <w:t>,000</w:t>
      </w:r>
      <w:r w:rsidR="001554ED">
        <w:t xml:space="preserve"> larvae </w:t>
      </w:r>
      <w:r>
        <w:t>produced per adult</w:t>
      </w:r>
      <w:r w:rsidR="001554ED">
        <w:t xml:space="preserve"> </w:t>
      </w:r>
      <w:r w:rsidR="001554ED">
        <w:rPr>
          <w:i/>
        </w:rPr>
        <w:t xml:space="preserve">O. </w:t>
      </w:r>
      <w:proofErr w:type="spellStart"/>
      <w:r w:rsidR="001554ED">
        <w:rPr>
          <w:i/>
        </w:rPr>
        <w:t>lurida</w:t>
      </w:r>
      <w:proofErr w:type="spellEnd"/>
      <w:r w:rsidR="001554ED">
        <w:rPr>
          <w:i/>
        </w:rPr>
        <w:t xml:space="preserve"> </w:t>
      </w:r>
      <w:r w:rsidR="001554ED">
        <w:t xml:space="preserve">of shell height 35 mm </w:t>
      </w:r>
      <w:hyperlink r:id="rId84">
        <w:r w:rsidR="001554ED">
          <w:rPr>
            <w:color w:val="000000"/>
          </w:rPr>
          <w:t>(Hopkins, 1936)</w:t>
        </w:r>
      </w:hyperlink>
      <w:r w:rsidR="001554ED">
        <w:t xml:space="preserve">, the number of oysters that spawned as female </w:t>
      </w:r>
      <w:r>
        <w:t xml:space="preserve">in this study </w:t>
      </w:r>
      <w:r w:rsidR="001554ED">
        <w:t>was approximately</w:t>
      </w:r>
      <w:ins w:id="385" w:author="Laura H Spencer" w:date="2019-09-22T17:54:00Z">
        <w:r w:rsidR="00DD4F86">
          <w:t xml:space="preserve"> 86, with</w:t>
        </w:r>
      </w:ins>
      <w:r w:rsidR="001554ED">
        <w:t xml:space="preserve"> 14.3, 22.5, 27.6, and 21.0 </w:t>
      </w:r>
      <w:del w:id="386" w:author="Laura H Spencer" w:date="2019-09-22T17:54:00Z">
        <w:r w:rsidR="001554ED" w:rsidDel="00DD4F86">
          <w:delText xml:space="preserve">in </w:delText>
        </w:r>
      </w:del>
      <w:ins w:id="387" w:author="Laura H Spencer" w:date="2019-09-22T17:54:00Z">
        <w:r w:rsidR="00DD4F86">
          <w:t xml:space="preserve">from </w:t>
        </w:r>
      </w:ins>
      <w:r w:rsidR="001554ED">
        <w:t>the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 xml:space="preserve">2 </w:t>
      </w:r>
      <w:r w:rsidR="001554ED">
        <w:t>treatments, respectively. This estimate is likely low across all treatments, due to the smaller D and O-2 cohorts (mean length in F, D, O-1 and O-2 was 35.7 mm, 29.8 mm, 35.7 mm, and 20.0 mm, respectively)</w:t>
      </w:r>
      <w:ins w:id="388" w:author="Laura H Spencer" w:date="2019-09-22T17:53:00Z">
        <w:r w:rsidR="00DD4F86">
          <w:t xml:space="preserve">, therefore the number of </w:t>
        </w:r>
      </w:ins>
      <w:ins w:id="389" w:author="Laura H Spencer" w:date="2019-09-22T17:54:00Z">
        <w:r w:rsidR="00DD4F86">
          <w:t xml:space="preserve">females </w:t>
        </w:r>
      </w:ins>
      <w:ins w:id="390" w:author="Laura H Spencer" w:date="2019-09-22T17:55:00Z">
        <w:r w:rsidR="00DD4F86">
          <w:t>that released larvae</w:t>
        </w:r>
      </w:ins>
      <w:ins w:id="391" w:author="Laura H Spencer" w:date="2019-09-22T17:54:00Z">
        <w:r w:rsidR="00DD4F86">
          <w:t xml:space="preserve"> </w:t>
        </w:r>
      </w:ins>
      <w:ins w:id="392" w:author="Laura H Spencer" w:date="2019-09-22T17:53:00Z">
        <w:r w:rsidR="00DD4F86">
          <w:t>is likely higher</w:t>
        </w:r>
      </w:ins>
      <w:ins w:id="393" w:author="Laura H Spencer" w:date="2019-09-22T17:54:00Z">
        <w:r w:rsidR="00DD4F86">
          <w:t xml:space="preserve"> than 86</w:t>
        </w:r>
      </w:ins>
      <w:r w:rsidR="001554ED">
        <w:t xml:space="preserve">. </w:t>
      </w:r>
    </w:p>
    <w:p w14:paraId="5CA3DBB5" w14:textId="77777777" w:rsidR="00D64A77" w:rsidRDefault="001554ED" w:rsidP="00C56A3D">
      <w:pPr>
        <w:spacing w:line="480" w:lineRule="auto"/>
        <w:ind w:firstLine="720"/>
      </w:pPr>
      <w:r>
        <w:t>Larval production and timing data, including differences among cohorts, are included in the Supplementary Materials.</w:t>
      </w:r>
    </w:p>
    <w:p w14:paraId="142F09B5" w14:textId="77777777" w:rsidR="009A6F58" w:rsidRPr="009A6F58" w:rsidRDefault="009A6F58" w:rsidP="009A6F58">
      <w:pPr>
        <w:spacing w:line="480" w:lineRule="auto"/>
      </w:pPr>
    </w:p>
    <w:p w14:paraId="231F774E" w14:textId="77777777" w:rsidR="00D64A77" w:rsidRDefault="001554ED" w:rsidP="00C56A3D">
      <w:pPr>
        <w:spacing w:line="480" w:lineRule="auto"/>
        <w:rPr>
          <w:b/>
        </w:rPr>
      </w:pPr>
      <w:r>
        <w:rPr>
          <w:b/>
        </w:rPr>
        <w:t>Offspring survival in a natural setting</w:t>
      </w:r>
    </w:p>
    <w:p w14:paraId="0930C0C2" w14:textId="3D1020A3" w:rsidR="00D64A77" w:rsidRDefault="001554ED" w:rsidP="007431E1">
      <w:pPr>
        <w:spacing w:line="480" w:lineRule="auto"/>
      </w:pPr>
      <w:r>
        <w:t>Juvenile survival after three months in the field was on average 15% higher in cohorts from high pCO</w:t>
      </w:r>
      <w:r>
        <w:rPr>
          <w:vertAlign w:val="subscript"/>
        </w:rPr>
        <w:t>2</w:t>
      </w:r>
      <w:r>
        <w:t xml:space="preserve"> exposed parents than from ambient pCO</w:t>
      </w:r>
      <w:r>
        <w:rPr>
          <w:vertAlign w:val="subscript"/>
        </w:rPr>
        <w:t>2</w:t>
      </w:r>
      <w:r>
        <w:t xml:space="preserve"> parents (44±37%, and 29±27%, respectively, 𝝌</w:t>
      </w:r>
      <w:r>
        <w:rPr>
          <w:vertAlign w:val="superscript"/>
        </w:rPr>
        <w:t>2</w:t>
      </w:r>
      <w:r>
        <w:t>=10.6, p=0.0011). The influence of parental pCO</w:t>
      </w:r>
      <w:r>
        <w:rPr>
          <w:vertAlign w:val="subscript"/>
        </w:rPr>
        <w:t>2</w:t>
      </w:r>
      <w:r>
        <w:t xml:space="preserve"> on survival varied </w:t>
      </w:r>
      <w:r w:rsidR="002C1A74">
        <w:t xml:space="preserve">by </w:t>
      </w:r>
      <w:r>
        <w:t>bay (</w:t>
      </w:r>
      <w:proofErr w:type="spellStart"/>
      <w:proofErr w:type="gramStart"/>
      <w:r>
        <w:t>bay:parental</w:t>
      </w:r>
      <w:proofErr w:type="spellEnd"/>
      <w:proofErr w:type="gramEnd"/>
      <w:r>
        <w:t xml:space="preserve"> pCO</w:t>
      </w:r>
      <w:r>
        <w:rPr>
          <w:vertAlign w:val="subscript"/>
        </w:rPr>
        <w:t>2</w:t>
      </w:r>
      <w:r>
        <w:t xml:space="preserve"> interaction 𝝌</w:t>
      </w:r>
      <w:r>
        <w:rPr>
          <w:vertAlign w:val="superscript"/>
        </w:rPr>
        <w:t>2</w:t>
      </w:r>
      <w:r>
        <w:t>=15.3, p=1.6e-3)</w:t>
      </w:r>
      <w:r w:rsidR="002C1A74">
        <w:t>, and by cohort (</w:t>
      </w:r>
      <w:proofErr w:type="spellStart"/>
      <w:r w:rsidR="002C1A74">
        <w:t>cohort:parental</w:t>
      </w:r>
      <w:proofErr w:type="spellEnd"/>
      <w:r w:rsidR="002C1A74">
        <w:t xml:space="preserve"> pCO</w:t>
      </w:r>
      <w:r w:rsidR="002C1A74">
        <w:rPr>
          <w:vertAlign w:val="subscript"/>
        </w:rPr>
        <w:t>2</w:t>
      </w:r>
      <w:r w:rsidR="002C1A74">
        <w:t xml:space="preserve"> interaction </w:t>
      </w:r>
      <w:r w:rsidR="002C1A74">
        <w:rPr>
          <w:rFonts w:ascii="Cambria Math" w:hAnsi="Cambria Math" w:cs="Cambria Math"/>
        </w:rPr>
        <w:t>𝝌</w:t>
      </w:r>
      <w:r w:rsidR="002C1A74">
        <w:rPr>
          <w:vertAlign w:val="superscript"/>
        </w:rPr>
        <w:t>2</w:t>
      </w:r>
      <w:r w:rsidR="002C1A74">
        <w:t>=23.5, p=3.2e-5)</w:t>
      </w:r>
      <w:r>
        <w:t xml:space="preserve"> (Table 3).</w:t>
      </w:r>
    </w:p>
    <w:p w14:paraId="2E5F88A7" w14:textId="63C176DE" w:rsidR="00D64A77" w:rsidRDefault="002C1A74" w:rsidP="00C56A3D">
      <w:pPr>
        <w:spacing w:line="480" w:lineRule="auto"/>
        <w:ind w:firstLine="720"/>
      </w:pPr>
      <w:r>
        <w:t>S</w:t>
      </w:r>
      <w:r w:rsidR="001554ED">
        <w:t>urvival in offspring from high pCO</w:t>
      </w:r>
      <w:r w:rsidR="001554ED">
        <w:rPr>
          <w:vertAlign w:val="subscript"/>
        </w:rPr>
        <w:t>2</w:t>
      </w:r>
      <w:r w:rsidR="001554ED">
        <w:t xml:space="preserve"> parents was higher in the Fidalgo </w:t>
      </w:r>
      <w:r>
        <w:t>Bay a</w:t>
      </w:r>
      <w:r w:rsidR="001554ED">
        <w:t xml:space="preserve">nd Port Gamble </w:t>
      </w:r>
      <w:r>
        <w:t>B</w:t>
      </w:r>
      <w:r w:rsidR="001554ED">
        <w:t>ay</w:t>
      </w:r>
      <w:r>
        <w:t xml:space="preserve"> locations</w:t>
      </w:r>
      <w:r w:rsidR="001554ED">
        <w:t xml:space="preserve"> (𝝌</w:t>
      </w:r>
      <w:r w:rsidR="001554ED">
        <w:rPr>
          <w:vertAlign w:val="superscript"/>
        </w:rPr>
        <w:t>2</w:t>
      </w:r>
      <w:r w:rsidR="001554ED">
        <w:t>=17.7, p= 2.6e-5; 𝝌2=10.0, p=1.6e-3, respectively), but this was not the case in Skokomish River Delta or Case Inlet.</w:t>
      </w:r>
      <w:r>
        <w:t xml:space="preserve"> Survival in the </w:t>
      </w:r>
      <w:r w:rsidR="001554ED">
        <w:t>F cohort was 38% higher in oyster from pCO</w:t>
      </w:r>
      <w:r w:rsidR="001554ED">
        <w:rPr>
          <w:vertAlign w:val="subscript"/>
        </w:rPr>
        <w:t>2</w:t>
      </w:r>
      <w:r w:rsidR="001554ED">
        <w:t xml:space="preserve"> parents than those from ambient pCO</w:t>
      </w:r>
      <w:r w:rsidR="001554ED">
        <w:rPr>
          <w:vertAlign w:val="subscript"/>
        </w:rPr>
        <w:t>2</w:t>
      </w:r>
      <w:r w:rsidR="001554ED">
        <w:t xml:space="preserve"> parents across all deployment bays (𝝌</w:t>
      </w:r>
      <w:r w:rsidR="001554ED">
        <w:rPr>
          <w:vertAlign w:val="superscript"/>
        </w:rPr>
        <w:t>2</w:t>
      </w:r>
      <w:r w:rsidR="001554ED">
        <w:t>=28.1, p=4.6e-7), and within the Fidalgo Bay location (𝝌</w:t>
      </w:r>
      <w:r w:rsidR="001554ED">
        <w:rPr>
          <w:vertAlign w:val="superscript"/>
        </w:rPr>
        <w:t>2</w:t>
      </w:r>
      <w:r w:rsidR="001554ED">
        <w:t>=17.6, p-</w:t>
      </w:r>
      <w:proofErr w:type="spellStart"/>
      <w:r w:rsidR="001554ED">
        <w:t>adj</w:t>
      </w:r>
      <w:proofErr w:type="spellEnd"/>
      <w:r w:rsidR="001554ED">
        <w:t>=0.0001). Survival in the D and O-1 cohorts did not differ significantly between parental pCO</w:t>
      </w:r>
      <w:r w:rsidR="001554ED">
        <w:rPr>
          <w:vertAlign w:val="subscript"/>
        </w:rPr>
        <w:t>2</w:t>
      </w:r>
      <w:r w:rsidR="001554ED">
        <w:t xml:space="preserve"> across all bays (D: 𝝌</w:t>
      </w:r>
      <w:r w:rsidR="001554ED">
        <w:rPr>
          <w:vertAlign w:val="superscript"/>
        </w:rPr>
        <w:t>2</w:t>
      </w:r>
      <w:r w:rsidR="001554ED">
        <w:t>=0.4, p=1, O-1: 𝝌</w:t>
      </w:r>
      <w:r w:rsidR="001554ED">
        <w:rPr>
          <w:vertAlign w:val="superscript"/>
        </w:rPr>
        <w:t>2</w:t>
      </w:r>
      <w:r w:rsidR="001554ED">
        <w:t>=2.5, p=0.44), or within individual bays. More O-2 juveniles with ambient pCO</w:t>
      </w:r>
      <w:r w:rsidR="001554ED">
        <w:rPr>
          <w:vertAlign w:val="subscript"/>
        </w:rPr>
        <w:t>2</w:t>
      </w:r>
      <w:r w:rsidR="001554ED">
        <w:t xml:space="preserve"> parents survived across all bays (𝝌</w:t>
      </w:r>
      <w:r w:rsidR="001554ED">
        <w:rPr>
          <w:vertAlign w:val="superscript"/>
        </w:rPr>
        <w:t>2</w:t>
      </w:r>
      <w:r w:rsidR="001554ED">
        <w:t>=9.1, p=0.010), and within the Skokomish River Delta (𝝌</w:t>
      </w:r>
      <w:r w:rsidR="001554ED">
        <w:rPr>
          <w:vertAlign w:val="superscript"/>
        </w:rPr>
        <w:t>2</w:t>
      </w:r>
      <w:r w:rsidR="001554ED">
        <w:t xml:space="preserve">=8.9, p=0.011). </w:t>
      </w:r>
    </w:p>
    <w:p w14:paraId="220A2EA9" w14:textId="1D81ADFD" w:rsidR="00D64A77" w:rsidRDefault="001554ED" w:rsidP="00C56A3D">
      <w:pPr>
        <w:spacing w:line="480" w:lineRule="auto"/>
        <w:ind w:firstLine="720"/>
      </w:pPr>
      <w:r>
        <w:t>Without considering parental pCO</w:t>
      </w:r>
      <w:r>
        <w:rPr>
          <w:vertAlign w:val="subscript"/>
        </w:rPr>
        <w:t>2</w:t>
      </w:r>
      <w:r>
        <w:t>, more oysters survived in Port Gamble Bay (mean 49±36%) and Fidalgo Bay (39±36%) than in Case Inlet (mean 29±29%, p=0.012 &amp; p=0.037, respectively)</w:t>
      </w:r>
      <w:r w:rsidR="002C1A74">
        <w:t xml:space="preserve"> (bay factor, </w:t>
      </w:r>
      <w:r w:rsidR="002C1A74">
        <w:rPr>
          <w:rFonts w:ascii="Cambria Math" w:hAnsi="Cambria Math" w:cs="Cambria Math"/>
        </w:rPr>
        <w:t>𝝌</w:t>
      </w:r>
      <w:r w:rsidR="002C1A74">
        <w:rPr>
          <w:vertAlign w:val="superscript"/>
        </w:rPr>
        <w:t>2</w:t>
      </w:r>
      <w:r w:rsidR="002C1A74">
        <w:t>=18.5, p=3.4e-4)</w:t>
      </w:r>
      <w:r>
        <w:t>. Survival at Skokomish River Delta did not differ significantly from other locations (32±27%). No interaction between cohort and bay was detected (𝝌</w:t>
      </w:r>
      <w:r>
        <w:rPr>
          <w:vertAlign w:val="superscript"/>
        </w:rPr>
        <w:t>2</w:t>
      </w:r>
      <w:r>
        <w:t xml:space="preserve">=9.8, p=0.37) (Figure </w:t>
      </w:r>
      <w:ins w:id="394" w:author="Laura H Spencer" w:date="2019-09-25T16:28:00Z">
        <w:r w:rsidR="004F36BA">
          <w:t>7</w:t>
        </w:r>
      </w:ins>
      <w:del w:id="395" w:author="Laura H Spencer" w:date="2019-09-25T16:28:00Z">
        <w:r w:rsidDel="004F36BA">
          <w:delText>8</w:delText>
        </w:r>
      </w:del>
      <w:r>
        <w:t xml:space="preserve">, Table 3). </w:t>
      </w:r>
    </w:p>
    <w:p w14:paraId="20DBD11A" w14:textId="304748BA" w:rsidR="009A6F58" w:rsidRDefault="001554ED" w:rsidP="001F5B36">
      <w:pPr>
        <w:spacing w:line="480" w:lineRule="auto"/>
        <w:ind w:firstLine="720"/>
      </w:pPr>
      <w:r>
        <w:t xml:space="preserve">Shell </w:t>
      </w:r>
      <w:del w:id="396" w:author="Laura H Spencer" w:date="2019-09-22T19:08:00Z">
        <w:r w:rsidDel="007F1605">
          <w:delText xml:space="preserve">growth </w:delText>
        </w:r>
      </w:del>
      <w:ins w:id="397" w:author="Laura H Spencer" w:date="2019-09-22T19:08:00Z">
        <w:r w:rsidR="007F1605">
          <w:t xml:space="preserve">length </w:t>
        </w:r>
      </w:ins>
      <w:del w:id="398" w:author="Laura H Spencer" w:date="2019-09-22T19:06:00Z">
        <w:r w:rsidDel="007F1605">
          <w:delText xml:space="preserve">and mass per oyster were </w:delText>
        </w:r>
      </w:del>
      <w:ins w:id="399" w:author="Laura H Spencer" w:date="2019-09-22T19:06:00Z">
        <w:r w:rsidR="007F1605">
          <w:t xml:space="preserve">was </w:t>
        </w:r>
      </w:ins>
      <w:r>
        <w:t>not affected by bay, cohort or parental pCO</w:t>
      </w:r>
      <w:r>
        <w:rPr>
          <w:vertAlign w:val="subscript"/>
        </w:rPr>
        <w:t>2</w:t>
      </w:r>
      <w:ins w:id="400" w:author="Laura H Spencer" w:date="2019-09-22T18:38:00Z">
        <w:r w:rsidR="0084316F">
          <w:t xml:space="preserve">. </w:t>
        </w:r>
      </w:ins>
      <w:ins w:id="401" w:author="Laura H Spencer" w:date="2019-09-22T18:58:00Z">
        <w:r w:rsidR="00E31799">
          <w:t>The</w:t>
        </w:r>
      </w:ins>
      <w:ins w:id="402" w:author="Laura H Spencer" w:date="2019-09-22T19:33:00Z">
        <w:r w:rsidR="00DF1B50">
          <w:t xml:space="preserve"> </w:t>
        </w:r>
      </w:ins>
      <w:ins w:id="403" w:author="Laura H Spencer" w:date="2019-09-22T18:58:00Z">
        <w:r w:rsidR="00E31799">
          <w:t>m</w:t>
        </w:r>
      </w:ins>
      <w:ins w:id="404" w:author="Laura H Spencer" w:date="2019-09-22T18:43:00Z">
        <w:r w:rsidR="0084316F">
          <w:t>ass</w:t>
        </w:r>
      </w:ins>
      <w:ins w:id="405" w:author="Laura H Spencer" w:date="2019-09-22T18:39:00Z">
        <w:r w:rsidR="0084316F">
          <w:t xml:space="preserve"> per oyster</w:t>
        </w:r>
      </w:ins>
      <w:ins w:id="406" w:author="Laura H Spencer" w:date="2019-09-22T18:35:00Z">
        <w:r w:rsidR="0084316F">
          <w:t xml:space="preserve"> </w:t>
        </w:r>
      </w:ins>
      <w:ins w:id="407" w:author="Laura H Spencer" w:date="2019-09-22T19:31:00Z">
        <w:r w:rsidR="001F5B36">
          <w:t xml:space="preserve">(compared to </w:t>
        </w:r>
      </w:ins>
      <w:ins w:id="408" w:author="Laura H Spencer" w:date="2019-09-22T19:32:00Z">
        <w:r w:rsidR="001F5B36">
          <w:t xml:space="preserve">before deployment) </w:t>
        </w:r>
      </w:ins>
      <w:ins w:id="409" w:author="Laura H Spencer" w:date="2019-09-22T18:39:00Z">
        <w:r w:rsidR="0084316F">
          <w:t xml:space="preserve">differed </w:t>
        </w:r>
      </w:ins>
      <w:ins w:id="410" w:author="Laura H Spencer" w:date="2019-09-22T18:36:00Z">
        <w:r w:rsidR="0084316F">
          <w:t xml:space="preserve">by cohort </w:t>
        </w:r>
      </w:ins>
      <w:ins w:id="411" w:author="Laura H Spencer" w:date="2019-09-22T18:43:00Z">
        <w:r w:rsidR="0084316F">
          <w:t>(F(3,7</w:t>
        </w:r>
      </w:ins>
      <w:ins w:id="412" w:author="Laura H Spencer" w:date="2019-09-22T19:10:00Z">
        <w:r w:rsidR="007F1605">
          <w:t>6</w:t>
        </w:r>
      </w:ins>
      <w:ins w:id="413" w:author="Laura H Spencer" w:date="2019-09-22T18:43:00Z">
        <w:r w:rsidR="0084316F">
          <w:t>)=1</w:t>
        </w:r>
      </w:ins>
      <w:ins w:id="414" w:author="Laura H Spencer" w:date="2019-09-22T19:10:00Z">
        <w:r w:rsidR="007F1605">
          <w:t>5.9</w:t>
        </w:r>
      </w:ins>
      <w:ins w:id="415" w:author="Laura H Spencer" w:date="2019-09-22T18:43:00Z">
        <w:r w:rsidR="0084316F">
          <w:t>, p=</w:t>
        </w:r>
      </w:ins>
      <w:ins w:id="416" w:author="Laura H Spencer" w:date="2019-09-22T19:10:00Z">
        <w:r w:rsidR="007F1605">
          <w:t>4</w:t>
        </w:r>
      </w:ins>
      <w:ins w:id="417" w:author="Laura H Spencer" w:date="2019-09-22T18:59:00Z">
        <w:r w:rsidR="00E31799">
          <w:t>.</w:t>
        </w:r>
      </w:ins>
      <w:ins w:id="418" w:author="Laura H Spencer" w:date="2019-09-22T19:10:00Z">
        <w:r w:rsidR="007F1605">
          <w:t>0</w:t>
        </w:r>
      </w:ins>
      <w:ins w:id="419" w:author="Laura H Spencer" w:date="2019-09-22T18:43:00Z">
        <w:r w:rsidR="0084316F">
          <w:t>e-</w:t>
        </w:r>
      </w:ins>
      <w:ins w:id="420" w:author="Laura H Spencer" w:date="2019-09-22T19:10:00Z">
        <w:r w:rsidR="007F1605">
          <w:t>8</w:t>
        </w:r>
      </w:ins>
      <w:ins w:id="421" w:author="Laura H Spencer" w:date="2019-09-22T18:43:00Z">
        <w:r w:rsidR="0084316F">
          <w:t xml:space="preserve">), </w:t>
        </w:r>
      </w:ins>
      <w:ins w:id="422" w:author="Laura H Spencer" w:date="2019-09-22T18:59:00Z">
        <w:r w:rsidR="00E31799">
          <w:t>due to</w:t>
        </w:r>
      </w:ins>
      <w:ins w:id="423" w:author="Laura H Spencer" w:date="2019-09-22T18:36:00Z">
        <w:r w:rsidR="0084316F">
          <w:t xml:space="preserve"> </w:t>
        </w:r>
        <w:proofErr w:type="spellStart"/>
        <w:r w:rsidR="0084316F">
          <w:t>Dabob</w:t>
        </w:r>
        <w:proofErr w:type="spellEnd"/>
        <w:r w:rsidR="0084316F">
          <w:t xml:space="preserve"> Bay</w:t>
        </w:r>
      </w:ins>
      <w:ins w:id="424" w:author="Laura H Spencer" w:date="2019-09-22T19:22:00Z">
        <w:r w:rsidR="001F5B36">
          <w:t xml:space="preserve"> </w:t>
        </w:r>
        <w:r w:rsidR="001F5B36">
          <w:lastRenderedPageBreak/>
          <w:t>cohort</w:t>
        </w:r>
      </w:ins>
      <w:ins w:id="425" w:author="Laura H Spencer" w:date="2019-09-22T18:59:00Z">
        <w:r w:rsidR="00E31799">
          <w:t xml:space="preserve"> </w:t>
        </w:r>
      </w:ins>
      <w:ins w:id="426" w:author="Laura H Spencer" w:date="2019-09-22T19:22:00Z">
        <w:r w:rsidR="001F5B36">
          <w:t>growing</w:t>
        </w:r>
      </w:ins>
      <w:ins w:id="427" w:author="Laura H Spencer" w:date="2019-09-22T18:59:00Z">
        <w:r w:rsidR="00E31799">
          <w:t xml:space="preserve"> less</w:t>
        </w:r>
      </w:ins>
      <w:ins w:id="428" w:author="Laura H Spencer" w:date="2019-09-22T19:00:00Z">
        <w:r w:rsidR="00E31799">
          <w:t xml:space="preserve"> </w:t>
        </w:r>
      </w:ins>
      <w:ins w:id="429" w:author="Laura H Spencer" w:date="2019-09-22T18:59:00Z">
        <w:r w:rsidR="00E31799">
          <w:t>than the other three cohorts</w:t>
        </w:r>
      </w:ins>
      <w:ins w:id="430" w:author="Laura H Spencer" w:date="2019-09-22T19:00:00Z">
        <w:r w:rsidR="00E31799">
          <w:t xml:space="preserve"> </w:t>
        </w:r>
      </w:ins>
      <w:ins w:id="431" w:author="Laura H Spencer" w:date="2019-09-22T19:20:00Z">
        <w:r w:rsidR="001F5B36">
          <w:t xml:space="preserve">(∆ g/oyster: </w:t>
        </w:r>
      </w:ins>
      <w:ins w:id="432" w:author="Laura H Spencer" w:date="2019-09-22T19:13:00Z">
        <w:r w:rsidR="001F5B36">
          <w:t>D=</w:t>
        </w:r>
      </w:ins>
      <w:ins w:id="433" w:author="Laura H Spencer" w:date="2019-09-22T19:01:00Z">
        <w:r w:rsidR="007F1605">
          <w:t>0.</w:t>
        </w:r>
      </w:ins>
      <w:ins w:id="434" w:author="Laura H Spencer" w:date="2019-09-22T19:02:00Z">
        <w:r w:rsidR="007F1605">
          <w:t>5</w:t>
        </w:r>
      </w:ins>
      <w:ins w:id="435" w:author="Laura H Spencer" w:date="2019-09-22T19:14:00Z">
        <w:r w:rsidR="001F5B36">
          <w:t>,</w:t>
        </w:r>
      </w:ins>
      <w:ins w:id="436" w:author="Laura H Spencer" w:date="2019-09-22T19:01:00Z">
        <w:r w:rsidR="007F1605">
          <w:t xml:space="preserve"> </w:t>
        </w:r>
      </w:ins>
      <w:ins w:id="437" w:author="Laura H Spencer" w:date="2019-09-22T19:00:00Z">
        <w:r w:rsidR="00E31799">
          <w:t>F</w:t>
        </w:r>
      </w:ins>
      <w:ins w:id="438" w:author="Laura H Spencer" w:date="2019-09-22T19:13:00Z">
        <w:r w:rsidR="001F5B36">
          <w:t>=</w:t>
        </w:r>
      </w:ins>
      <w:ins w:id="439" w:author="Laura H Spencer" w:date="2019-09-22T19:00:00Z">
        <w:r w:rsidR="00E31799">
          <w:t>1.2</w:t>
        </w:r>
      </w:ins>
      <w:ins w:id="440" w:author="Laura H Spencer" w:date="2019-09-22T19:14:00Z">
        <w:r w:rsidR="001F5B36">
          <w:t xml:space="preserve">, </w:t>
        </w:r>
      </w:ins>
      <w:ins w:id="441" w:author="Laura H Spencer" w:date="2019-09-22T19:01:00Z">
        <w:r w:rsidR="00E31799">
          <w:t>O-1</w:t>
        </w:r>
      </w:ins>
      <w:ins w:id="442" w:author="Laura H Spencer" w:date="2019-09-22T19:14:00Z">
        <w:r w:rsidR="001F5B36">
          <w:t>=</w:t>
        </w:r>
      </w:ins>
      <w:ins w:id="443" w:author="Laura H Spencer" w:date="2019-09-22T19:01:00Z">
        <w:r w:rsidR="00E31799">
          <w:t>1.6</w:t>
        </w:r>
      </w:ins>
      <w:ins w:id="444" w:author="Laura H Spencer" w:date="2019-09-22T19:14:00Z">
        <w:r w:rsidR="001F5B36">
          <w:t>, &amp;</w:t>
        </w:r>
      </w:ins>
      <w:ins w:id="445" w:author="Laura H Spencer" w:date="2019-09-22T19:13:00Z">
        <w:r w:rsidR="001F5B36">
          <w:t xml:space="preserve"> O-2</w:t>
        </w:r>
      </w:ins>
      <w:ins w:id="446" w:author="Laura H Spencer" w:date="2019-09-22T19:14:00Z">
        <w:r w:rsidR="001F5B36">
          <w:t>=</w:t>
        </w:r>
      </w:ins>
      <w:ins w:id="447" w:author="Laura H Spencer" w:date="2019-09-22T19:13:00Z">
        <w:r w:rsidR="001F5B36">
          <w:t>1.0</w:t>
        </w:r>
      </w:ins>
      <w:ins w:id="448" w:author="Laura H Spencer" w:date="2019-09-22T19:01:00Z">
        <w:r w:rsidR="00E31799">
          <w:t>)</w:t>
        </w:r>
      </w:ins>
      <w:ins w:id="449" w:author="Laura H Spencer" w:date="2019-09-22T19:21:00Z">
        <w:r w:rsidR="001F5B36">
          <w:t xml:space="preserve">. Mass change </w:t>
        </w:r>
      </w:ins>
      <w:ins w:id="450" w:author="Laura H Spencer" w:date="2019-09-22T19:15:00Z">
        <w:r w:rsidR="001F5B36">
          <w:t>also differed by</w:t>
        </w:r>
      </w:ins>
      <w:ins w:id="451" w:author="Laura H Spencer" w:date="2019-09-22T19:06:00Z">
        <w:r w:rsidR="007F1605">
          <w:t xml:space="preserve"> bay (</w:t>
        </w:r>
      </w:ins>
      <w:ins w:id="452" w:author="Laura H Spencer" w:date="2019-09-22T19:10:00Z">
        <w:r w:rsidR="007F1605">
          <w:t>F(3,76)=4.8, p=</w:t>
        </w:r>
      </w:ins>
      <w:ins w:id="453" w:author="Laura H Spencer" w:date="2019-09-22T19:15:00Z">
        <w:r w:rsidR="001F5B36">
          <w:t>3.9e-3</w:t>
        </w:r>
      </w:ins>
      <w:ins w:id="454" w:author="Laura H Spencer" w:date="2019-09-22T19:08:00Z">
        <w:r w:rsidR="007F1605">
          <w:t xml:space="preserve">) due to </w:t>
        </w:r>
      </w:ins>
      <w:ins w:id="455" w:author="Laura H Spencer" w:date="2019-09-22T19:21:00Z">
        <w:r w:rsidR="001F5B36">
          <w:t>less growth in oysters placed at</w:t>
        </w:r>
      </w:ins>
      <w:ins w:id="456" w:author="Laura H Spencer" w:date="2019-09-22T19:09:00Z">
        <w:r w:rsidR="007F1605">
          <w:t xml:space="preserve"> Fidalgo Bay than in Port Gamble </w:t>
        </w:r>
      </w:ins>
      <w:ins w:id="457" w:author="Laura H Spencer" w:date="2019-09-22T19:16:00Z">
        <w:r w:rsidR="001F5B36">
          <w:t xml:space="preserve">Bay </w:t>
        </w:r>
      </w:ins>
      <w:ins w:id="458" w:author="Laura H Spencer" w:date="2019-09-22T19:09:00Z">
        <w:r w:rsidR="007F1605">
          <w:t xml:space="preserve">and Case </w:t>
        </w:r>
      </w:ins>
      <w:ins w:id="459" w:author="Laura H Spencer" w:date="2019-09-22T19:16:00Z">
        <w:r w:rsidR="001F5B36">
          <w:t>Inlet</w:t>
        </w:r>
      </w:ins>
      <w:ins w:id="460" w:author="Laura H Spencer" w:date="2019-09-22T19:17:00Z">
        <w:r w:rsidR="001F5B36">
          <w:t xml:space="preserve"> (</w:t>
        </w:r>
      </w:ins>
      <w:ins w:id="461" w:author="Laura H Spencer" w:date="2019-09-22T19:21:00Z">
        <w:r w:rsidR="001F5B36">
          <w:t>∆ g/oyster</w:t>
        </w:r>
      </w:ins>
      <w:ins w:id="462" w:author="Laura H Spencer" w:date="2019-09-22T19:18:00Z">
        <w:r w:rsidR="001F5B36">
          <w:t xml:space="preserve">: </w:t>
        </w:r>
      </w:ins>
      <w:ins w:id="463" w:author="Laura H Spencer" w:date="2019-09-22T19:17:00Z">
        <w:r w:rsidR="001F5B36">
          <w:t>FB=0.7, PG</w:t>
        </w:r>
      </w:ins>
      <w:ins w:id="464" w:author="Laura H Spencer" w:date="2019-09-22T19:18:00Z">
        <w:r w:rsidR="001F5B36">
          <w:t>B</w:t>
        </w:r>
      </w:ins>
      <w:ins w:id="465" w:author="Laura H Spencer" w:date="2019-09-22T19:17:00Z">
        <w:r w:rsidR="001F5B36">
          <w:t>=1.0, CI=1.</w:t>
        </w:r>
      </w:ins>
      <w:ins w:id="466" w:author="Laura H Spencer" w:date="2019-09-22T19:18:00Z">
        <w:r w:rsidR="001F5B36">
          <w:t>1, SK=0.8)</w:t>
        </w:r>
      </w:ins>
      <w:ins w:id="467" w:author="Laura H Spencer" w:date="2019-09-25T16:28:00Z">
        <w:r w:rsidR="004F36BA">
          <w:t xml:space="preserve"> (Supplementary Figure 5)</w:t>
        </w:r>
      </w:ins>
      <w:bookmarkStart w:id="468" w:name="_GoBack"/>
      <w:bookmarkEnd w:id="468"/>
      <w:ins w:id="469" w:author="Laura H Spencer" w:date="2019-09-22T19:18:00Z">
        <w:r w:rsidR="001F5B36">
          <w:t xml:space="preserve">. </w:t>
        </w:r>
      </w:ins>
      <w:del w:id="470" w:author="Laura H Spencer" w:date="2019-09-22T18:35:00Z">
        <w:r w:rsidDel="0084316F">
          <w:delText xml:space="preserve">. </w:delText>
        </w:r>
      </w:del>
      <w:del w:id="471" w:author="Laura H Spencer" w:date="2019-09-22T18:32:00Z">
        <w:r w:rsidDel="00835B75">
          <w:delText xml:space="preserve">However, due to varying mortality during deployment, comparisons between initial and final means were not likely accurate. </w:delText>
        </w:r>
      </w:del>
    </w:p>
    <w:p w14:paraId="4A36BF30" w14:textId="2F5ECAEF" w:rsidR="00C56A3D" w:rsidRPr="00D67C0F" w:rsidRDefault="00C56A3D" w:rsidP="00D67C0F">
      <w:pPr>
        <w:suppressLineNumbers/>
        <w:rPr>
          <w:sz w:val="20"/>
          <w:szCs w:val="20"/>
        </w:rPr>
      </w:pPr>
    </w:p>
    <w:p w14:paraId="1F71C663" w14:textId="77777777" w:rsidR="00C56A3D" w:rsidRDefault="001554ED" w:rsidP="00C56A3D">
      <w:pPr>
        <w:spacing w:line="480" w:lineRule="auto"/>
      </w:pPr>
      <w:r>
        <w:rPr>
          <w:b/>
          <w:sz w:val="36"/>
          <w:szCs w:val="36"/>
        </w:rPr>
        <w:t>Discussion</w:t>
      </w:r>
    </w:p>
    <w:p w14:paraId="13520AE0" w14:textId="02A026B1" w:rsidR="00D64A77" w:rsidRPr="00C56A3D" w:rsidRDefault="001554ED" w:rsidP="00C56A3D">
      <w:pPr>
        <w:spacing w:after="240" w:line="480" w:lineRule="auto"/>
        <w:ind w:firstLine="720"/>
      </w:pPr>
      <w:r>
        <w:t xml:space="preserve">Ocean acidification and ocean warming potentially threaten marine </w:t>
      </w:r>
      <w:del w:id="472" w:author="Laura H Spencer" w:date="2019-09-24T15:36:00Z">
        <w:r w:rsidDel="00C53EE6">
          <w:delText>calcifiers and ectotherms</w:delText>
        </w:r>
      </w:del>
      <w:ins w:id="473" w:author="Laura H Spencer" w:date="2019-09-24T15:36:00Z">
        <w:r w:rsidR="00C53EE6">
          <w:t>organisms</w:t>
        </w:r>
        <w:r w:rsidR="00A740C3">
          <w:t xml:space="preserve">, particularly ectothermic </w:t>
        </w:r>
        <w:proofErr w:type="spellStart"/>
        <w:r w:rsidR="00A740C3">
          <w:t>calcifiers</w:t>
        </w:r>
      </w:ins>
      <w:proofErr w:type="spellEnd"/>
      <w:del w:id="474" w:author="Laura H Spencer" w:date="2019-09-22T20:11:00Z">
        <w:r w:rsidDel="000B4C71">
          <w:delText>, particularly those which are struggling to rebound after population crashes, such as the Olympia oyster</w:delText>
        </w:r>
      </w:del>
      <w:r>
        <w:t>. An organism’s genotype, complete environmental history, and the timing and magnitude of environmental perturbations may all determine its fitness in future ocean conditions. To begin teasing apart these complex factors</w:t>
      </w:r>
      <w:ins w:id="475" w:author="Laura H Spencer" w:date="2019-09-22T20:11:00Z">
        <w:r w:rsidR="000B4C71">
          <w:t xml:space="preserve"> in the Olympia oyster</w:t>
        </w:r>
      </w:ins>
      <w:r>
        <w:t xml:space="preserve">, this study </w:t>
      </w:r>
      <w:del w:id="476" w:author="Laura H Spencer" w:date="2019-09-19T17:20:00Z">
        <w:r w:rsidDel="002E1EE6">
          <w:delText xml:space="preserve">leveraged </w:delText>
        </w:r>
      </w:del>
      <w:ins w:id="477" w:author="Laura H Spencer" w:date="2019-09-19T17:20:00Z">
        <w:r w:rsidR="002E1EE6">
          <w:t xml:space="preserve">examined </w:t>
        </w:r>
      </w:ins>
      <w:r>
        <w:t xml:space="preserve">four </w:t>
      </w:r>
      <w:proofErr w:type="gramStart"/>
      <w:r>
        <w:t>adult</w:t>
      </w:r>
      <w:proofErr w:type="gramEnd"/>
      <w:r>
        <w:t xml:space="preserve"> </w:t>
      </w:r>
      <w:del w:id="478" w:author="Laura H Spencer" w:date="2019-09-22T20:11:00Z">
        <w:r w:rsidDel="000B4C71">
          <w:delText xml:space="preserve">Olympia oyster </w:delText>
        </w:r>
      </w:del>
      <w:r>
        <w:t>cohorts with distinct genetic structure but known, shared histories. Elevated winter temperature resulted in increased gonad development, which corresponded with earlier and more frequent larval release (on average 5.2 days earlier, 2 additional days). High pCO</w:t>
      </w:r>
      <w:r>
        <w:rPr>
          <w:vertAlign w:val="subscript"/>
        </w:rPr>
        <w:t>2</w:t>
      </w:r>
      <w:r>
        <w:t xml:space="preserve"> exposure negatively influenced gonad maturation </w:t>
      </w:r>
      <w:proofErr w:type="gramStart"/>
      <w:r>
        <w:t>state, but</w:t>
      </w:r>
      <w:proofErr w:type="gramEnd"/>
      <w:r>
        <w:t xml:space="preserve"> did not affect subsequent fecundity. Offspring from parents exposed to elevated pCO</w:t>
      </w:r>
      <w:r>
        <w:rPr>
          <w:vertAlign w:val="subscript"/>
        </w:rPr>
        <w:t xml:space="preserve">2 </w:t>
      </w:r>
      <w:r>
        <w:t>had higher overall survival upon deployment</w:t>
      </w:r>
      <w:r w:rsidR="003361CC">
        <w:t>. Differences in j</w:t>
      </w:r>
      <w:r>
        <w:t xml:space="preserve">uvenile survival </w:t>
      </w:r>
      <w:ins w:id="479" w:author="Laura H Spencer" w:date="2019-09-19T17:08:00Z">
        <w:r w:rsidR="001F5BDB">
          <w:t xml:space="preserve">among </w:t>
        </w:r>
      </w:ins>
      <w:r w:rsidR="003361CC">
        <w:t>bays and</w:t>
      </w:r>
      <w:r>
        <w:t xml:space="preserve"> cohort</w:t>
      </w:r>
      <w:r w:rsidR="003361CC">
        <w:t xml:space="preserve">s </w:t>
      </w:r>
      <w:r>
        <w:t>indicate that carryover effects are</w:t>
      </w:r>
      <w:r w:rsidR="003361CC">
        <w:t xml:space="preserve"> dependent upon the environment and</w:t>
      </w:r>
      <w:r>
        <w:t xml:space="preserve"> </w:t>
      </w:r>
      <w:proofErr w:type="gramStart"/>
      <w:r>
        <w:t>genotyp</w:t>
      </w:r>
      <w:r w:rsidR="003361CC">
        <w:t>e</w:t>
      </w:r>
      <w:r>
        <w:t>, and</w:t>
      </w:r>
      <w:proofErr w:type="gramEnd"/>
      <w:r>
        <w:t xml:space="preserve"> reinforce the importance of using multiple sources of test organisms in stress-response studies. </w:t>
      </w:r>
    </w:p>
    <w:p w14:paraId="4D7800DA" w14:textId="77777777" w:rsidR="00D64A77" w:rsidRDefault="001554ED" w:rsidP="00C56A3D">
      <w:pPr>
        <w:spacing w:line="480" w:lineRule="auto"/>
        <w:rPr>
          <w:b/>
        </w:rPr>
      </w:pPr>
      <w:r>
        <w:rPr>
          <w:b/>
        </w:rPr>
        <w:t>Reproduction</w:t>
      </w:r>
    </w:p>
    <w:p w14:paraId="0FC57DFF" w14:textId="62D7FB8B" w:rsidR="00D64A77" w:rsidRDefault="001554ED" w:rsidP="00C56A3D">
      <w:pPr>
        <w:spacing w:line="480" w:lineRule="auto"/>
        <w:ind w:firstLine="720"/>
      </w:pPr>
      <w:r>
        <w:t>We expected elevated winter temperature to reduce fecundity, based on predictions that changes to reproductive quiescence and metabolism would be deleterious to spring reproduction. Counter to this prediction, warm winter temperature positively affected larval production, possibly due to uninterrupted spermatogenesis</w:t>
      </w:r>
      <w:ins w:id="480" w:author="Laura H Spencer" w:date="2019-09-22T20:19:00Z">
        <w:r w:rsidR="007B153D">
          <w:t xml:space="preserve"> resulting in </w:t>
        </w:r>
      </w:ins>
      <w:ins w:id="481" w:author="Laura H Spencer" w:date="2019-09-24T15:40:00Z">
        <w:r w:rsidR="00A740C3">
          <w:t>increased</w:t>
        </w:r>
      </w:ins>
      <w:ins w:id="482" w:author="Laura H Spencer" w:date="2019-09-22T20:19:00Z">
        <w:r w:rsidR="007B153D">
          <w:t xml:space="preserve"> </w:t>
        </w:r>
      </w:ins>
      <w:ins w:id="483" w:author="Laura H Spencer" w:date="2019-09-24T15:39:00Z">
        <w:r w:rsidR="00A740C3">
          <w:t xml:space="preserve">synchrony between </w:t>
        </w:r>
      </w:ins>
      <w:ins w:id="484" w:author="Laura H Spencer" w:date="2019-09-24T15:42:00Z">
        <w:r w:rsidR="00A740C3">
          <w:t>mature</w:t>
        </w:r>
      </w:ins>
      <w:ins w:id="485" w:author="Laura H Spencer" w:date="2019-09-24T15:38:00Z">
        <w:r w:rsidR="00A740C3">
          <w:t xml:space="preserve"> </w:t>
        </w:r>
        <w:r w:rsidR="00A740C3">
          <w:lastRenderedPageBreak/>
          <w:t>sperm and ova</w:t>
        </w:r>
      </w:ins>
      <w:r>
        <w:t xml:space="preserve">. Oysters in elevated temperature contained more developed male gametes after treatment, and subsequently began releasing larvae earlier and produced more larvae per day, compared to cold-treated oysters. We find no evidence that cold winters are critical for spring reproduction, but rather elevated winter temperature may elongate the </w:t>
      </w:r>
      <w:r>
        <w:rPr>
          <w:i/>
        </w:rPr>
        <w:t xml:space="preserve">O. </w:t>
      </w:r>
      <w:proofErr w:type="spellStart"/>
      <w:r>
        <w:rPr>
          <w:i/>
        </w:rPr>
        <w:t>lurida</w:t>
      </w:r>
      <w:proofErr w:type="spellEnd"/>
      <w:r>
        <w:t xml:space="preserve"> spawning season.</w:t>
      </w:r>
      <w:r w:rsidR="00770B29">
        <w:t xml:space="preserve"> In comparison, a 29-year dataset of </w:t>
      </w:r>
      <w:r w:rsidR="00770B29">
        <w:rPr>
          <w:i/>
        </w:rPr>
        <w:t xml:space="preserve">M. </w:t>
      </w:r>
      <w:proofErr w:type="spellStart"/>
      <w:r w:rsidR="00770B29">
        <w:rPr>
          <w:i/>
        </w:rPr>
        <w:t>balthica</w:t>
      </w:r>
      <w:proofErr w:type="spellEnd"/>
      <w:r w:rsidR="00770B29">
        <w:rPr>
          <w:i/>
        </w:rPr>
        <w:t xml:space="preserve"> </w:t>
      </w:r>
      <w:r w:rsidR="00770B29">
        <w:t xml:space="preserve">reproduction showed that as winter temperature increased, spring spawning began earlier and fecundity declined </w:t>
      </w:r>
      <w:hyperlink r:id="rId85">
        <w:r w:rsidR="00770B29">
          <w:rPr>
            <w:color w:val="000000"/>
          </w:rPr>
          <w:t>(</w:t>
        </w:r>
        <w:proofErr w:type="spellStart"/>
        <w:r w:rsidR="00770B29">
          <w:rPr>
            <w:color w:val="000000"/>
          </w:rPr>
          <w:t>Philippart</w:t>
        </w:r>
        <w:proofErr w:type="spellEnd"/>
        <w:r w:rsidR="00770B29">
          <w:rPr>
            <w:color w:val="000000"/>
          </w:rPr>
          <w:t xml:space="preserve"> </w:t>
        </w:r>
      </w:hyperlink>
      <w:hyperlink r:id="rId86">
        <w:r w:rsidR="00770B29">
          <w:rPr>
            <w:i/>
            <w:color w:val="000000"/>
          </w:rPr>
          <w:t>et al.</w:t>
        </w:r>
      </w:hyperlink>
      <w:hyperlink r:id="rId87">
        <w:r w:rsidR="00770B29">
          <w:rPr>
            <w:color w:val="000000"/>
          </w:rPr>
          <w:t>, 2003)</w:t>
        </w:r>
      </w:hyperlink>
      <w:r w:rsidR="00770B29">
        <w:t xml:space="preserve">. </w:t>
      </w:r>
      <w:r>
        <w:t>Th</w:t>
      </w:r>
      <w:ins w:id="486" w:author="Laura H Spencer" w:date="2019-09-22T20:32:00Z">
        <w:r w:rsidR="00C00CD5">
          <w:t>e present</w:t>
        </w:r>
      </w:ins>
      <w:del w:id="487" w:author="Laura H Spencer" w:date="2019-09-22T20:32:00Z">
        <w:r w:rsidDel="00C00CD5">
          <w:delText>is</w:delText>
        </w:r>
      </w:del>
      <w:r>
        <w:t xml:space="preserve"> study was conducted </w:t>
      </w:r>
      <w:r w:rsidR="00770B29">
        <w:t xml:space="preserve">in </w:t>
      </w:r>
      <w:r w:rsidR="00291234">
        <w:t>a</w:t>
      </w:r>
      <w:r>
        <w:t xml:space="preserve"> hatchery</w:t>
      </w:r>
      <w:r w:rsidR="00291234">
        <w:t xml:space="preserve"> setting</w:t>
      </w:r>
      <w:r w:rsidR="00770B29">
        <w:t>,</w:t>
      </w:r>
      <w:r>
        <w:t xml:space="preserve"> with ample phytoplankton</w:t>
      </w:r>
      <w:r w:rsidR="00770B29">
        <w:t xml:space="preserve">, and </w:t>
      </w:r>
      <w:r>
        <w:t xml:space="preserve">did result in a temperature shift </w:t>
      </w:r>
      <w:r w:rsidR="00770B29">
        <w:t>during spawning,</w:t>
      </w:r>
      <w:r>
        <w:t xml:space="preserve"> </w:t>
      </w:r>
      <w:r w:rsidR="00770B29">
        <w:t xml:space="preserve">which </w:t>
      </w:r>
      <w:r>
        <w:t>should be considered</w:t>
      </w:r>
      <w:r w:rsidR="00770B29">
        <w:t>. I</w:t>
      </w:r>
      <w:r>
        <w:t xml:space="preserve">n the wild numerous additional abiotic and biotic factors will contribute to </w:t>
      </w:r>
      <w:r>
        <w:rPr>
          <w:i/>
        </w:rPr>
        <w:t xml:space="preserve">O. </w:t>
      </w:r>
      <w:proofErr w:type="spellStart"/>
      <w:r>
        <w:rPr>
          <w:i/>
        </w:rPr>
        <w:t>lurida</w:t>
      </w:r>
      <w:proofErr w:type="spellEnd"/>
      <w:r>
        <w:t xml:space="preserve"> fitness, and warmer winters may result in earlier and longer reproductive seasons only if nutritional requirements are met. Whether larvae released earlier in the spring can survive to recruitment will greatly depend on many </w:t>
      </w:r>
      <w:del w:id="488" w:author="Laura H Spencer" w:date="2019-09-22T20:33:00Z">
        <w:r w:rsidDel="00C00CD5">
          <w:delText xml:space="preserve">things </w:delText>
        </w:r>
      </w:del>
      <w:ins w:id="489" w:author="Laura H Spencer" w:date="2019-09-22T20:33:00Z">
        <w:r w:rsidR="00C00CD5">
          <w:t xml:space="preserve">factors </w:t>
        </w:r>
      </w:ins>
      <w:r>
        <w:t>including food availability and predation.</w:t>
      </w:r>
    </w:p>
    <w:p w14:paraId="267F481A" w14:textId="7365558B" w:rsidR="00D64A77" w:rsidRDefault="001554ED" w:rsidP="00C56A3D">
      <w:pPr>
        <w:spacing w:line="480" w:lineRule="auto"/>
        <w:ind w:firstLine="720"/>
      </w:pPr>
      <w:r>
        <w:t>We predicted that high pCO</w:t>
      </w:r>
      <w:r>
        <w:rPr>
          <w:vertAlign w:val="subscript"/>
        </w:rPr>
        <w:t>2</w:t>
      </w:r>
      <w:r>
        <w:t xml:space="preserve"> exposure would redirect energy away from storage to maintenance processes, resulting in delayed gametogenesis and poor fecundity in the spring. After exposure to 3045 µ</w:t>
      </w:r>
      <w:proofErr w:type="spellStart"/>
      <w:r>
        <w:t>atm</w:t>
      </w:r>
      <w:proofErr w:type="spellEnd"/>
      <w:r>
        <w:t xml:space="preserve"> pCO</w:t>
      </w:r>
      <w:r>
        <w:rPr>
          <w:vertAlign w:val="subscript"/>
        </w:rPr>
        <w:t xml:space="preserve">2 </w:t>
      </w:r>
      <w:r>
        <w:t>(pH 7.31), fewer oysters contained ripe or advanced male gonad tissue than in ambient pCO</w:t>
      </w:r>
      <w:r>
        <w:rPr>
          <w:vertAlign w:val="subscript"/>
        </w:rPr>
        <w:t>2</w:t>
      </w:r>
      <w:r>
        <w:t>, signaling reduced spermatogenic activity. Female gonad, sex ratios, and subsequent fecundity were not affected by sole exposure to high pCO</w:t>
      </w:r>
      <w:r>
        <w:rPr>
          <w:vertAlign w:val="subscript"/>
        </w:rPr>
        <w:t>2</w:t>
      </w:r>
      <w:r>
        <w:t>. Similar impacts on gametogenesis during exposure were observed in the Sydney rock (</w:t>
      </w:r>
      <w:r>
        <w:rPr>
          <w:i/>
        </w:rPr>
        <w:t xml:space="preserve">S. </w:t>
      </w:r>
      <w:proofErr w:type="spellStart"/>
      <w:r>
        <w:rPr>
          <w:i/>
        </w:rPr>
        <w:t>glomerata</w:t>
      </w:r>
      <w:proofErr w:type="spellEnd"/>
      <w:r>
        <w:t>) and Eastern (</w:t>
      </w:r>
      <w:r>
        <w:rPr>
          <w:i/>
        </w:rPr>
        <w:t>C. virginica</w:t>
      </w:r>
      <w:r>
        <w:t>) oysters, but with varying pCO</w:t>
      </w:r>
      <w:r>
        <w:rPr>
          <w:vertAlign w:val="subscript"/>
        </w:rPr>
        <w:t>2</w:t>
      </w:r>
      <w:r>
        <w:t xml:space="preserve"> thresholds. Parker </w:t>
      </w:r>
      <w:r>
        <w:rPr>
          <w:i/>
        </w:rPr>
        <w:t xml:space="preserve">et al. </w:t>
      </w:r>
      <w:r>
        <w:t xml:space="preserve">(2018) found </w:t>
      </w:r>
      <w:r>
        <w:rPr>
          <w:i/>
        </w:rPr>
        <w:t xml:space="preserve">S. </w:t>
      </w:r>
      <w:proofErr w:type="spellStart"/>
      <w:r>
        <w:rPr>
          <w:i/>
        </w:rPr>
        <w:t>glomerata</w:t>
      </w:r>
      <w:proofErr w:type="spellEnd"/>
      <w:r>
        <w:rPr>
          <w:i/>
        </w:rPr>
        <w:t xml:space="preserve"> </w:t>
      </w:r>
      <w:r>
        <w:t>gametogenesis to slow in 856 µ</w:t>
      </w:r>
      <w:proofErr w:type="spellStart"/>
      <w:r>
        <w:t>atm</w:t>
      </w:r>
      <w:proofErr w:type="spellEnd"/>
      <w:r>
        <w:t xml:space="preserve"> (pH 7.91), and Boulais</w:t>
      </w:r>
      <w:r>
        <w:rPr>
          <w:i/>
        </w:rPr>
        <w:t xml:space="preserve"> et al.</w:t>
      </w:r>
      <w:r>
        <w:t xml:space="preserve"> (2017) found normal rates at 2260 µ</w:t>
      </w:r>
      <w:proofErr w:type="spellStart"/>
      <w:r>
        <w:t>atm</w:t>
      </w:r>
      <w:proofErr w:type="spellEnd"/>
      <w:r>
        <w:t xml:space="preserve"> (pH 7.5), delay at 5584 µ</w:t>
      </w:r>
      <w:proofErr w:type="spellStart"/>
      <w:r>
        <w:t>atm</w:t>
      </w:r>
      <w:proofErr w:type="spellEnd"/>
      <w:r>
        <w:t xml:space="preserve"> (pH 7.1), and full inhibition at 18480 µ</w:t>
      </w:r>
      <w:proofErr w:type="spellStart"/>
      <w:r>
        <w:t>atm</w:t>
      </w:r>
      <w:proofErr w:type="spellEnd"/>
      <w:r>
        <w:t xml:space="preserve"> (pH 6.9) in </w:t>
      </w:r>
      <w:r>
        <w:rPr>
          <w:i/>
        </w:rPr>
        <w:t>C. virginica</w:t>
      </w:r>
      <w:r>
        <w:t>. Together, these studies indicate that high pCO</w:t>
      </w:r>
      <w:r>
        <w:rPr>
          <w:vertAlign w:val="subscript"/>
        </w:rPr>
        <w:t>2</w:t>
      </w:r>
      <w:r>
        <w:t xml:space="preserve"> slows the rate of </w:t>
      </w:r>
      <w:r>
        <w:lastRenderedPageBreak/>
        <w:t>gametogenesis, but the level at which pCO</w:t>
      </w:r>
      <w:r>
        <w:rPr>
          <w:vertAlign w:val="subscript"/>
        </w:rPr>
        <w:t>2</w:t>
      </w:r>
      <w:r>
        <w:t xml:space="preserve"> affects gametogenesis appears species-specific, and likely reflective of</w:t>
      </w:r>
      <w:r w:rsidR="009A5968">
        <w:t xml:space="preserve"> </w:t>
      </w:r>
      <w:r>
        <w:t xml:space="preserve">variable physiological mechanisms and reproductive strategies. </w:t>
      </w:r>
    </w:p>
    <w:p w14:paraId="48423608" w14:textId="051822D3" w:rsidR="00807D49" w:rsidRPr="00807D49" w:rsidRDefault="001554ED" w:rsidP="00807D49">
      <w:pPr>
        <w:spacing w:line="480" w:lineRule="auto"/>
        <w:ind w:firstLine="720"/>
        <w:rPr>
          <w:ins w:id="490" w:author="Laura H Spencer" w:date="2019-09-24T15:45:00Z"/>
        </w:rPr>
        <w:pPrChange w:id="491" w:author="Laura H Spencer" w:date="2019-09-24T16:23:00Z">
          <w:pPr>
            <w:spacing w:line="480" w:lineRule="auto"/>
          </w:pPr>
        </w:pPrChange>
      </w:pPr>
      <w:r>
        <w:t xml:space="preserve">The combined effects of sequential </w:t>
      </w:r>
      <w:r w:rsidR="009A5968">
        <w:t>elevated temperature</w:t>
      </w:r>
      <w:r>
        <w:t xml:space="preserve"> and pCO</w:t>
      </w:r>
      <w:r>
        <w:rPr>
          <w:vertAlign w:val="subscript"/>
        </w:rPr>
        <w:t>2</w:t>
      </w:r>
      <w:r>
        <w:t xml:space="preserve"> treatments did not act synergistically to delay gonad development, but instead resulted in oysters with gonad stage and fecundity no different from the untreated oysters. Similarly, combined simultaneous temperature and high pCO</w:t>
      </w:r>
      <w:r>
        <w:rPr>
          <w:vertAlign w:val="subscript"/>
        </w:rPr>
        <w:t>2</w:t>
      </w:r>
      <w:r>
        <w:t xml:space="preserve"> exposures did not affect </w:t>
      </w:r>
      <w:r>
        <w:rPr>
          <w:i/>
        </w:rPr>
        <w:t xml:space="preserve">S. </w:t>
      </w:r>
      <w:proofErr w:type="spellStart"/>
      <w:r>
        <w:rPr>
          <w:i/>
        </w:rPr>
        <w:t>glomerata</w:t>
      </w:r>
      <w:proofErr w:type="spellEnd"/>
      <w:r>
        <w:t xml:space="preserve"> fecundity </w:t>
      </w:r>
      <w:r w:rsidR="009A08B7">
        <w:fldChar w:fldCharType="begin"/>
      </w:r>
      <w:r w:rsidR="009A08B7">
        <w:instrText xml:space="preserve"> HYPERLINK "https://paperpile.com/c/DMAOJn/CFE1" \h </w:instrText>
      </w:r>
      <w:r w:rsidR="009A08B7">
        <w:fldChar w:fldCharType="separate"/>
      </w:r>
      <w:r>
        <w:rPr>
          <w:color w:val="000000"/>
        </w:rPr>
        <w:t>(Parker</w:t>
      </w:r>
      <w:r w:rsidR="009A08B7">
        <w:rPr>
          <w:color w:val="000000"/>
        </w:rPr>
        <w:fldChar w:fldCharType="end"/>
      </w:r>
      <w:r w:rsidR="009A08B7">
        <w:fldChar w:fldCharType="begin"/>
      </w:r>
      <w:r w:rsidR="009A08B7">
        <w:instrText xml:space="preserve"> HYPERLINK "https://paperpile.com/c/DMAOJn/CFE1" \h </w:instrText>
      </w:r>
      <w:r w:rsidR="009A08B7">
        <w:fldChar w:fldCharType="separate"/>
      </w:r>
      <w:r>
        <w:rPr>
          <w:i/>
          <w:color w:val="000000"/>
        </w:rPr>
        <w:t xml:space="preserve"> et al.</w:t>
      </w:r>
      <w:r w:rsidR="009A08B7">
        <w:rPr>
          <w:i/>
          <w:color w:val="000000"/>
        </w:rPr>
        <w:fldChar w:fldCharType="end"/>
      </w:r>
      <w:r w:rsidR="009A08B7">
        <w:fldChar w:fldCharType="begin"/>
      </w:r>
      <w:r w:rsidR="009A08B7">
        <w:instrText xml:space="preserve"> HYPERLINK "https://paperpile.com/c/DMAOJn/CFE1" \h </w:instrText>
      </w:r>
      <w:r w:rsidR="009A08B7">
        <w:fldChar w:fldCharType="separate"/>
      </w:r>
      <w:r>
        <w:rPr>
          <w:color w:val="000000"/>
        </w:rPr>
        <w:t>, 20</w:t>
      </w:r>
      <w:r>
        <w:rPr>
          <w:color w:val="000000"/>
        </w:rPr>
        <w:t>1</w:t>
      </w:r>
      <w:r>
        <w:rPr>
          <w:color w:val="000000"/>
        </w:rPr>
        <w:t>8)</w:t>
      </w:r>
      <w:r w:rsidR="009A08B7">
        <w:rPr>
          <w:color w:val="000000"/>
        </w:rPr>
        <w:fldChar w:fldCharType="end"/>
      </w:r>
      <w:r>
        <w:t>.</w:t>
      </w:r>
      <w:ins w:id="492" w:author="Laura H Spencer" w:date="2019-09-24T15:52:00Z">
        <w:r w:rsidR="00196D05">
          <w:t xml:space="preserve"> </w:t>
        </w:r>
      </w:ins>
      <w:del w:id="493" w:author="Laura H Spencer" w:date="2019-09-24T15:52:00Z">
        <w:r w:rsidDel="00196D05">
          <w:delText xml:space="preserve"> </w:delText>
        </w:r>
      </w:del>
      <w:r>
        <w:t>We did detect a pCO</w:t>
      </w:r>
      <w:r>
        <w:rPr>
          <w:vertAlign w:val="subscript"/>
        </w:rPr>
        <w:t>2</w:t>
      </w:r>
      <w:r>
        <w:t xml:space="preserve"> dependent effect of temperature on the average number of larvae released per day. Oysters that had previously been exposed to 10°C produced more larvae than 6°C, but only after ambient pCO</w:t>
      </w:r>
      <w:r>
        <w:rPr>
          <w:vertAlign w:val="subscript"/>
        </w:rPr>
        <w:t>2</w:t>
      </w:r>
      <w:r>
        <w:t xml:space="preserve"> exposure, which may reflect a general reproductive arrest that occurs when exposed to high pCO</w:t>
      </w:r>
      <w:r>
        <w:rPr>
          <w:vertAlign w:val="subscript"/>
        </w:rPr>
        <w:t>2</w:t>
      </w:r>
      <w:r>
        <w:t xml:space="preserve">. </w:t>
      </w:r>
      <w:ins w:id="494" w:author="Laura H Spencer" w:date="2019-09-24T15:54:00Z">
        <w:r w:rsidR="00196D05">
          <w:rPr>
            <w:color w:val="000000"/>
          </w:rPr>
          <w:t>Despite experimental differences</w:t>
        </w:r>
      </w:ins>
      <w:ins w:id="495" w:author="Laura H Spencer" w:date="2019-09-24T15:55:00Z">
        <w:r w:rsidR="00196D05">
          <w:rPr>
            <w:color w:val="000000"/>
          </w:rPr>
          <w:t xml:space="preserve"> (</w:t>
        </w:r>
      </w:ins>
      <w:ins w:id="496" w:author="Laura H Spencer" w:date="2019-09-24T16:17:00Z">
        <w:r w:rsidR="00807D49">
          <w:rPr>
            <w:i/>
            <w:color w:val="000000"/>
          </w:rPr>
          <w:t xml:space="preserve">e.g. </w:t>
        </w:r>
      </w:ins>
      <w:ins w:id="497" w:author="Laura H Spencer" w:date="2019-09-24T15:55:00Z">
        <w:r w:rsidR="00196D05">
          <w:rPr>
            <w:color w:val="000000"/>
          </w:rPr>
          <w:t>sequential vs. simultaneous</w:t>
        </w:r>
      </w:ins>
      <w:ins w:id="498" w:author="Laura H Spencer" w:date="2019-09-25T14:17:00Z">
        <w:r w:rsidR="00F81D43">
          <w:rPr>
            <w:color w:val="000000"/>
          </w:rPr>
          <w:t xml:space="preserve"> exposures</w:t>
        </w:r>
      </w:ins>
      <w:ins w:id="499" w:author="Laura H Spencer" w:date="2019-09-24T15:55:00Z">
        <w:r w:rsidR="00196D05">
          <w:rPr>
            <w:color w:val="000000"/>
          </w:rPr>
          <w:t>)</w:t>
        </w:r>
      </w:ins>
      <w:ins w:id="500" w:author="Laura H Spencer" w:date="2019-09-24T15:54:00Z">
        <w:r w:rsidR="00196D05">
          <w:rPr>
            <w:color w:val="000000"/>
          </w:rPr>
          <w:t xml:space="preserve"> </w:t>
        </w:r>
      </w:ins>
      <w:ins w:id="501" w:author="Laura H Spencer" w:date="2019-09-24T15:55:00Z">
        <w:r w:rsidR="00196D05">
          <w:rPr>
            <w:color w:val="000000"/>
          </w:rPr>
          <w:t xml:space="preserve">which </w:t>
        </w:r>
      </w:ins>
      <w:ins w:id="502" w:author="Laura H Spencer" w:date="2019-09-25T14:22:00Z">
        <w:r w:rsidR="00F81D43">
          <w:rPr>
            <w:color w:val="000000"/>
          </w:rPr>
          <w:t>can</w:t>
        </w:r>
      </w:ins>
      <w:ins w:id="503" w:author="Laura H Spencer" w:date="2019-09-24T16:16:00Z">
        <w:r w:rsidR="00807D49">
          <w:rPr>
            <w:color w:val="000000"/>
          </w:rPr>
          <w:t xml:space="preserve"> </w:t>
        </w:r>
      </w:ins>
      <w:ins w:id="504" w:author="Laura H Spencer" w:date="2019-09-24T16:17:00Z">
        <w:r w:rsidR="00807D49">
          <w:rPr>
            <w:color w:val="000000"/>
          </w:rPr>
          <w:t>influence</w:t>
        </w:r>
      </w:ins>
      <w:ins w:id="505" w:author="Laura H Spencer" w:date="2019-09-24T15:55:00Z">
        <w:r w:rsidR="00196D05">
          <w:rPr>
            <w:color w:val="000000"/>
          </w:rPr>
          <w:t xml:space="preserve"> outcomes (Bible </w:t>
        </w:r>
        <w:r w:rsidR="00196D05">
          <w:rPr>
            <w:i/>
            <w:color w:val="000000"/>
          </w:rPr>
          <w:t xml:space="preserve">et al. </w:t>
        </w:r>
        <w:r w:rsidR="00196D05">
          <w:rPr>
            <w:color w:val="000000"/>
          </w:rPr>
          <w:t xml:space="preserve">2017), </w:t>
        </w:r>
      </w:ins>
      <w:ins w:id="506" w:author="Laura H Spencer" w:date="2019-09-25T14:21:00Z">
        <w:r w:rsidR="00F81D43">
          <w:t xml:space="preserve">both Parker </w:t>
        </w:r>
        <w:r w:rsidR="00F81D43" w:rsidRPr="00C41595">
          <w:rPr>
            <w:i/>
          </w:rPr>
          <w:t>et al</w:t>
        </w:r>
        <w:r w:rsidR="00F81D43">
          <w:t xml:space="preserve">. (2018) and the present study </w:t>
        </w:r>
      </w:ins>
      <w:del w:id="507" w:author="Laura H Spencer" w:date="2019-09-24T15:54:00Z">
        <w:r w:rsidDel="00196D05">
          <w:delText>T</w:delText>
        </w:r>
      </w:del>
      <w:del w:id="508" w:author="Laura H Spencer" w:date="2019-09-24T16:16:00Z">
        <w:r w:rsidDel="00807D49">
          <w:delText>hese</w:delText>
        </w:r>
      </w:del>
      <w:del w:id="509" w:author="Laura H Spencer" w:date="2019-09-24T16:17:00Z">
        <w:r w:rsidDel="00807D49">
          <w:delText xml:space="preserve"> preliminary dual-stressor</w:delText>
        </w:r>
      </w:del>
      <w:del w:id="510" w:author="Laura H Spencer" w:date="2019-09-25T14:21:00Z">
        <w:r w:rsidDel="00F81D43">
          <w:delText xml:space="preserve"> studies </w:delText>
        </w:r>
      </w:del>
      <w:r>
        <w:t>indicate that high pCO</w:t>
      </w:r>
      <w:r>
        <w:rPr>
          <w:vertAlign w:val="subscript"/>
        </w:rPr>
        <w:t>2</w:t>
      </w:r>
      <w:r>
        <w:t xml:space="preserve"> slows gametogenesis, elevated temperature accelerates it, and these two environmental drivers act antagonistically on gonad development if occurring in the same reproductive season. </w:t>
      </w:r>
      <w:ins w:id="511" w:author="Laura H Spencer" w:date="2019-09-24T16:18:00Z">
        <w:r w:rsidR="00807D49">
          <w:t>An important factor not incl</w:t>
        </w:r>
      </w:ins>
      <w:ins w:id="512" w:author="Laura H Spencer" w:date="2019-09-24T16:19:00Z">
        <w:r w:rsidR="00807D49">
          <w:t>uded</w:t>
        </w:r>
      </w:ins>
      <w:ins w:id="513" w:author="Laura H Spencer" w:date="2019-09-24T16:18:00Z">
        <w:r w:rsidR="00807D49">
          <w:t xml:space="preserve"> in either study is</w:t>
        </w:r>
      </w:ins>
      <w:ins w:id="514" w:author="Laura H Spencer" w:date="2019-09-24T16:24:00Z">
        <w:r w:rsidR="00807D49">
          <w:t xml:space="preserve"> ecologically relevant </w:t>
        </w:r>
      </w:ins>
      <w:ins w:id="515" w:author="Laura H Spencer" w:date="2019-09-24T16:25:00Z">
        <w:r w:rsidR="00707E7B">
          <w:t>variability</w:t>
        </w:r>
      </w:ins>
      <w:ins w:id="516" w:author="Laura H Spencer" w:date="2019-09-25T14:24:00Z">
        <w:r w:rsidR="00F81D43">
          <w:t xml:space="preserve">. </w:t>
        </w:r>
      </w:ins>
      <w:ins w:id="517" w:author="Laura H Spencer" w:date="2019-09-24T16:21:00Z">
        <w:r w:rsidR="00807D49" w:rsidRPr="00807D49">
          <w:t>Temporal temperature and p</w:t>
        </w:r>
      </w:ins>
      <w:ins w:id="518" w:author="Laura H Spencer" w:date="2019-09-24T16:23:00Z">
        <w:r w:rsidR="00807D49">
          <w:t>CO</w:t>
        </w:r>
        <w:r w:rsidR="00807D49" w:rsidRPr="00807D49">
          <w:rPr>
            <w:vertAlign w:val="subscript"/>
            <w:rPrChange w:id="519" w:author="Laura H Spencer" w:date="2019-09-24T16:23:00Z">
              <w:rPr/>
            </w:rPrChange>
          </w:rPr>
          <w:t>2</w:t>
        </w:r>
      </w:ins>
      <w:ins w:id="520" w:author="Laura H Spencer" w:date="2019-09-25T14:25:00Z">
        <w:r w:rsidR="00F81D43">
          <w:rPr>
            <w:vertAlign w:val="subscript"/>
          </w:rPr>
          <w:t xml:space="preserve"> </w:t>
        </w:r>
      </w:ins>
      <w:ins w:id="521" w:author="Laura H Spencer" w:date="2019-09-25T14:30:00Z">
        <w:r w:rsidR="008C3D16">
          <w:t>cycles</w:t>
        </w:r>
      </w:ins>
      <w:ins w:id="522" w:author="Laura H Spencer" w:date="2019-09-24T16:21:00Z">
        <w:r w:rsidR="00807D49" w:rsidRPr="00807D49">
          <w:t>, driven by tid</w:t>
        </w:r>
      </w:ins>
      <w:ins w:id="523" w:author="Laura H Spencer" w:date="2019-09-25T14:25:00Z">
        <w:r w:rsidR="00F81D43">
          <w:t xml:space="preserve">es </w:t>
        </w:r>
      </w:ins>
      <w:ins w:id="524" w:author="Laura H Spencer" w:date="2019-09-24T16:21:00Z">
        <w:r w:rsidR="00807D49" w:rsidRPr="00807D49">
          <w:t xml:space="preserve">and diurnal </w:t>
        </w:r>
      </w:ins>
      <w:ins w:id="525" w:author="Laura H Spencer" w:date="2019-09-25T14:26:00Z">
        <w:r w:rsidR="00F81D43">
          <w:t>photosynthesis</w:t>
        </w:r>
      </w:ins>
      <w:ins w:id="526" w:author="Laura H Spencer" w:date="2019-09-24T16:21:00Z">
        <w:r w:rsidR="00807D49" w:rsidRPr="00807D49">
          <w:t xml:space="preserve">, could offer daily refuge </w:t>
        </w:r>
      </w:ins>
      <w:ins w:id="527" w:author="Laura H Spencer" w:date="2019-09-24T16:23:00Z">
        <w:r w:rsidR="00807D49">
          <w:t>or</w:t>
        </w:r>
      </w:ins>
      <w:ins w:id="528" w:author="Laura H Spencer" w:date="2019-09-24T16:21:00Z">
        <w:r w:rsidR="00807D49" w:rsidRPr="00807D49">
          <w:t xml:space="preserve"> expose </w:t>
        </w:r>
      </w:ins>
      <w:ins w:id="529" w:author="Laura H Spencer" w:date="2019-09-24T16:27:00Z">
        <w:r w:rsidR="00707E7B">
          <w:t xml:space="preserve">Olympia </w:t>
        </w:r>
      </w:ins>
      <w:ins w:id="530" w:author="Laura H Spencer" w:date="2019-09-24T16:21:00Z">
        <w:r w:rsidR="00807D49" w:rsidRPr="00807D49">
          <w:t>oysters to dynamic change</w:t>
        </w:r>
      </w:ins>
      <w:ins w:id="531" w:author="Laura H Spencer" w:date="2019-09-24T16:23:00Z">
        <w:r w:rsidR="00807D49">
          <w:t>s</w:t>
        </w:r>
      </w:ins>
      <w:ins w:id="532" w:author="Laura H Spencer" w:date="2019-09-25T14:25:00Z">
        <w:r w:rsidR="00F81D43">
          <w:t xml:space="preserve">, and </w:t>
        </w:r>
      </w:ins>
      <w:proofErr w:type="spellStart"/>
      <w:ins w:id="533" w:author="Laura H Spencer" w:date="2019-09-25T14:31:00Z">
        <w:r w:rsidR="008C3D16">
          <w:t>alterin</w:t>
        </w:r>
      </w:ins>
      <w:proofErr w:type="spellEnd"/>
      <w:ins w:id="534" w:author="Laura H Spencer" w:date="2019-09-25T14:24:00Z">
        <w:r w:rsidR="00F81D43">
          <w:t xml:space="preserve"> how combined stressors interact (Cheng </w:t>
        </w:r>
        <w:r w:rsidR="00F81D43" w:rsidRPr="00C41595">
          <w:rPr>
            <w:i/>
          </w:rPr>
          <w:t>et al</w:t>
        </w:r>
        <w:r w:rsidR="00F81D43">
          <w:t>. 2015)</w:t>
        </w:r>
      </w:ins>
      <w:ins w:id="535" w:author="Laura H Spencer" w:date="2019-09-25T14:30:00Z">
        <w:r w:rsidR="008C3D16">
          <w:t>.</w:t>
        </w:r>
      </w:ins>
    </w:p>
    <w:p w14:paraId="7BFDC437" w14:textId="5E28CCF6" w:rsidR="00D64A77" w:rsidDel="00196D05" w:rsidRDefault="00D64A77" w:rsidP="00A740C3">
      <w:pPr>
        <w:spacing w:line="480" w:lineRule="auto"/>
        <w:ind w:firstLine="720"/>
        <w:rPr>
          <w:del w:id="536" w:author="Laura H Spencer" w:date="2019-09-24T15:47:00Z"/>
        </w:rPr>
      </w:pPr>
    </w:p>
    <w:p w14:paraId="515D69B7" w14:textId="6530EC62" w:rsidR="00D64A77" w:rsidRDefault="001554ED" w:rsidP="00C56A3D">
      <w:pPr>
        <w:spacing w:line="480" w:lineRule="auto"/>
        <w:ind w:firstLine="720"/>
        <w:rPr>
          <w:ins w:id="537" w:author="Laura H Spencer" w:date="2019-09-24T00:07:00Z"/>
        </w:rPr>
      </w:pPr>
      <w:r>
        <w:t>In contrast to prior studies, temperature and pCO</w:t>
      </w:r>
      <w:r>
        <w:rPr>
          <w:vertAlign w:val="subscript"/>
        </w:rPr>
        <w:t xml:space="preserve">2 </w:t>
      </w:r>
      <w:r>
        <w:t xml:space="preserve">did not impact </w:t>
      </w:r>
      <w:r>
        <w:rPr>
          <w:i/>
        </w:rPr>
        <w:t xml:space="preserve">O. </w:t>
      </w:r>
      <w:proofErr w:type="spellStart"/>
      <w:r>
        <w:rPr>
          <w:i/>
        </w:rPr>
        <w:t>lurida</w:t>
      </w:r>
      <w:proofErr w:type="spellEnd"/>
      <w:r>
        <w:t xml:space="preserve"> sex ratios, whereas in high pCO</w:t>
      </w:r>
      <w:r>
        <w:rPr>
          <w:vertAlign w:val="subscript"/>
        </w:rPr>
        <w:t>2</w:t>
      </w:r>
      <w:r>
        <w:t xml:space="preserve"> </w:t>
      </w:r>
      <w:r>
        <w:rPr>
          <w:i/>
        </w:rPr>
        <w:t>C. virginica</w:t>
      </w:r>
      <w:r>
        <w:t xml:space="preserve"> skewed male </w:t>
      </w:r>
      <w:hyperlink r:id="rId88">
        <w:r>
          <w:rPr>
            <w:color w:val="000000"/>
          </w:rPr>
          <w:t xml:space="preserve">(Boulais </w:t>
        </w:r>
      </w:hyperlink>
      <w:hyperlink r:id="rId89">
        <w:r>
          <w:rPr>
            <w:i/>
            <w:color w:val="000000"/>
          </w:rPr>
          <w:t>et al.,</w:t>
        </w:r>
      </w:hyperlink>
      <w:hyperlink r:id="rId90">
        <w:r>
          <w:rPr>
            <w:color w:val="000000"/>
          </w:rPr>
          <w:t xml:space="preserve"> 2017)</w:t>
        </w:r>
      </w:hyperlink>
      <w:r>
        <w:t xml:space="preserve">, and </w:t>
      </w:r>
      <w:r>
        <w:rPr>
          <w:i/>
        </w:rPr>
        <w:t xml:space="preserve">S. </w:t>
      </w:r>
      <w:proofErr w:type="spellStart"/>
      <w:r>
        <w:rPr>
          <w:i/>
        </w:rPr>
        <w:t>glomerata</w:t>
      </w:r>
      <w:proofErr w:type="spellEnd"/>
      <w:r>
        <w:t xml:space="preserve"> skewed female </w:t>
      </w:r>
      <w:hyperlink r:id="rId91">
        <w:r>
          <w:rPr>
            <w:color w:val="000000"/>
          </w:rPr>
          <w:t>(Parker</w:t>
        </w:r>
      </w:hyperlink>
      <w:hyperlink r:id="rId92">
        <w:r>
          <w:rPr>
            <w:i/>
            <w:color w:val="000000"/>
          </w:rPr>
          <w:t xml:space="preserve"> et al.</w:t>
        </w:r>
      </w:hyperlink>
      <w:hyperlink r:id="rId93">
        <w:r>
          <w:rPr>
            <w:color w:val="000000"/>
          </w:rPr>
          <w:t>, 2018)</w:t>
        </w:r>
      </w:hyperlink>
      <w:r>
        <w:t xml:space="preserve">. This observation may be explained by very low incidence of total reproductive inactivity in our </w:t>
      </w:r>
      <w:r>
        <w:rPr>
          <w:i/>
        </w:rPr>
        <w:t xml:space="preserve">O. </w:t>
      </w:r>
      <w:proofErr w:type="spellStart"/>
      <w:r>
        <w:rPr>
          <w:i/>
        </w:rPr>
        <w:t>lurida</w:t>
      </w:r>
      <w:proofErr w:type="spellEnd"/>
      <w:r>
        <w:t xml:space="preserve"> cohorts — only four out of the 108 oysters that were sampled prior to pCO</w:t>
      </w:r>
      <w:r>
        <w:rPr>
          <w:vertAlign w:val="subscript"/>
        </w:rPr>
        <w:t>2</w:t>
      </w:r>
      <w:r>
        <w:t xml:space="preserve"> treatment contained empty follicles — and thus sex ratios may be different if pCO</w:t>
      </w:r>
      <w:r>
        <w:rPr>
          <w:vertAlign w:val="subscript"/>
        </w:rPr>
        <w:t>2</w:t>
      </w:r>
      <w:r>
        <w:t xml:space="preserve"> exposure occurs earlier in life during initial sex differentiation. Furthermore, </w:t>
      </w:r>
      <w:r>
        <w:lastRenderedPageBreak/>
        <w:t>high pCO</w:t>
      </w:r>
      <w:r>
        <w:rPr>
          <w:vertAlign w:val="subscript"/>
        </w:rPr>
        <w:t>2</w:t>
      </w:r>
      <w:r>
        <w:t xml:space="preserve"> exposure only occurred in winter, prior to spawning. If high pCO</w:t>
      </w:r>
      <w:r>
        <w:rPr>
          <w:vertAlign w:val="subscript"/>
        </w:rPr>
        <w:t>2</w:t>
      </w:r>
      <w:r>
        <w:t xml:space="preserve"> persists during oocyte maturation and spawning, </w:t>
      </w:r>
      <w:r>
        <w:rPr>
          <w:i/>
        </w:rPr>
        <w:t xml:space="preserve">O. </w:t>
      </w:r>
      <w:proofErr w:type="spellStart"/>
      <w:r>
        <w:rPr>
          <w:i/>
        </w:rPr>
        <w:t>lurida</w:t>
      </w:r>
      <w:proofErr w:type="spellEnd"/>
      <w:r>
        <w:t xml:space="preserve"> fecundity may be reduced similar to </w:t>
      </w:r>
      <w:r>
        <w:rPr>
          <w:i/>
        </w:rPr>
        <w:t xml:space="preserve">C. virginica </w:t>
      </w:r>
      <w:r>
        <w:t xml:space="preserve">and </w:t>
      </w:r>
      <w:r>
        <w:rPr>
          <w:i/>
        </w:rPr>
        <w:t xml:space="preserve">S. </w:t>
      </w:r>
      <w:proofErr w:type="spellStart"/>
      <w:r>
        <w:rPr>
          <w:i/>
        </w:rPr>
        <w:t>glomerata</w:t>
      </w:r>
      <w:proofErr w:type="spellEnd"/>
      <w:r>
        <w:rPr>
          <w:i/>
        </w:rPr>
        <w:t>.</w:t>
      </w:r>
      <w:r>
        <w:t xml:space="preserve"> Future research should examine </w:t>
      </w:r>
      <w:r>
        <w:rPr>
          <w:i/>
        </w:rPr>
        <w:t xml:space="preserve">O. </w:t>
      </w:r>
      <w:proofErr w:type="spellStart"/>
      <w:r>
        <w:rPr>
          <w:i/>
        </w:rPr>
        <w:t>lurida</w:t>
      </w:r>
      <w:proofErr w:type="spellEnd"/>
      <w:r>
        <w:t xml:space="preserve"> </w:t>
      </w:r>
      <w:del w:id="538" w:author="Laura H Spencer" w:date="2019-09-24T16:45:00Z">
        <w:r w:rsidDel="00A73230">
          <w:delText xml:space="preserve">spawning and fertilization </w:delText>
        </w:r>
      </w:del>
      <w:ins w:id="539" w:author="Laura H Spencer" w:date="2019-09-24T16:45:00Z">
        <w:r w:rsidR="00A73230">
          <w:t xml:space="preserve">sexual development </w:t>
        </w:r>
      </w:ins>
      <w:ins w:id="540" w:author="Laura H Spencer" w:date="2019-09-24T16:33:00Z">
        <w:r w:rsidR="00707E7B">
          <w:t>during the initial switch from male to female</w:t>
        </w:r>
      </w:ins>
      <w:ins w:id="541" w:author="Laura H Spencer" w:date="2019-09-24T16:46:00Z">
        <w:r w:rsidR="00A73230">
          <w:t xml:space="preserve">, which can occur the first winter after settlement (Moore </w:t>
        </w:r>
        <w:r w:rsidR="00A73230" w:rsidRPr="00A73230">
          <w:rPr>
            <w:i/>
            <w:rPrChange w:id="542" w:author="Laura H Spencer" w:date="2019-09-24T16:50:00Z">
              <w:rPr/>
            </w:rPrChange>
          </w:rPr>
          <w:t>et al.</w:t>
        </w:r>
        <w:r w:rsidR="00A73230">
          <w:t>, 2016)</w:t>
        </w:r>
      </w:ins>
      <w:del w:id="543" w:author="Laura H Spencer" w:date="2019-09-24T16:46:00Z">
        <w:r w:rsidDel="00A73230">
          <w:delText>in first-year juveniles</w:delText>
        </w:r>
      </w:del>
      <w:ins w:id="544" w:author="Laura H Spencer" w:date="2019-09-24T16:45:00Z">
        <w:r w:rsidR="00A73230">
          <w:t xml:space="preserve">, and spawning and fertilization </w:t>
        </w:r>
      </w:ins>
      <w:del w:id="545" w:author="Laura H Spencer" w:date="2019-09-24T16:45:00Z">
        <w:r w:rsidDel="00A73230">
          <w:delText xml:space="preserve"> </w:delText>
        </w:r>
      </w:del>
      <w:r>
        <w:t>across a range of pCO</w:t>
      </w:r>
      <w:r>
        <w:rPr>
          <w:vertAlign w:val="subscript"/>
        </w:rPr>
        <w:t xml:space="preserve">2 </w:t>
      </w:r>
      <w:r>
        <w:t>to determine conditions in which gametogenesis and sex determination are affected.</w:t>
      </w:r>
      <w:ins w:id="546" w:author="Laura H Spencer" w:date="2019-09-24T00:10:00Z">
        <w:r w:rsidR="008D6A01">
          <w:t xml:space="preserve"> </w:t>
        </w:r>
      </w:ins>
    </w:p>
    <w:p w14:paraId="5B74C7E2" w14:textId="4E40C6BC" w:rsidR="008D6A01" w:rsidDel="008D6A01" w:rsidRDefault="008D6A01" w:rsidP="00C56A3D">
      <w:pPr>
        <w:spacing w:line="480" w:lineRule="auto"/>
        <w:ind w:firstLine="720"/>
        <w:rPr>
          <w:del w:id="547" w:author="Laura H Spencer" w:date="2019-09-24T00:10:00Z"/>
        </w:rPr>
      </w:pPr>
    </w:p>
    <w:p w14:paraId="07AD7583" w14:textId="2BEC067E" w:rsidR="00D64A77" w:rsidRDefault="00D64A77" w:rsidP="00C56A3D">
      <w:pPr>
        <w:suppressLineNumbers/>
        <w:spacing w:line="480" w:lineRule="auto"/>
        <w:rPr>
          <w:ins w:id="548" w:author="Laura H Spencer" w:date="2019-09-24T00:10:00Z"/>
          <w:b/>
        </w:rPr>
      </w:pPr>
    </w:p>
    <w:p w14:paraId="18C1DA8E" w14:textId="373ADF52" w:rsidR="008D6A01" w:rsidRPr="008D6A01" w:rsidDel="00A740C3" w:rsidRDefault="008D6A01">
      <w:pPr>
        <w:spacing w:line="480" w:lineRule="auto"/>
        <w:rPr>
          <w:del w:id="549" w:author="Laura H Spencer" w:date="2019-09-24T15:45:00Z"/>
          <w:rPrChange w:id="550" w:author="Laura H Spencer" w:date="2019-09-24T00:11:00Z">
            <w:rPr>
              <w:del w:id="551" w:author="Laura H Spencer" w:date="2019-09-24T15:45:00Z"/>
              <w:b/>
            </w:rPr>
          </w:rPrChange>
        </w:rPr>
        <w:pPrChange w:id="552" w:author="Laura H Spencer" w:date="2019-09-24T00:11:00Z">
          <w:pPr>
            <w:suppressLineNumbers/>
            <w:spacing w:line="480" w:lineRule="auto"/>
          </w:pPr>
        </w:pPrChange>
      </w:pPr>
    </w:p>
    <w:p w14:paraId="2481E8E0" w14:textId="77777777" w:rsidR="00D64A77" w:rsidRDefault="001554ED" w:rsidP="00C56A3D">
      <w:pPr>
        <w:spacing w:line="480" w:lineRule="auto"/>
      </w:pPr>
      <w:r>
        <w:rPr>
          <w:b/>
        </w:rPr>
        <w:t>Offspring</w:t>
      </w:r>
    </w:p>
    <w:p w14:paraId="26CF9B64" w14:textId="23B7020C" w:rsidR="00D64A77" w:rsidRDefault="001554ED" w:rsidP="00C56A3D">
      <w:pPr>
        <w:spacing w:line="480" w:lineRule="auto"/>
        <w:ind w:firstLine="720"/>
      </w:pPr>
      <w:r>
        <w:t xml:space="preserve">Abiotic parental stressors can be beneficial, neutral, or detrimental to offspring viability </w:t>
      </w:r>
      <w:hyperlink r:id="rId94">
        <w:r>
          <w:rPr>
            <w:color w:val="000000"/>
          </w:rPr>
          <w:t xml:space="preserve">(Donelson </w:t>
        </w:r>
      </w:hyperlink>
      <w:hyperlink r:id="rId95">
        <w:r>
          <w:rPr>
            <w:i/>
            <w:color w:val="000000"/>
          </w:rPr>
          <w:t>et al.,</w:t>
        </w:r>
      </w:hyperlink>
      <w:hyperlink r:id="rId96">
        <w:r>
          <w:rPr>
            <w:color w:val="000000"/>
          </w:rPr>
          <w:t xml:space="preserve"> 2018)</w:t>
        </w:r>
      </w:hyperlink>
      <w:r>
        <w:t>. We explored carryover effects of adult exposure to winter pCO</w:t>
      </w:r>
      <w:r>
        <w:rPr>
          <w:vertAlign w:val="subscript"/>
        </w:rPr>
        <w:t>2</w:t>
      </w:r>
      <w:r>
        <w:t xml:space="preserve"> on offspring by testing survival in the field. Offspring with high pCO</w:t>
      </w:r>
      <w:r>
        <w:rPr>
          <w:vertAlign w:val="subscript"/>
        </w:rPr>
        <w:t xml:space="preserve">2 </w:t>
      </w:r>
      <w:r>
        <w:t>parental histories performed better in two of four locations, Fidalgo Bay and Port Gamble Bay. Carryover effects of parental high pCO</w:t>
      </w:r>
      <w:r>
        <w:rPr>
          <w:vertAlign w:val="subscript"/>
        </w:rPr>
        <w:t xml:space="preserve">2 </w:t>
      </w:r>
      <w:r>
        <w:t>exposure may therefore be neutral, or beneficial, to offspring depending on the environmental conditions. Port Gamble Bay and Fidalgo Bay are more influenced by oceanic waters, which could explain cooler observed temperatures. These locations are also typically less stratified than the Skokomish River Delta and Case Inlet. In Port Gamble Bay, where pCO</w:t>
      </w:r>
      <w:r>
        <w:rPr>
          <w:vertAlign w:val="subscript"/>
        </w:rPr>
        <w:t>2</w:t>
      </w:r>
      <w:r>
        <w:t xml:space="preserve"> parental history most significantly correlated with offspring survival across cohorts, mean pH was considerably lower than the other deployment locations (-0.17 pH units), and mean salinity was higher (+3.8 PSU). Given the experimental design we are able to clearly demonstrate that manifestation of carry-over effects in Olympia oysters is dependent on environmental conditions.  Specifically, there is a greater likelihood of beneficial carryover effects when parents are exposed to stressful conditions. Overall, carryover effects of parental </w:t>
      </w:r>
      <w:r w:rsidR="00BC3B99">
        <w:t>p</w:t>
      </w:r>
      <w:r>
        <w:t>CO</w:t>
      </w:r>
      <w:r>
        <w:rPr>
          <w:vertAlign w:val="subscript"/>
        </w:rPr>
        <w:t xml:space="preserve">2 </w:t>
      </w:r>
      <w:r>
        <w:t xml:space="preserve">treatment were positive, however negative effects were observed in the O-2 cohort. This discrepancy could </w:t>
      </w:r>
      <w:r>
        <w:lastRenderedPageBreak/>
        <w:t xml:space="preserve">relate to unique O-2 juvenile characteristics, as they were bred from siblings, were 3rd-generation hatchery produced, and varied in size. The complex interactions among parental exposure, bay, and cohort indicate that offspring viability is influenced by ancestral environment history, environmental conditions, and genotype. </w:t>
      </w:r>
    </w:p>
    <w:p w14:paraId="0588FFC8" w14:textId="3E288F36" w:rsidR="00D64A77" w:rsidRDefault="001554ED" w:rsidP="00C56A3D">
      <w:pPr>
        <w:spacing w:line="480" w:lineRule="auto"/>
        <w:ind w:firstLine="720"/>
      </w:pPr>
      <w:r>
        <w:t>Our results contrast</w:t>
      </w:r>
      <w:ins w:id="553" w:author="Laura H Spencer" w:date="2019-09-19T17:21:00Z">
        <w:r w:rsidR="002E1EE6">
          <w:t xml:space="preserve"> with</w:t>
        </w:r>
      </w:ins>
      <w:r>
        <w:t xml:space="preserve"> a similar study that exposed </w:t>
      </w:r>
      <w:r>
        <w:rPr>
          <w:i/>
        </w:rPr>
        <w:t xml:space="preserve">C. </w:t>
      </w:r>
      <w:proofErr w:type="spellStart"/>
      <w:r>
        <w:rPr>
          <w:i/>
        </w:rPr>
        <w:t>gigas</w:t>
      </w:r>
      <w:proofErr w:type="spellEnd"/>
      <w:r>
        <w:t xml:space="preserve"> oysters to high pCO</w:t>
      </w:r>
      <w:r>
        <w:rPr>
          <w:vertAlign w:val="subscript"/>
        </w:rPr>
        <w:t>2</w:t>
      </w:r>
      <w:r>
        <w:t xml:space="preserve"> during the winter</w:t>
      </w:r>
      <w:del w:id="554" w:author="Laura H Spencer" w:date="2019-09-22T20:34:00Z">
        <w:r w:rsidDel="00C00CD5">
          <w:delText xml:space="preserve">, three months prior to reproductive conditioning. </w:delText>
        </w:r>
      </w:del>
      <w:ins w:id="555" w:author="Laura H Spencer" w:date="2019-09-22T20:34:00Z">
        <w:r w:rsidR="00C00CD5">
          <w:t xml:space="preserve">, </w:t>
        </w:r>
      </w:ins>
      <w:ins w:id="556" w:author="Laura H Spencer" w:date="2019-09-22T20:35:00Z">
        <w:r w:rsidR="00C00CD5">
          <w:t xml:space="preserve">and </w:t>
        </w:r>
      </w:ins>
      <w:del w:id="557" w:author="Laura H Spencer" w:date="2019-09-22T20:34:00Z">
        <w:r w:rsidDel="00C00CD5">
          <w:delText xml:space="preserve">They </w:delText>
        </w:r>
      </w:del>
      <w:r>
        <w:t xml:space="preserve">found </w:t>
      </w:r>
      <w:ins w:id="558" w:author="Laura H Spencer" w:date="2019-09-22T20:37:00Z">
        <w:r w:rsidR="00C00CD5">
          <w:t xml:space="preserve">fewer </w:t>
        </w:r>
      </w:ins>
      <w:del w:id="559" w:author="Laura H Spencer" w:date="2019-09-22T20:36:00Z">
        <w:r w:rsidDel="00C00CD5">
          <w:delText xml:space="preserve">that </w:delText>
        </w:r>
      </w:del>
      <w:del w:id="560" w:author="Laura H Spencer" w:date="2019-09-22T20:34:00Z">
        <w:r w:rsidDel="00C00CD5">
          <w:delText xml:space="preserve">exposed </w:delText>
        </w:r>
      </w:del>
      <w:del w:id="561" w:author="Laura H Spencer" w:date="2019-09-22T20:35:00Z">
        <w:r w:rsidDel="00C00CD5">
          <w:delText xml:space="preserve">females </w:delText>
        </w:r>
      </w:del>
      <w:del w:id="562" w:author="Laura H Spencer" w:date="2019-09-22T20:36:00Z">
        <w:r w:rsidDel="00C00CD5">
          <w:delText xml:space="preserve">produced </w:delText>
        </w:r>
      </w:del>
      <w:del w:id="563" w:author="Laura H Spencer" w:date="2019-09-22T20:37:00Z">
        <w:r w:rsidDel="00C00CD5">
          <w:delText xml:space="preserve">fewer </w:delText>
        </w:r>
      </w:del>
      <w:r>
        <w:t>hatched larvae 18 hours post-fertilization</w:t>
      </w:r>
      <w:ins w:id="564" w:author="Laura H Spencer" w:date="2019-09-22T20:37:00Z">
        <w:r w:rsidR="00C00CD5">
          <w:t xml:space="preserve"> from exposed females</w:t>
        </w:r>
      </w:ins>
      <w:r>
        <w:t xml:space="preserve">, with no discernable paternal effect </w:t>
      </w:r>
      <w:hyperlink r:id="rId97">
        <w:r>
          <w:rPr>
            <w:color w:val="000000"/>
          </w:rPr>
          <w:t>(Venkataraman</w:t>
        </w:r>
      </w:hyperlink>
      <w:hyperlink r:id="rId98">
        <w:r>
          <w:rPr>
            <w:i/>
            <w:color w:val="000000"/>
          </w:rPr>
          <w:t xml:space="preserve"> et al.,</w:t>
        </w:r>
      </w:hyperlink>
      <w:hyperlink r:id="rId99">
        <w:r>
          <w:rPr>
            <w:color w:val="000000"/>
          </w:rPr>
          <w:t xml:space="preserve"> 2019)</w:t>
        </w:r>
      </w:hyperlink>
      <w:r>
        <w:t xml:space="preserve">. Hatch rate was not directly measured in this study due to the </w:t>
      </w:r>
      <w:r>
        <w:rPr>
          <w:i/>
        </w:rPr>
        <w:t xml:space="preserve">O. </w:t>
      </w:r>
      <w:proofErr w:type="spellStart"/>
      <w:r>
        <w:rPr>
          <w:i/>
        </w:rPr>
        <w:t>lurida</w:t>
      </w:r>
      <w:proofErr w:type="spellEnd"/>
      <w:r>
        <w:t xml:space="preserve"> brooding behavior; however, no difference in daily and total larvae released suggest that hatch rate was unaffected. The different responses may reflect variability among species and spawning method. Venkataraman </w:t>
      </w:r>
      <w:r>
        <w:rPr>
          <w:i/>
        </w:rPr>
        <w:t xml:space="preserve">et al. </w:t>
      </w:r>
      <w:r>
        <w:t xml:space="preserve">(2019) artificially collected gametes by stripping gonad, whereas </w:t>
      </w:r>
      <w:r>
        <w:rPr>
          <w:i/>
        </w:rPr>
        <w:t>O</w:t>
      </w:r>
      <w:r>
        <w:t xml:space="preserve">. </w:t>
      </w:r>
      <w:proofErr w:type="spellStart"/>
      <w:r>
        <w:rPr>
          <w:i/>
        </w:rPr>
        <w:t>lurida</w:t>
      </w:r>
      <w:proofErr w:type="spellEnd"/>
      <w:r>
        <w:t xml:space="preserve"> late-stage veliger larvae were collected upon release from the brood chamber. Volitionally-spawned gametes could be higher quality than those strip-spawned. Larval brooding may also be a mechanism by which sensitive larvae are acclimatized to stressors, as the</w:t>
      </w:r>
      <w:r w:rsidR="00BC3B99">
        <w:t xml:space="preserve"> </w:t>
      </w:r>
      <w:r w:rsidR="00BC3B99" w:rsidRPr="00BC3B99">
        <w:rPr>
          <w:i/>
        </w:rPr>
        <w:t xml:space="preserve">O. </w:t>
      </w:r>
      <w:proofErr w:type="spellStart"/>
      <w:r w:rsidR="00BC3B99" w:rsidRPr="00BC3B99">
        <w:rPr>
          <w:i/>
        </w:rPr>
        <w:t>lurida</w:t>
      </w:r>
      <w:proofErr w:type="spellEnd"/>
      <w:r>
        <w:t xml:space="preserve"> brood chamber pH and dissolved oxygen can be significantly lower than the environment (Gray </w:t>
      </w:r>
      <w:r>
        <w:rPr>
          <w:i/>
        </w:rPr>
        <w:t>et al</w:t>
      </w:r>
      <w:r>
        <w:t xml:space="preserve">., </w:t>
      </w:r>
      <w:r>
        <w:rPr>
          <w:i/>
        </w:rPr>
        <w:t>in press</w:t>
      </w:r>
      <w:r>
        <w:t xml:space="preserve">). </w:t>
      </w:r>
    </w:p>
    <w:p w14:paraId="73C954D3" w14:textId="6077DBFC" w:rsidR="00D64A77" w:rsidRDefault="001554ED" w:rsidP="00C56A3D">
      <w:pPr>
        <w:spacing w:line="480" w:lineRule="auto"/>
        <w:ind w:firstLine="720"/>
      </w:pPr>
      <w:r>
        <w:t>Beneficial parental carryover may also be linked to the male-specific gonad effects, and the conditions in which the adult oysters were held. During pCO</w:t>
      </w:r>
      <w:r>
        <w:rPr>
          <w:vertAlign w:val="subscript"/>
        </w:rPr>
        <w:t>2</w:t>
      </w:r>
      <w:r>
        <w:t xml:space="preserve"> treatments, there was little change in female development and no difference in female gamete stage between pCO</w:t>
      </w:r>
      <w:r>
        <w:rPr>
          <w:vertAlign w:val="subscript"/>
        </w:rPr>
        <w:t>2</w:t>
      </w:r>
      <w:r>
        <w:t xml:space="preserve"> treatments. Negative intergenerational carryover effects are commonly linked to variation in oocyte quality, which can be affected by the maternal environment </w:t>
      </w:r>
      <w:hyperlink r:id="rId100">
        <w:r>
          <w:rPr>
            <w:color w:val="000000"/>
          </w:rPr>
          <w:t>(</w:t>
        </w:r>
        <w:proofErr w:type="spellStart"/>
        <w:r>
          <w:rPr>
            <w:color w:val="000000"/>
          </w:rPr>
          <w:t>Utting</w:t>
        </w:r>
        <w:proofErr w:type="spellEnd"/>
        <w:r>
          <w:rPr>
            <w:color w:val="000000"/>
          </w:rPr>
          <w:t xml:space="preserve"> &amp; </w:t>
        </w:r>
        <w:proofErr w:type="spellStart"/>
        <w:r>
          <w:rPr>
            <w:color w:val="000000"/>
          </w:rPr>
          <w:t>Millican</w:t>
        </w:r>
        <w:proofErr w:type="spellEnd"/>
        <w:r>
          <w:rPr>
            <w:color w:val="000000"/>
          </w:rPr>
          <w:t>, 1997)</w:t>
        </w:r>
      </w:hyperlink>
      <w:r>
        <w:t>. In the Chilean flat oyster (</w:t>
      </w:r>
      <w:proofErr w:type="spellStart"/>
      <w:r>
        <w:rPr>
          <w:i/>
        </w:rPr>
        <w:t>Ostrea</w:t>
      </w:r>
      <w:proofErr w:type="spellEnd"/>
      <w:r>
        <w:rPr>
          <w:i/>
        </w:rPr>
        <w:t xml:space="preserve"> chilensis</w:t>
      </w:r>
      <w:r>
        <w:t xml:space="preserve">), egg size and lipid content positively correlate with juvenile growth and survival </w:t>
      </w:r>
      <w:hyperlink r:id="rId101">
        <w:r>
          <w:rPr>
            <w:color w:val="000000"/>
          </w:rPr>
          <w:t>(</w:t>
        </w:r>
      </w:hyperlink>
      <w:hyperlink r:id="rId102">
        <w:r>
          <w:t>Wilson, Chaparro, &amp; Thompson, 1996</w:t>
        </w:r>
      </w:hyperlink>
      <w:hyperlink r:id="rId103">
        <w:r>
          <w:rPr>
            <w:color w:val="000000"/>
          </w:rPr>
          <w:t>)</w:t>
        </w:r>
      </w:hyperlink>
      <w:r>
        <w:t>. If high pCO</w:t>
      </w:r>
      <w:r>
        <w:rPr>
          <w:vertAlign w:val="subscript"/>
        </w:rPr>
        <w:t>2</w:t>
      </w:r>
      <w:r>
        <w:t xml:space="preserve"> were to coincide with rapid proliferation of oocytes and final maturation, </w:t>
      </w:r>
      <w:r>
        <w:rPr>
          <w:i/>
        </w:rPr>
        <w:t xml:space="preserve">O. </w:t>
      </w:r>
      <w:proofErr w:type="spellStart"/>
      <w:r>
        <w:rPr>
          <w:i/>
        </w:rPr>
        <w:t>lurida</w:t>
      </w:r>
      <w:proofErr w:type="spellEnd"/>
      <w:r>
        <w:t xml:space="preserve"> egg quality and larval </w:t>
      </w:r>
      <w:r>
        <w:lastRenderedPageBreak/>
        <w:t>viability could be compromised. In contrast, male gonad stage advanced significantly during pCO</w:t>
      </w:r>
      <w:r>
        <w:rPr>
          <w:vertAlign w:val="subscript"/>
        </w:rPr>
        <w:t>2</w:t>
      </w:r>
      <w:r>
        <w:t xml:space="preserve"> exposure. Intergenerational and transgenerational carryover effects are increasingly linked to the paternal environment in other taxa, such as inheritance of epigenetic changes to the male germ line </w:t>
      </w:r>
      <w:hyperlink r:id="rId104">
        <w:r>
          <w:rPr>
            <w:color w:val="000000"/>
          </w:rPr>
          <w:t xml:space="preserve">(Rodgers, Morgan, Bronson, </w:t>
        </w:r>
        <w:proofErr w:type="spellStart"/>
        <w:r>
          <w:rPr>
            <w:color w:val="000000"/>
          </w:rPr>
          <w:t>Revello</w:t>
        </w:r>
        <w:proofErr w:type="spellEnd"/>
        <w:r>
          <w:rPr>
            <w:color w:val="000000"/>
          </w:rPr>
          <w:t xml:space="preserve">, &amp; Bale, 2013; Skinner, 2007; </w:t>
        </w:r>
        <w:proofErr w:type="spellStart"/>
        <w:r>
          <w:rPr>
            <w:color w:val="000000"/>
          </w:rPr>
          <w:t>Soubry</w:t>
        </w:r>
        <w:proofErr w:type="spellEnd"/>
        <w:r>
          <w:rPr>
            <w:color w:val="000000"/>
          </w:rPr>
          <w:t xml:space="preserve">, </w:t>
        </w:r>
        <w:proofErr w:type="spellStart"/>
        <w:r>
          <w:rPr>
            <w:color w:val="000000"/>
          </w:rPr>
          <w:t>Hoyo</w:t>
        </w:r>
        <w:proofErr w:type="spellEnd"/>
        <w:r>
          <w:rPr>
            <w:color w:val="000000"/>
          </w:rPr>
          <w:t xml:space="preserve">, </w:t>
        </w:r>
        <w:proofErr w:type="spellStart"/>
        <w:r>
          <w:rPr>
            <w:color w:val="000000"/>
          </w:rPr>
          <w:t>Jirtle</w:t>
        </w:r>
        <w:proofErr w:type="spellEnd"/>
        <w:r>
          <w:rPr>
            <w:color w:val="000000"/>
          </w:rPr>
          <w:t>, &amp; Murphy, 2014)</w:t>
        </w:r>
      </w:hyperlink>
      <w:r>
        <w:t xml:space="preserve">. Positive carryover effects of environmental stressors observed in this and other marine invertebrate taxa may be due to paternal epigenetic effects, but this link has not yet been observed.  </w:t>
      </w:r>
    </w:p>
    <w:p w14:paraId="4AA5FEEB" w14:textId="77777777" w:rsidR="00C3618B" w:rsidRDefault="00C3618B" w:rsidP="00C3618B">
      <w:pPr>
        <w:spacing w:line="480" w:lineRule="auto"/>
        <w:rPr>
          <w:ins w:id="565" w:author="Laura H Spencer" w:date="2019-09-24T17:34:00Z"/>
        </w:rPr>
      </w:pPr>
    </w:p>
    <w:p w14:paraId="064E1A2D" w14:textId="795249F7" w:rsidR="00C3618B" w:rsidRDefault="00C3618B" w:rsidP="00C3618B">
      <w:pPr>
        <w:spacing w:line="480" w:lineRule="auto"/>
        <w:rPr>
          <w:ins w:id="566" w:author="Laura H Spencer" w:date="2019-09-24T17:35:00Z"/>
        </w:rPr>
      </w:pPr>
      <w:commentRangeStart w:id="567"/>
      <w:ins w:id="568" w:author="Laura H Spencer" w:date="2019-09-24T17:35:00Z">
        <w:r>
          <w:rPr>
            <w:b/>
            <w:sz w:val="36"/>
            <w:szCs w:val="36"/>
          </w:rPr>
          <w:t>Conclusion</w:t>
        </w:r>
      </w:ins>
      <w:commentRangeEnd w:id="567"/>
      <w:ins w:id="569" w:author="Laura H Spencer" w:date="2019-09-25T10:16:00Z">
        <w:r w:rsidR="004B0F9E">
          <w:rPr>
            <w:rStyle w:val="CommentReference"/>
            <w:rFonts w:ascii="Arial" w:eastAsia="Arial" w:hAnsi="Arial" w:cs="Arial"/>
            <w:lang w:val="en"/>
          </w:rPr>
          <w:commentReference w:id="567"/>
        </w:r>
      </w:ins>
    </w:p>
    <w:p w14:paraId="1460D154" w14:textId="5F3FB1AB" w:rsidR="00DA6ECF" w:rsidRDefault="001554ED" w:rsidP="00C3618B">
      <w:pPr>
        <w:spacing w:line="480" w:lineRule="auto"/>
        <w:rPr>
          <w:ins w:id="570" w:author="Laura H Spencer" w:date="2019-09-24T18:36:00Z"/>
        </w:rPr>
      </w:pPr>
      <w:r>
        <w:t xml:space="preserve">This study clearly demonstrates exposure to elevated winter temperature and altered carbonate chemistry impacts reproduction and offspring viability in the Olympia oyster. Furthermore, we report the first observations of intergenerational </w:t>
      </w:r>
      <w:commentRangeStart w:id="571"/>
      <w:r>
        <w:t xml:space="preserve">plasticity </w:t>
      </w:r>
      <w:commentRangeEnd w:id="571"/>
      <w:r w:rsidR="00C00CD5">
        <w:rPr>
          <w:rStyle w:val="CommentReference"/>
          <w:rFonts w:ascii="Arial" w:eastAsia="Arial" w:hAnsi="Arial" w:cs="Arial"/>
          <w:lang w:val="en"/>
        </w:rPr>
        <w:commentReference w:id="571"/>
      </w:r>
      <w:r>
        <w:t xml:space="preserve">in an </w:t>
      </w:r>
      <w:proofErr w:type="spellStart"/>
      <w:r>
        <w:rPr>
          <w:i/>
        </w:rPr>
        <w:t>Ostrea</w:t>
      </w:r>
      <w:proofErr w:type="spellEnd"/>
      <w:r>
        <w:t xml:space="preserve"> species, that is dependent on offspring environmental conditions and population. This characteristic could have a substantial impact on species resilience</w:t>
      </w:r>
      <w:ins w:id="572" w:author="Laura H Spencer" w:date="2019-09-25T11:56:00Z">
        <w:r w:rsidR="009747FF">
          <w:t xml:space="preserve">. </w:t>
        </w:r>
      </w:ins>
      <w:del w:id="573" w:author="Laura H Spencer" w:date="2019-09-25T12:00:00Z">
        <w:r w:rsidDel="00B21AC0">
          <w:delText>.</w:delText>
        </w:r>
      </w:del>
      <w:del w:id="574" w:author="Laura H Spencer" w:date="2019-09-24T17:00:00Z">
        <w:r w:rsidDel="0068692E">
          <w:delText xml:space="preserve"> </w:delText>
        </w:r>
      </w:del>
      <w:ins w:id="575" w:author="Laura H Spencer" w:date="2019-09-24T17:00:00Z">
        <w:r w:rsidR="0068692E">
          <w:t xml:space="preserve">Combined with previous reports of resilience to </w:t>
        </w:r>
      </w:ins>
      <w:ins w:id="576" w:author="Laura H Spencer" w:date="2019-09-24T17:16:00Z">
        <w:r w:rsidR="00DA6ECF">
          <w:t>environmental</w:t>
        </w:r>
      </w:ins>
      <w:ins w:id="577" w:author="Laura H Spencer" w:date="2019-09-24T17:00:00Z">
        <w:r w:rsidR="0068692E">
          <w:t xml:space="preserve"> stressors</w:t>
        </w:r>
      </w:ins>
      <w:ins w:id="578" w:author="Laura H Spencer" w:date="2019-09-24T17:13:00Z">
        <w:r w:rsidR="0068692E">
          <w:t xml:space="preserve"> </w:t>
        </w:r>
      </w:ins>
      <w:ins w:id="579" w:author="Laura H Spencer" w:date="2019-09-24T17:01:00Z">
        <w:r w:rsidR="0068692E">
          <w:t>(</w:t>
        </w:r>
      </w:ins>
      <w:proofErr w:type="spellStart"/>
      <w:ins w:id="580" w:author="Laura H Spencer" w:date="2019-09-24T17:02:00Z">
        <w:r w:rsidR="0068692E">
          <w:t>Waldbusser</w:t>
        </w:r>
        <w:proofErr w:type="spellEnd"/>
        <w:r w:rsidR="0068692E">
          <w:t xml:space="preserve"> et al 2016; </w:t>
        </w:r>
      </w:ins>
      <w:ins w:id="581" w:author="Laura H Spencer" w:date="2019-09-24T17:09:00Z">
        <w:r w:rsidR="0068692E">
          <w:t xml:space="preserve">Cheng </w:t>
        </w:r>
        <w:r w:rsidR="0068692E">
          <w:rPr>
            <w:i/>
          </w:rPr>
          <w:t xml:space="preserve">et al. </w:t>
        </w:r>
        <w:r w:rsidR="0068692E">
          <w:t>2017</w:t>
        </w:r>
      </w:ins>
      <w:ins w:id="582" w:author="Laura H Spencer" w:date="2019-09-24T17:13:00Z">
        <w:r w:rsidR="0068692E">
          <w:t>) and intraspecific variability (</w:t>
        </w:r>
      </w:ins>
      <w:ins w:id="583" w:author="Laura H Spencer" w:date="2019-09-24T17:03:00Z">
        <w:r w:rsidR="0068692E">
          <w:t xml:space="preserve">Bible, Evans &amp; Sanford, 2019; </w:t>
        </w:r>
      </w:ins>
      <w:ins w:id="584" w:author="Laura H Spencer" w:date="2019-09-24T17:15:00Z">
        <w:r w:rsidR="00DA6ECF" w:rsidRPr="00DA6ECF">
          <w:t xml:space="preserve">Maynard, Bible, </w:t>
        </w:r>
        <w:proofErr w:type="spellStart"/>
        <w:r w:rsidR="00DA6ECF" w:rsidRPr="00DA6ECF">
          <w:t>Pespeni</w:t>
        </w:r>
        <w:proofErr w:type="spellEnd"/>
        <w:r w:rsidR="00DA6ECF" w:rsidRPr="00DA6ECF">
          <w:t>, Sanford, &amp; Evans, 2018;</w:t>
        </w:r>
        <w:r w:rsidR="00DA6ECF">
          <w:t xml:space="preserve"> </w:t>
        </w:r>
        <w:r w:rsidR="00DA6ECF" w:rsidRPr="00DA6ECF">
          <w:t>Silliman, Bowyer, &amp; Roberts, 2018;</w:t>
        </w:r>
        <w:r w:rsidR="00DA6ECF">
          <w:t xml:space="preserve"> </w:t>
        </w:r>
        <w:proofErr w:type="spellStart"/>
        <w:r w:rsidR="00DA6ECF" w:rsidRPr="00DA6ECF">
          <w:t>Heare</w:t>
        </w:r>
        <w:proofErr w:type="spellEnd"/>
        <w:r w:rsidR="00DA6ECF" w:rsidRPr="00DA6ECF">
          <w:t xml:space="preserve">, Blake, Davis, </w:t>
        </w:r>
        <w:proofErr w:type="spellStart"/>
        <w:r w:rsidR="00DA6ECF" w:rsidRPr="00DA6ECF">
          <w:t>Vadopalas</w:t>
        </w:r>
        <w:proofErr w:type="spellEnd"/>
        <w:r w:rsidR="00DA6ECF" w:rsidRPr="00DA6ECF">
          <w:t>, &amp; Roberts, 2017</w:t>
        </w:r>
      </w:ins>
      <w:ins w:id="585" w:author="Laura H Spencer" w:date="2019-09-24T17:01:00Z">
        <w:r w:rsidR="0068692E">
          <w:t>),</w:t>
        </w:r>
      </w:ins>
      <w:ins w:id="586" w:author="Laura H Spencer" w:date="2019-09-24T17:04:00Z">
        <w:r w:rsidR="0068692E">
          <w:t xml:space="preserve"> </w:t>
        </w:r>
      </w:ins>
      <w:ins w:id="587" w:author="Laura H Spencer" w:date="2019-09-24T17:01:00Z">
        <w:r w:rsidR="0068692E">
          <w:t xml:space="preserve">the Olympia oyster may be </w:t>
        </w:r>
      </w:ins>
      <w:ins w:id="588" w:author="Laura H Spencer" w:date="2019-09-24T17:18:00Z">
        <w:r w:rsidR="00DA6ECF">
          <w:t>more capable</w:t>
        </w:r>
      </w:ins>
      <w:ins w:id="589" w:author="Laura H Spencer" w:date="2019-09-24T17:01:00Z">
        <w:r w:rsidR="0068692E">
          <w:t xml:space="preserve"> than other marine bivalve species to withstand and adapt to </w:t>
        </w:r>
      </w:ins>
      <w:ins w:id="590" w:author="Laura H Spencer" w:date="2019-09-24T17:02:00Z">
        <w:r w:rsidR="0068692E">
          <w:t xml:space="preserve">unprecedented ocean change. </w:t>
        </w:r>
      </w:ins>
      <w:ins w:id="591" w:author="Laura H Spencer" w:date="2019-09-25T12:00:00Z">
        <w:r w:rsidR="00B21AC0">
          <w:t xml:space="preserve">Furthermore, </w:t>
        </w:r>
      </w:ins>
      <w:ins w:id="592" w:author="Laura H Spencer" w:date="2019-09-25T12:02:00Z">
        <w:r w:rsidR="00567003">
          <w:t xml:space="preserve">conserving and </w:t>
        </w:r>
      </w:ins>
      <w:ins w:id="593" w:author="Laura H Spencer" w:date="2019-09-25T12:00:00Z">
        <w:r w:rsidR="00B21AC0">
          <w:t xml:space="preserve">restoring </w:t>
        </w:r>
      </w:ins>
      <w:ins w:id="594" w:author="Laura H Spencer" w:date="2019-09-25T12:01:00Z">
        <w:r w:rsidR="00B21AC0" w:rsidRPr="00B21AC0">
          <w:rPr>
            <w:i/>
            <w:rPrChange w:id="595" w:author="Laura H Spencer" w:date="2019-09-25T12:01:00Z">
              <w:rPr/>
            </w:rPrChange>
          </w:rPr>
          <w:t xml:space="preserve">O. </w:t>
        </w:r>
        <w:proofErr w:type="spellStart"/>
        <w:r w:rsidR="00B21AC0" w:rsidRPr="00B21AC0">
          <w:rPr>
            <w:i/>
            <w:rPrChange w:id="596" w:author="Laura H Spencer" w:date="2019-09-25T12:01:00Z">
              <w:rPr/>
            </w:rPrChange>
          </w:rPr>
          <w:t>lurida</w:t>
        </w:r>
      </w:ins>
      <w:proofErr w:type="spellEnd"/>
      <w:ins w:id="597" w:author="Laura H Spencer" w:date="2019-09-25T12:00:00Z">
        <w:r w:rsidR="00B21AC0">
          <w:t xml:space="preserve"> in a variety of settings – including</w:t>
        </w:r>
      </w:ins>
      <w:ins w:id="598" w:author="Laura H Spencer" w:date="2019-09-25T12:11:00Z">
        <w:r w:rsidR="003D6841">
          <w:t xml:space="preserve"> hypoxic, warmer, and less alkaline areas</w:t>
        </w:r>
      </w:ins>
      <w:ins w:id="599" w:author="Laura H Spencer" w:date="2019-09-25T12:00:00Z">
        <w:r w:rsidR="00B21AC0">
          <w:t xml:space="preserve">– could increase the </w:t>
        </w:r>
      </w:ins>
      <w:ins w:id="600" w:author="Laura H Spencer" w:date="2019-09-25T12:02:00Z">
        <w:r w:rsidR="00567003">
          <w:t>probability</w:t>
        </w:r>
      </w:ins>
      <w:ins w:id="601" w:author="Laura H Spencer" w:date="2019-09-25T12:00:00Z">
        <w:r w:rsidR="00B21AC0">
          <w:t xml:space="preserve"> tha</w:t>
        </w:r>
      </w:ins>
      <w:ins w:id="602" w:author="Laura H Spencer" w:date="2019-09-25T12:01:00Z">
        <w:r w:rsidR="00B21AC0">
          <w:t>t</w:t>
        </w:r>
      </w:ins>
      <w:ins w:id="603" w:author="Laura H Spencer" w:date="2019-09-25T12:00:00Z">
        <w:r w:rsidR="00B21AC0">
          <w:t xml:space="preserve"> future </w:t>
        </w:r>
      </w:ins>
      <w:ins w:id="604" w:author="Laura H Spencer" w:date="2019-09-25T12:04:00Z">
        <w:r w:rsidR="00567003">
          <w:t>po</w:t>
        </w:r>
      </w:ins>
      <w:ins w:id="605" w:author="Laura H Spencer" w:date="2019-09-25T12:05:00Z">
        <w:r w:rsidR="00567003">
          <w:t>pulations</w:t>
        </w:r>
      </w:ins>
      <w:ins w:id="606" w:author="Laura H Spencer" w:date="2019-09-25T12:04:00Z">
        <w:r w:rsidR="00567003">
          <w:t xml:space="preserve"> </w:t>
        </w:r>
      </w:ins>
      <w:ins w:id="607" w:author="Laura H Spencer" w:date="2019-09-25T12:00:00Z">
        <w:r w:rsidR="00B21AC0">
          <w:t>are equipped for challenging conditions</w:t>
        </w:r>
      </w:ins>
      <w:ins w:id="608" w:author="Laura H Spencer" w:date="2019-09-25T12:04:00Z">
        <w:r w:rsidR="00567003">
          <w:t xml:space="preserve"> through selection or intergenerational carryover. </w:t>
        </w:r>
      </w:ins>
    </w:p>
    <w:p w14:paraId="4F953869" w14:textId="421B4DD6" w:rsidR="00D64A77" w:rsidRDefault="004F0989" w:rsidP="009831CC">
      <w:pPr>
        <w:spacing w:line="480" w:lineRule="auto"/>
        <w:ind w:firstLine="720"/>
        <w:rPr>
          <w:ins w:id="609" w:author="Laura H Spencer" w:date="2019-09-22T14:26:00Z"/>
        </w:rPr>
      </w:pPr>
      <w:commentRangeStart w:id="610"/>
      <w:ins w:id="611" w:author="Laura H Spencer" w:date="2019-09-24T18:36:00Z">
        <w:r>
          <w:lastRenderedPageBreak/>
          <w:t>A</w:t>
        </w:r>
        <w:commentRangeEnd w:id="610"/>
        <w:r>
          <w:rPr>
            <w:rStyle w:val="CommentReference"/>
            <w:rFonts w:ascii="Arial" w:eastAsia="Arial" w:hAnsi="Arial" w:cs="Arial"/>
            <w:lang w:val="en"/>
          </w:rPr>
          <w:commentReference w:id="610"/>
        </w:r>
        <w:r>
          <w:t xml:space="preserve">s temperatures </w:t>
        </w:r>
        <w:proofErr w:type="gramStart"/>
        <w:r>
          <w:t>rise</w:t>
        </w:r>
        <w:proofErr w:type="gramEnd"/>
        <w:r>
          <w:t xml:space="preserve"> and ocean acidification progresses, there may be profound and unexpected seasonal changes across marine taxa. </w:t>
        </w:r>
      </w:ins>
      <w:ins w:id="612" w:author="Laura H Spencer" w:date="2019-09-25T10:14:00Z">
        <w:r w:rsidR="009831CC">
          <w:t xml:space="preserve">Accurate predictions will need to consider </w:t>
        </w:r>
      </w:ins>
      <w:ins w:id="613" w:author="Laura H Spencer" w:date="2019-09-24T18:38:00Z">
        <w:r>
          <w:t>p</w:t>
        </w:r>
      </w:ins>
      <w:ins w:id="614" w:author="Laura H Spencer" w:date="2019-09-24T18:36:00Z">
        <w:r>
          <w:t>arental c</w:t>
        </w:r>
      </w:ins>
      <w:ins w:id="615" w:author="Laura H Spencer" w:date="2019-09-24T17:37:00Z">
        <w:r w:rsidR="00C3618B">
          <w:t>arryover effects</w:t>
        </w:r>
      </w:ins>
      <w:ins w:id="616" w:author="Laura H Spencer" w:date="2019-09-25T10:14:00Z">
        <w:r w:rsidR="009831CC">
          <w:t xml:space="preserve">, </w:t>
        </w:r>
      </w:ins>
      <w:ins w:id="617" w:author="Laura H Spencer" w:date="2019-09-24T18:37:00Z">
        <w:r>
          <w:t xml:space="preserve">as they </w:t>
        </w:r>
      </w:ins>
      <w:ins w:id="618" w:author="Laura H Spencer" w:date="2019-09-24T18:20:00Z">
        <w:r w:rsidR="00A12400">
          <w:t xml:space="preserve">can </w:t>
        </w:r>
      </w:ins>
      <w:ins w:id="619" w:author="Laura H Spencer" w:date="2019-09-24T17:37:00Z">
        <w:r w:rsidR="00C3618B">
          <w:t>impart</w:t>
        </w:r>
      </w:ins>
      <w:ins w:id="620" w:author="Laura H Spencer" w:date="2019-09-24T18:20:00Z">
        <w:r w:rsidR="00A12400">
          <w:t xml:space="preserve"> neutral,</w:t>
        </w:r>
      </w:ins>
      <w:ins w:id="621" w:author="Laura H Spencer" w:date="2019-09-24T17:37:00Z">
        <w:r w:rsidR="00C3618B">
          <w:t xml:space="preserve"> </w:t>
        </w:r>
      </w:ins>
      <w:ins w:id="622" w:author="Laura H Spencer" w:date="2019-09-24T18:19:00Z">
        <w:r w:rsidR="00A12400">
          <w:t>beneficial</w:t>
        </w:r>
      </w:ins>
      <w:ins w:id="623" w:author="Laura H Spencer" w:date="2019-09-24T18:20:00Z">
        <w:r w:rsidR="00A12400">
          <w:t>,</w:t>
        </w:r>
      </w:ins>
      <w:ins w:id="624" w:author="Laura H Spencer" w:date="2019-09-24T17:37:00Z">
        <w:r w:rsidR="00C3618B">
          <w:t xml:space="preserve"> or detrimental characteristics to offspring, </w:t>
        </w:r>
      </w:ins>
      <w:ins w:id="625" w:author="Laura H Spencer" w:date="2019-09-24T18:31:00Z">
        <w:r w:rsidR="00292D6C">
          <w:t>which depend</w:t>
        </w:r>
      </w:ins>
      <w:ins w:id="626" w:author="Laura H Spencer" w:date="2019-09-24T17:37:00Z">
        <w:r w:rsidR="00C3618B">
          <w:t xml:space="preserve"> on</w:t>
        </w:r>
      </w:ins>
      <w:ins w:id="627" w:author="Laura H Spencer" w:date="2019-09-25T12:12:00Z">
        <w:r w:rsidR="003D6841">
          <w:t xml:space="preserve"> complex </w:t>
        </w:r>
      </w:ins>
      <w:ins w:id="628" w:author="Laura H Spencer" w:date="2019-09-24T17:38:00Z">
        <w:r w:rsidR="00C3618B">
          <w:t>interactions among</w:t>
        </w:r>
      </w:ins>
      <w:ins w:id="629" w:author="Laura H Spencer" w:date="2019-09-24T17:37:00Z">
        <w:r w:rsidR="00C3618B">
          <w:t xml:space="preserve"> </w:t>
        </w:r>
      </w:ins>
      <w:ins w:id="630" w:author="Laura H Spencer" w:date="2019-09-24T18:31:00Z">
        <w:r w:rsidR="00292D6C">
          <w:t>parental exposure timing</w:t>
        </w:r>
      </w:ins>
      <w:ins w:id="631" w:author="Laura H Spencer" w:date="2019-09-24T18:33:00Z">
        <w:r w:rsidR="00292D6C">
          <w:t xml:space="preserve">, </w:t>
        </w:r>
      </w:ins>
      <w:ins w:id="632" w:author="Laura H Spencer" w:date="2019-09-24T18:31:00Z">
        <w:r w:rsidR="00292D6C">
          <w:t>reproductive strategies</w:t>
        </w:r>
      </w:ins>
      <w:ins w:id="633" w:author="Laura H Spencer" w:date="2019-09-24T18:32:00Z">
        <w:r w:rsidR="00292D6C">
          <w:t xml:space="preserve">, </w:t>
        </w:r>
      </w:ins>
      <w:ins w:id="634" w:author="Laura H Spencer" w:date="2019-09-24T18:31:00Z">
        <w:r w:rsidR="00292D6C">
          <w:t xml:space="preserve">species </w:t>
        </w:r>
      </w:ins>
      <w:ins w:id="635" w:author="Laura H Spencer" w:date="2019-09-24T18:21:00Z">
        <w:r w:rsidR="00A12400">
          <w:t xml:space="preserve">plasticity, </w:t>
        </w:r>
      </w:ins>
      <w:ins w:id="636" w:author="Laura H Spencer" w:date="2019-09-24T18:32:00Z">
        <w:r w:rsidR="00292D6C">
          <w:t xml:space="preserve">and </w:t>
        </w:r>
      </w:ins>
      <w:ins w:id="637" w:author="Laura H Spencer" w:date="2019-09-24T18:21:00Z">
        <w:r w:rsidR="00A12400">
          <w:t xml:space="preserve">standing genetic structure. </w:t>
        </w:r>
      </w:ins>
      <w:r w:rsidR="001554ED">
        <w:t>With these considerations, future biological response studies need to be aware of three possible factors influencing results:</w:t>
      </w:r>
      <w:del w:id="638" w:author="Laura H Spencer" w:date="2019-09-24T18:33:00Z">
        <w:r w:rsidR="001554ED" w:rsidDel="00292D6C">
          <w:delText xml:space="preserve"> </w:delText>
        </w:r>
      </w:del>
      <w:ins w:id="639" w:author="Laura H Spencer" w:date="2019-09-24T18:33:00Z">
        <w:r w:rsidR="00292D6C">
          <w:t xml:space="preserve"> </w:t>
        </w:r>
      </w:ins>
      <w:r w:rsidR="001554ED">
        <w:t xml:space="preserve">1) source population; 2) </w:t>
      </w:r>
      <w:del w:id="640" w:author="Laura H Spencer" w:date="2019-09-22T20:40:00Z">
        <w:r w:rsidR="001554ED" w:rsidDel="00C00CD5">
          <w:delText xml:space="preserve">the source population’s </w:delText>
        </w:r>
      </w:del>
      <w:r w:rsidR="001554ED">
        <w:t>environmental history (within</w:t>
      </w:r>
      <w:ins w:id="641" w:author="Laura H Spencer" w:date="2019-09-22T20:41:00Z">
        <w:r w:rsidR="00F51E92">
          <w:t>-</w:t>
        </w:r>
      </w:ins>
      <w:del w:id="642" w:author="Laura H Spencer" w:date="2019-09-22T20:41:00Z">
        <w:r w:rsidR="001554ED" w:rsidDel="00F51E92">
          <w:delText xml:space="preserve"> </w:delText>
        </w:r>
      </w:del>
      <w:del w:id="643" w:author="Laura H Spencer" w:date="2019-09-22T20:40:00Z">
        <w:r w:rsidR="001554ED" w:rsidDel="00C00CD5">
          <w:delText xml:space="preserve">its </w:delText>
        </w:r>
      </w:del>
      <w:r w:rsidR="001554ED">
        <w:t>lifetime</w:t>
      </w:r>
      <w:ins w:id="644" w:author="Laura H Spencer" w:date="2019-09-22T20:41:00Z">
        <w:r w:rsidR="00F51E92">
          <w:t xml:space="preserve"> carryover effects</w:t>
        </w:r>
      </w:ins>
      <w:r w:rsidR="001554ED">
        <w:t xml:space="preserve">); and 3) </w:t>
      </w:r>
      <w:del w:id="645" w:author="Laura H Spencer" w:date="2019-09-22T20:40:00Z">
        <w:r w:rsidR="001554ED" w:rsidDel="00C00CD5">
          <w:delText xml:space="preserve">the </w:delText>
        </w:r>
      </w:del>
      <w:del w:id="646" w:author="Laura H Spencer" w:date="2019-09-22T20:41:00Z">
        <w:r w:rsidR="001554ED" w:rsidDel="00C00CD5">
          <w:delText xml:space="preserve">source population’s </w:delText>
        </w:r>
      </w:del>
      <w:r w:rsidR="001554ED">
        <w:t>ancestral environmental history (inter and transgenerational carryover effects). Controlling for, or at minimum recognizing and recording these factor</w:t>
      </w:r>
      <w:r w:rsidR="001554ED" w:rsidRPr="00141326">
        <w:t xml:space="preserve">s, will provide important context for those predicting ecosystem response to environmental change. </w:t>
      </w:r>
    </w:p>
    <w:p w14:paraId="55D2E066" w14:textId="499E5FC9" w:rsidR="00430B7E" w:rsidRPr="00C56A3D" w:rsidDel="00904FBF" w:rsidRDefault="00430B7E" w:rsidP="00C56A3D">
      <w:pPr>
        <w:spacing w:line="480" w:lineRule="auto"/>
        <w:ind w:firstLine="720"/>
        <w:rPr>
          <w:del w:id="647" w:author="Laura H Spencer" w:date="2019-09-24T00:12:00Z"/>
        </w:rPr>
      </w:pPr>
    </w:p>
    <w:p w14:paraId="2AA1E66B" w14:textId="77777777" w:rsidR="00D64A77" w:rsidRDefault="00D64A77" w:rsidP="00C56A3D">
      <w:pPr>
        <w:suppressLineNumbers/>
        <w:spacing w:line="480" w:lineRule="auto"/>
      </w:pPr>
    </w:p>
    <w:p w14:paraId="54E7ACC6" w14:textId="2F7C73F7" w:rsidR="00D64A77" w:rsidRPr="00C56A3D" w:rsidRDefault="001554ED" w:rsidP="00C56A3D">
      <w:pPr>
        <w:spacing w:line="480" w:lineRule="auto"/>
        <w:rPr>
          <w:b/>
          <w:sz w:val="36"/>
          <w:szCs w:val="36"/>
        </w:rPr>
      </w:pPr>
      <w:r>
        <w:rPr>
          <w:b/>
          <w:sz w:val="36"/>
          <w:szCs w:val="36"/>
        </w:rPr>
        <w:t>Acknowledgements</w:t>
      </w:r>
    </w:p>
    <w:p w14:paraId="56DC1D0B" w14:textId="5BA3BB46" w:rsidR="00D64A77" w:rsidRDefault="001554ED" w:rsidP="00C56A3D">
      <w:pPr>
        <w:spacing w:line="480" w:lineRule="auto"/>
      </w:pPr>
      <w:r>
        <w:t xml:space="preserve">Our gratitude to the following people who assisted with this project: Grace Crandall, Kaitlyn Mitchell, Olivia Smith, Megan Hintz, Rhonda Elliott, Lindsay Alma, Duncan Greeley, Beyer and Jackson Roberts, and my family helped with oyster husbandry and sampling; Alice </w:t>
      </w:r>
      <w:proofErr w:type="spellStart"/>
      <w:r>
        <w:t>Helker</w:t>
      </w:r>
      <w:proofErr w:type="spellEnd"/>
      <w:r>
        <w:t xml:space="preserve"> advised on husbandry and larval rearing system engineering; Emily </w:t>
      </w:r>
      <w:proofErr w:type="spellStart"/>
      <w:r>
        <w:t>Kunselman</w:t>
      </w:r>
      <w:proofErr w:type="spellEnd"/>
      <w:r>
        <w:t xml:space="preserve"> helped manage the field deployment; Sam White and Hollie Putnam contributed to the carbonate chemistry analysis; Katherine Silliman and Jake </w:t>
      </w:r>
      <w:proofErr w:type="spellStart"/>
      <w:r>
        <w:t>Heare</w:t>
      </w:r>
      <w:proofErr w:type="spellEnd"/>
      <w:r>
        <w:t xml:space="preserve"> produced (and saved) the experimental oysters; the NOAA Manchester Research Center and Puget Sound Restoration Fund provided facilities and materials; committee members Jackie Padilla-</w:t>
      </w:r>
      <w:proofErr w:type="spellStart"/>
      <w:r>
        <w:t>Gam</w:t>
      </w:r>
      <w:r>
        <w:rPr>
          <w:highlight w:val="white"/>
        </w:rPr>
        <w:t>ñ</w:t>
      </w:r>
      <w:r>
        <w:t>io</w:t>
      </w:r>
      <w:proofErr w:type="spellEnd"/>
      <w:r>
        <w:t>, Rick Goetz advised and supported this extended project</w:t>
      </w:r>
      <w:ins w:id="648" w:author="Laura H Spencer" w:date="2019-09-19T17:21:00Z">
        <w:r w:rsidR="002E1EE6">
          <w:t>.</w:t>
        </w:r>
      </w:ins>
      <w:del w:id="649" w:author="Laura H Spencer" w:date="2019-09-19T17:21:00Z">
        <w:r w:rsidDel="002E1EE6">
          <w:delText>!</w:delText>
        </w:r>
      </w:del>
      <w:r>
        <w:t xml:space="preserve"> </w:t>
      </w:r>
    </w:p>
    <w:p w14:paraId="5553052A" w14:textId="77777777" w:rsidR="00D64A77" w:rsidRDefault="00D64A77" w:rsidP="00C56A3D">
      <w:pPr>
        <w:suppressLineNumbers/>
        <w:spacing w:line="480" w:lineRule="auto"/>
      </w:pPr>
    </w:p>
    <w:p w14:paraId="6CF9F1C0" w14:textId="34EE3338" w:rsidR="00D64A77" w:rsidRDefault="001554ED" w:rsidP="00C56A3D">
      <w:pPr>
        <w:spacing w:line="480" w:lineRule="auto"/>
      </w:pPr>
      <w:r>
        <w:lastRenderedPageBreak/>
        <w:t xml:space="preserve">This work was supported in part by the National Science Foundation Graduate Research Fellowship Program, the National Shellfisheries Association Melbourne R. </w:t>
      </w:r>
      <w:proofErr w:type="spellStart"/>
      <w:r>
        <w:t>Carriker</w:t>
      </w:r>
      <w:proofErr w:type="spellEnd"/>
      <w:r>
        <w:t xml:space="preserve"> Student Research Grant, Washington </w:t>
      </w:r>
      <w:r w:rsidR="009559B6">
        <w:t xml:space="preserve">State </w:t>
      </w:r>
      <w:r>
        <w:t xml:space="preserve">Department of Natural Resources, and </w:t>
      </w:r>
      <w:r>
        <w:rPr>
          <w:highlight w:val="white"/>
        </w:rPr>
        <w:t xml:space="preserve">a grant from Washington Sea Grant, University of Washington, pursuant to the National Oceanic and Atmospheric Administration Award No. NA14OAR4170078; Project R/SFA-8. The views expressed herein are those of the author(s) and do not necessarily reflect the views of any funding agency. </w:t>
      </w:r>
    </w:p>
    <w:p w14:paraId="4BBC3641" w14:textId="77777777" w:rsidR="00D64A77" w:rsidRDefault="00D64A77" w:rsidP="00C56A3D">
      <w:pPr>
        <w:suppressLineNumbers/>
        <w:spacing w:after="240" w:line="480" w:lineRule="auto"/>
        <w:rPr>
          <w:b/>
        </w:rPr>
      </w:pPr>
    </w:p>
    <w:p w14:paraId="1F325737" w14:textId="77777777" w:rsidR="00C56A3D" w:rsidRDefault="00C56A3D" w:rsidP="00C56A3D">
      <w:pPr>
        <w:suppressLineNumbers/>
        <w:rPr>
          <w:b/>
          <w:sz w:val="36"/>
          <w:szCs w:val="36"/>
        </w:rPr>
      </w:pPr>
      <w:r>
        <w:rPr>
          <w:b/>
          <w:sz w:val="36"/>
          <w:szCs w:val="36"/>
        </w:rPr>
        <w:br w:type="page"/>
      </w:r>
    </w:p>
    <w:p w14:paraId="02A36655" w14:textId="13BB6D57" w:rsidR="00D64A77" w:rsidRPr="00C56A3D" w:rsidRDefault="001554ED" w:rsidP="00C56A3D">
      <w:pPr>
        <w:spacing w:after="240" w:line="480" w:lineRule="auto"/>
        <w:rPr>
          <w:sz w:val="36"/>
          <w:szCs w:val="36"/>
        </w:rPr>
      </w:pPr>
      <w:r>
        <w:rPr>
          <w:b/>
          <w:sz w:val="36"/>
          <w:szCs w:val="36"/>
        </w:rPr>
        <w:lastRenderedPageBreak/>
        <w:t xml:space="preserve">References </w:t>
      </w:r>
    </w:p>
    <w:p w14:paraId="19E9CF4F" w14:textId="76F8E52B" w:rsidR="00A4575E" w:rsidRPr="00A4575E" w:rsidRDefault="00A4575E" w:rsidP="00A4575E">
      <w:pPr>
        <w:widowControl w:val="0"/>
        <w:pBdr>
          <w:top w:val="nil"/>
          <w:left w:val="nil"/>
          <w:bottom w:val="nil"/>
          <w:right w:val="nil"/>
          <w:between w:val="nil"/>
        </w:pBdr>
        <w:spacing w:line="480" w:lineRule="auto"/>
        <w:ind w:left="480" w:hanging="480"/>
        <w:rPr>
          <w:ins w:id="650" w:author="Laura H Spencer" w:date="2019-09-22T14:50:00Z"/>
          <w:rFonts w:ascii="Arial" w:eastAsia="Arial" w:hAnsi="Arial" w:cs="Arial"/>
          <w:sz w:val="22"/>
          <w:szCs w:val="22"/>
          <w:rPrChange w:id="651" w:author="Laura H Spencer" w:date="2019-09-22T14:51:00Z">
            <w:rPr>
              <w:ins w:id="652" w:author="Laura H Spencer" w:date="2019-09-22T14:50:00Z"/>
            </w:rPr>
          </w:rPrChange>
        </w:rPr>
      </w:pPr>
      <w:ins w:id="653" w:author="Laura H Spencer" w:date="2019-09-22T14:50:00Z">
        <w:r w:rsidRPr="00A4575E">
          <w:rPr>
            <w:rFonts w:ascii="Arial" w:eastAsia="Arial" w:hAnsi="Arial" w:cs="Arial"/>
            <w:sz w:val="22"/>
            <w:szCs w:val="22"/>
          </w:rPr>
          <w:t xml:space="preserve">Barber, </w:t>
        </w:r>
      </w:ins>
      <w:ins w:id="654" w:author="Laura H Spencer" w:date="2019-09-22T14:51:00Z">
        <w:r>
          <w:rPr>
            <w:rFonts w:ascii="Arial" w:eastAsia="Arial" w:hAnsi="Arial" w:cs="Arial"/>
            <w:sz w:val="22"/>
            <w:szCs w:val="22"/>
          </w:rPr>
          <w:t>J.</w:t>
        </w:r>
      </w:ins>
      <w:ins w:id="655" w:author="Laura H Spencer" w:date="2019-09-22T14:50:00Z">
        <w:r w:rsidRPr="00A4575E">
          <w:rPr>
            <w:rFonts w:ascii="Arial" w:eastAsia="Arial" w:hAnsi="Arial" w:cs="Arial"/>
            <w:sz w:val="22"/>
            <w:szCs w:val="22"/>
          </w:rPr>
          <w:t xml:space="preserve"> S., Dexter</w:t>
        </w:r>
      </w:ins>
      <w:ins w:id="656" w:author="Laura H Spencer" w:date="2019-09-22T14:51:00Z">
        <w:r>
          <w:rPr>
            <w:rFonts w:ascii="Arial" w:eastAsia="Arial" w:hAnsi="Arial" w:cs="Arial"/>
            <w:sz w:val="22"/>
            <w:szCs w:val="22"/>
          </w:rPr>
          <w:t>, J. E.</w:t>
        </w:r>
      </w:ins>
      <w:ins w:id="657" w:author="Laura H Spencer" w:date="2019-09-22T14:50:00Z">
        <w:r w:rsidRPr="00A4575E">
          <w:rPr>
            <w:rFonts w:ascii="Arial" w:eastAsia="Arial" w:hAnsi="Arial" w:cs="Arial"/>
            <w:sz w:val="22"/>
            <w:szCs w:val="22"/>
          </w:rPr>
          <w:t>, Grossman</w:t>
        </w:r>
      </w:ins>
      <w:ins w:id="658" w:author="Laura H Spencer" w:date="2019-09-22T14:51:00Z">
        <w:r>
          <w:rPr>
            <w:rFonts w:ascii="Arial" w:eastAsia="Arial" w:hAnsi="Arial" w:cs="Arial"/>
            <w:sz w:val="22"/>
            <w:szCs w:val="22"/>
          </w:rPr>
          <w:t>, S. K.,</w:t>
        </w:r>
      </w:ins>
      <w:ins w:id="659" w:author="Laura H Spencer" w:date="2019-09-22T14:50:00Z">
        <w:r w:rsidRPr="00A4575E">
          <w:rPr>
            <w:rFonts w:ascii="Arial" w:eastAsia="Arial" w:hAnsi="Arial" w:cs="Arial"/>
            <w:sz w:val="22"/>
            <w:szCs w:val="22"/>
          </w:rPr>
          <w:t xml:space="preserve"> Greiner</w:t>
        </w:r>
      </w:ins>
      <w:ins w:id="660" w:author="Laura H Spencer" w:date="2019-09-22T14:51:00Z">
        <w:r>
          <w:rPr>
            <w:rFonts w:ascii="Arial" w:eastAsia="Arial" w:hAnsi="Arial" w:cs="Arial"/>
            <w:sz w:val="22"/>
            <w:szCs w:val="22"/>
          </w:rPr>
          <w:t>, C. M.</w:t>
        </w:r>
      </w:ins>
      <w:ins w:id="661" w:author="Laura H Spencer" w:date="2019-09-22T14:50:00Z">
        <w:r w:rsidRPr="00A4575E">
          <w:rPr>
            <w:rFonts w:ascii="Arial" w:eastAsia="Arial" w:hAnsi="Arial" w:cs="Arial"/>
            <w:sz w:val="22"/>
            <w:szCs w:val="22"/>
          </w:rPr>
          <w:t xml:space="preserve">, </w:t>
        </w:r>
      </w:ins>
      <w:ins w:id="662" w:author="Laura H Spencer" w:date="2019-09-22T14:52:00Z">
        <w:r>
          <w:rPr>
            <w:rFonts w:ascii="Arial" w:eastAsia="Arial" w:hAnsi="Arial" w:cs="Arial"/>
            <w:sz w:val="22"/>
            <w:szCs w:val="22"/>
          </w:rPr>
          <w:t xml:space="preserve">&amp; </w:t>
        </w:r>
      </w:ins>
      <w:proofErr w:type="spellStart"/>
      <w:ins w:id="663" w:author="Laura H Spencer" w:date="2019-09-22T14:50:00Z">
        <w:r w:rsidRPr="00A4575E">
          <w:rPr>
            <w:rFonts w:ascii="Arial" w:eastAsia="Arial" w:hAnsi="Arial" w:cs="Arial"/>
            <w:sz w:val="22"/>
            <w:szCs w:val="22"/>
          </w:rPr>
          <w:t>Mcardle</w:t>
        </w:r>
      </w:ins>
      <w:proofErr w:type="spellEnd"/>
      <w:ins w:id="664" w:author="Laura H Spencer" w:date="2019-09-22T14:52:00Z">
        <w:r>
          <w:rPr>
            <w:rFonts w:ascii="Arial" w:eastAsia="Arial" w:hAnsi="Arial" w:cs="Arial"/>
            <w:sz w:val="22"/>
            <w:szCs w:val="22"/>
          </w:rPr>
          <w:t>, J. T.</w:t>
        </w:r>
      </w:ins>
      <w:ins w:id="665" w:author="Laura H Spencer" w:date="2019-09-22T14:51:00Z">
        <w:r>
          <w:rPr>
            <w:rFonts w:ascii="Arial" w:eastAsia="Arial" w:hAnsi="Arial" w:cs="Arial"/>
            <w:sz w:val="22"/>
            <w:szCs w:val="22"/>
          </w:rPr>
          <w:t xml:space="preserve"> (</w:t>
        </w:r>
      </w:ins>
      <w:ins w:id="666" w:author="Laura H Spencer" w:date="2019-09-22T14:50:00Z">
        <w:r w:rsidRPr="00A4575E">
          <w:rPr>
            <w:rFonts w:ascii="Arial" w:eastAsia="Arial" w:hAnsi="Arial" w:cs="Arial"/>
            <w:sz w:val="22"/>
            <w:szCs w:val="22"/>
          </w:rPr>
          <w:t>2016</w:t>
        </w:r>
      </w:ins>
      <w:ins w:id="667" w:author="Laura H Spencer" w:date="2019-09-22T14:51:00Z">
        <w:r>
          <w:rPr>
            <w:rFonts w:ascii="Arial" w:eastAsia="Arial" w:hAnsi="Arial" w:cs="Arial"/>
            <w:sz w:val="22"/>
            <w:szCs w:val="22"/>
          </w:rPr>
          <w:t>)</w:t>
        </w:r>
      </w:ins>
      <w:ins w:id="668" w:author="Laura H Spencer" w:date="2019-09-22T14:50:00Z">
        <w:r w:rsidRPr="00A4575E">
          <w:rPr>
            <w:rFonts w:ascii="Arial" w:eastAsia="Arial" w:hAnsi="Arial" w:cs="Arial"/>
            <w:sz w:val="22"/>
            <w:szCs w:val="22"/>
          </w:rPr>
          <w:t xml:space="preserve">. Low Temperature Brooding of Olympia Oysters </w:t>
        </w:r>
        <w:proofErr w:type="gramStart"/>
        <w:r w:rsidRPr="00A4575E">
          <w:rPr>
            <w:rFonts w:ascii="Arial" w:eastAsia="Arial" w:hAnsi="Arial" w:cs="Arial"/>
            <w:sz w:val="22"/>
            <w:szCs w:val="22"/>
          </w:rPr>
          <w:t xml:space="preserve">( </w:t>
        </w:r>
        <w:proofErr w:type="spellStart"/>
        <w:r w:rsidRPr="00A4575E">
          <w:rPr>
            <w:rFonts w:ascii="Arial" w:eastAsia="Arial" w:hAnsi="Arial" w:cs="Arial"/>
            <w:sz w:val="22"/>
            <w:szCs w:val="22"/>
          </w:rPr>
          <w:t>Ostrea</w:t>
        </w:r>
        <w:proofErr w:type="spellEnd"/>
        <w:proofErr w:type="gramEnd"/>
        <w:r w:rsidRPr="00A4575E">
          <w:rPr>
            <w:rFonts w:ascii="Arial" w:eastAsia="Arial" w:hAnsi="Arial" w:cs="Arial"/>
            <w:sz w:val="22"/>
            <w:szCs w:val="22"/>
          </w:rPr>
          <w:t xml:space="preserve"> </w:t>
        </w:r>
        <w:proofErr w:type="spellStart"/>
        <w:r w:rsidRPr="00A4575E">
          <w:rPr>
            <w:rFonts w:ascii="Arial" w:eastAsia="Arial" w:hAnsi="Arial" w:cs="Arial"/>
            <w:sz w:val="22"/>
            <w:szCs w:val="22"/>
          </w:rPr>
          <w:t>Lurida</w:t>
        </w:r>
        <w:proofErr w:type="spellEnd"/>
        <w:r w:rsidRPr="00A4575E">
          <w:rPr>
            <w:rFonts w:ascii="Arial" w:eastAsia="Arial" w:hAnsi="Arial" w:cs="Arial"/>
            <w:sz w:val="22"/>
            <w:szCs w:val="22"/>
          </w:rPr>
          <w:t xml:space="preserve"> ) in Northern Puget Sound. </w:t>
        </w:r>
        <w:r w:rsidRPr="00A4575E">
          <w:rPr>
            <w:rFonts w:ascii="Arial" w:eastAsia="Arial" w:hAnsi="Arial" w:cs="Arial"/>
            <w:i/>
            <w:iCs/>
            <w:sz w:val="22"/>
            <w:szCs w:val="22"/>
          </w:rPr>
          <w:t>Journal of Shellfish Research</w:t>
        </w:r>
        <w:r w:rsidRPr="00A4575E">
          <w:rPr>
            <w:rFonts w:ascii="Arial" w:eastAsia="Arial" w:hAnsi="Arial" w:cs="Arial"/>
            <w:sz w:val="22"/>
            <w:szCs w:val="22"/>
          </w:rPr>
          <w:t xml:space="preserve"> </w:t>
        </w:r>
        <w:r w:rsidRPr="00A4575E">
          <w:rPr>
            <w:rFonts w:ascii="Arial" w:eastAsia="Arial" w:hAnsi="Arial" w:cs="Arial"/>
            <w:b/>
            <w:sz w:val="22"/>
            <w:szCs w:val="22"/>
            <w:rPrChange w:id="669" w:author="Laura H Spencer" w:date="2019-09-22T14:52:00Z">
              <w:rPr>
                <w:rFonts w:ascii="Arial" w:eastAsia="Arial" w:hAnsi="Arial" w:cs="Arial"/>
                <w:sz w:val="22"/>
                <w:szCs w:val="22"/>
              </w:rPr>
            </w:rPrChange>
          </w:rPr>
          <w:t>35</w:t>
        </w:r>
        <w:r w:rsidRPr="00A4575E">
          <w:rPr>
            <w:rFonts w:ascii="Arial" w:eastAsia="Arial" w:hAnsi="Arial" w:cs="Arial"/>
            <w:sz w:val="22"/>
            <w:szCs w:val="22"/>
          </w:rPr>
          <w:t xml:space="preserve"> (2): 351–57.</w:t>
        </w:r>
      </w:ins>
    </w:p>
    <w:p w14:paraId="51997CB5" w14:textId="36E56894" w:rsidR="00D64A77" w:rsidRDefault="009A08B7" w:rsidP="00C56A3D">
      <w:pPr>
        <w:widowControl w:val="0"/>
        <w:pBdr>
          <w:top w:val="nil"/>
          <w:left w:val="nil"/>
          <w:bottom w:val="nil"/>
          <w:right w:val="nil"/>
          <w:between w:val="nil"/>
        </w:pBdr>
        <w:spacing w:line="480" w:lineRule="auto"/>
        <w:ind w:left="480" w:hanging="480"/>
        <w:rPr>
          <w:color w:val="000000"/>
        </w:rPr>
      </w:pPr>
      <w:hyperlink r:id="rId105">
        <w:r w:rsidR="001554ED">
          <w:rPr>
            <w:color w:val="000000"/>
          </w:rPr>
          <w:t xml:space="preserve">Barton, A., Hales, B., Waldbusser, G. G., Langdon, C., &amp; Feely, R. A. (2012). The Pacific oyster, Crassostrea gigas, shows negative correlation to naturally elevated carbon dioxide levels: Implications for near-term ocean acidification effects. </w:t>
        </w:r>
      </w:hyperlink>
      <w:hyperlink r:id="rId106">
        <w:r w:rsidR="001554ED">
          <w:rPr>
            <w:i/>
            <w:color w:val="000000"/>
          </w:rPr>
          <w:t>Limnology and Oceanography</w:t>
        </w:r>
      </w:hyperlink>
      <w:hyperlink r:id="rId107">
        <w:r w:rsidR="001554ED">
          <w:rPr>
            <w:color w:val="000000"/>
          </w:rPr>
          <w:t xml:space="preserve">, </w:t>
        </w:r>
      </w:hyperlink>
      <w:hyperlink r:id="rId108">
        <w:r w:rsidR="001554ED">
          <w:rPr>
            <w:b/>
            <w:color w:val="000000"/>
          </w:rPr>
          <w:t>57</w:t>
        </w:r>
      </w:hyperlink>
      <w:hyperlink r:id="rId109">
        <w:r w:rsidR="001554ED">
          <w:rPr>
            <w:color w:val="000000"/>
          </w:rPr>
          <w:t>(3),</w:t>
        </w:r>
      </w:hyperlink>
      <w:hyperlink r:id="rId110">
        <w:r w:rsidR="001554ED">
          <w:rPr>
            <w:color w:val="000000"/>
          </w:rPr>
          <w:t xml:space="preserve"> 698–710. Retrieved from </w:t>
        </w:r>
      </w:hyperlink>
      <w:hyperlink r:id="rId111">
        <w:r w:rsidR="001554ED">
          <w:rPr>
            <w:color w:val="000000"/>
          </w:rPr>
          <w:t>https://onlinelibrary.wiley.com/doi/abs/10.4319/lo.2012.57.3.0698</w:t>
        </w:r>
      </w:hyperlink>
    </w:p>
    <w:p w14:paraId="0851FD9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12">
        <w:r w:rsidR="001554ED">
          <w:rPr>
            <w:color w:val="000000"/>
          </w:rPr>
          <w:t xml:space="preserve">Bayne, B. L. (1976). Aspects of Reproduction in Bivalve Molluscs. In: M. Wiley (Ed.), </w:t>
        </w:r>
      </w:hyperlink>
      <w:hyperlink r:id="rId113">
        <w:r w:rsidR="001554ED">
          <w:rPr>
            <w:color w:val="000000"/>
          </w:rPr>
          <w:t>Estuarine Processes</w:t>
        </w:r>
      </w:hyperlink>
      <w:hyperlink r:id="rId114">
        <w:r w:rsidR="001554ED">
          <w:rPr>
            <w:color w:val="000000"/>
          </w:rPr>
          <w:t xml:space="preserve"> (pp. 432–448). Academic Press.</w:t>
        </w:r>
      </w:hyperlink>
      <w:hyperlink r:id="rId115">
        <w:r w:rsidR="001554ED">
          <w:t xml:space="preserve"> </w:t>
        </w:r>
      </w:hyperlink>
      <w:hyperlink r:id="rId116">
        <w:r w:rsidR="001554ED">
          <w:rPr>
            <w:color w:val="000000"/>
          </w:rPr>
          <w:t>https://doi.org/</w:t>
        </w:r>
      </w:hyperlink>
      <w:hyperlink r:id="rId117">
        <w:r w:rsidR="001554ED">
          <w:rPr>
            <w:color w:val="000000"/>
          </w:rPr>
          <w:t>10.1016/B978-0-12-751801-5.50043-5</w:t>
        </w:r>
      </w:hyperlink>
    </w:p>
    <w:p w14:paraId="4C79EEB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18">
        <w:r w:rsidR="001554ED">
          <w:rPr>
            <w:color w:val="000000"/>
          </w:rPr>
          <w:t xml:space="preserve">Benjamini, Y., &amp; Hochberg, Y. (1995). Controlling the False Discovery Rate: A Practical and Powerful Approach to Multiple Testing. </w:t>
        </w:r>
      </w:hyperlink>
      <w:hyperlink r:id="rId119">
        <w:r w:rsidR="001554ED">
          <w:rPr>
            <w:i/>
            <w:color w:val="000000"/>
          </w:rPr>
          <w:t>Journal of the Royal Statistical Society. Series B, Statistical Methodology</w:t>
        </w:r>
      </w:hyperlink>
      <w:hyperlink r:id="rId120">
        <w:r w:rsidR="001554ED">
          <w:rPr>
            <w:color w:val="000000"/>
          </w:rPr>
          <w:t xml:space="preserve">, </w:t>
        </w:r>
      </w:hyperlink>
      <w:hyperlink r:id="rId121">
        <w:r w:rsidR="001554ED">
          <w:rPr>
            <w:b/>
            <w:color w:val="000000"/>
          </w:rPr>
          <w:t>57</w:t>
        </w:r>
      </w:hyperlink>
      <w:hyperlink r:id="rId122">
        <w:r w:rsidR="001554ED">
          <w:rPr>
            <w:color w:val="000000"/>
          </w:rPr>
          <w:t xml:space="preserve">(1), 289–300. Retrieved from </w:t>
        </w:r>
      </w:hyperlink>
      <w:hyperlink r:id="rId123">
        <w:r w:rsidR="001554ED">
          <w:rPr>
            <w:color w:val="000000"/>
          </w:rPr>
          <w:t>http://www.jstor.org/stable/2346101</w:t>
        </w:r>
      </w:hyperlink>
    </w:p>
    <w:p w14:paraId="7CC85F36" w14:textId="524CA6EF" w:rsidR="00D64A77" w:rsidRDefault="009A08B7" w:rsidP="00C56A3D">
      <w:pPr>
        <w:widowControl w:val="0"/>
        <w:pBdr>
          <w:top w:val="nil"/>
          <w:left w:val="nil"/>
          <w:bottom w:val="nil"/>
          <w:right w:val="nil"/>
          <w:between w:val="nil"/>
        </w:pBdr>
        <w:spacing w:line="480" w:lineRule="auto"/>
        <w:ind w:left="480" w:hanging="480"/>
        <w:rPr>
          <w:ins w:id="670" w:author="Laura H Spencer" w:date="2019-09-23T22:43:00Z"/>
          <w:color w:val="000000"/>
        </w:rPr>
      </w:pPr>
      <w:hyperlink r:id="rId124">
        <w:r w:rsidR="001554ED">
          <w:rPr>
            <w:color w:val="000000"/>
          </w:rPr>
          <w:t xml:space="preserve">Bible, J. M., &amp; Sanford, E. (2016). Local adaptation in an estuarine foundation species: Implications for restoration. </w:t>
        </w:r>
      </w:hyperlink>
      <w:hyperlink r:id="rId125">
        <w:r w:rsidR="001554ED">
          <w:rPr>
            <w:i/>
            <w:color w:val="000000"/>
          </w:rPr>
          <w:t>Biological Conservation</w:t>
        </w:r>
      </w:hyperlink>
      <w:hyperlink r:id="rId126">
        <w:r w:rsidR="001554ED">
          <w:rPr>
            <w:color w:val="000000"/>
          </w:rPr>
          <w:t xml:space="preserve">, </w:t>
        </w:r>
      </w:hyperlink>
      <w:hyperlink r:id="rId127">
        <w:r w:rsidR="001554ED">
          <w:rPr>
            <w:b/>
            <w:color w:val="000000"/>
          </w:rPr>
          <w:t>193</w:t>
        </w:r>
      </w:hyperlink>
      <w:hyperlink r:id="rId128">
        <w:r w:rsidR="001554ED">
          <w:rPr>
            <w:color w:val="000000"/>
          </w:rPr>
          <w:t>, 95–102. https://doi.org/</w:t>
        </w:r>
      </w:hyperlink>
      <w:hyperlink r:id="rId129">
        <w:r w:rsidR="001554ED">
          <w:rPr>
            <w:color w:val="000000"/>
          </w:rPr>
          <w:t>10.1016/j.biocon.2015.11.015</w:t>
        </w:r>
      </w:hyperlink>
    </w:p>
    <w:p w14:paraId="61AD033A" w14:textId="4E4BEF58" w:rsidR="00AB2D8C" w:rsidRDefault="00AB2D8C" w:rsidP="00C56A3D">
      <w:pPr>
        <w:widowControl w:val="0"/>
        <w:pBdr>
          <w:top w:val="nil"/>
          <w:left w:val="nil"/>
          <w:bottom w:val="nil"/>
          <w:right w:val="nil"/>
          <w:between w:val="nil"/>
        </w:pBdr>
        <w:spacing w:line="480" w:lineRule="auto"/>
        <w:ind w:left="480" w:hanging="480"/>
        <w:rPr>
          <w:color w:val="000000"/>
        </w:rPr>
      </w:pPr>
      <w:ins w:id="671" w:author="Laura H Spencer" w:date="2019-09-23T22:43:00Z">
        <w:r w:rsidRPr="00AB2D8C">
          <w:rPr>
            <w:color w:val="000000"/>
          </w:rPr>
          <w:t xml:space="preserve">Bible, </w:t>
        </w:r>
      </w:ins>
      <w:ins w:id="672" w:author="Laura H Spencer" w:date="2019-09-23T22:44:00Z">
        <w:r>
          <w:rPr>
            <w:color w:val="000000"/>
          </w:rPr>
          <w:t xml:space="preserve">J. </w:t>
        </w:r>
      </w:ins>
      <w:ins w:id="673" w:author="Laura H Spencer" w:date="2019-09-23T22:43:00Z">
        <w:r w:rsidRPr="00AB2D8C">
          <w:rPr>
            <w:color w:val="000000"/>
          </w:rPr>
          <w:t>M., Evans,</w:t>
        </w:r>
      </w:ins>
      <w:ins w:id="674" w:author="Laura H Spencer" w:date="2019-09-23T22:44:00Z">
        <w:r>
          <w:rPr>
            <w:color w:val="000000"/>
          </w:rPr>
          <w:t xml:space="preserve"> T. G.,</w:t>
        </w:r>
      </w:ins>
      <w:ins w:id="675" w:author="Laura H Spencer" w:date="2019-09-23T22:43:00Z">
        <w:r w:rsidRPr="00AB2D8C">
          <w:rPr>
            <w:color w:val="000000"/>
          </w:rPr>
          <w:t xml:space="preserve"> </w:t>
        </w:r>
      </w:ins>
      <w:ins w:id="676" w:author="Laura H Spencer" w:date="2019-09-23T22:44:00Z">
        <w:r>
          <w:rPr>
            <w:color w:val="000000"/>
          </w:rPr>
          <w:t xml:space="preserve">&amp; </w:t>
        </w:r>
      </w:ins>
      <w:ins w:id="677" w:author="Laura H Spencer" w:date="2019-09-23T22:43:00Z">
        <w:r w:rsidRPr="00AB2D8C">
          <w:rPr>
            <w:color w:val="000000"/>
          </w:rPr>
          <w:t>Sanford</w:t>
        </w:r>
      </w:ins>
      <w:ins w:id="678" w:author="Laura H Spencer" w:date="2019-09-23T22:44:00Z">
        <w:r>
          <w:rPr>
            <w:color w:val="000000"/>
          </w:rPr>
          <w:t>, E</w:t>
        </w:r>
      </w:ins>
      <w:ins w:id="679" w:author="Laura H Spencer" w:date="2019-09-23T22:43:00Z">
        <w:r w:rsidRPr="00AB2D8C">
          <w:rPr>
            <w:color w:val="000000"/>
          </w:rPr>
          <w:t xml:space="preserve">. </w:t>
        </w:r>
      </w:ins>
      <w:ins w:id="680" w:author="Laura H Spencer" w:date="2019-09-23T22:44:00Z">
        <w:r>
          <w:rPr>
            <w:color w:val="000000"/>
          </w:rPr>
          <w:t>(</w:t>
        </w:r>
      </w:ins>
      <w:ins w:id="681" w:author="Laura H Spencer" w:date="2019-09-23T22:43:00Z">
        <w:r w:rsidRPr="00AB2D8C">
          <w:rPr>
            <w:color w:val="000000"/>
          </w:rPr>
          <w:t>2019</w:t>
        </w:r>
      </w:ins>
      <w:ins w:id="682" w:author="Laura H Spencer" w:date="2019-09-23T22:44:00Z">
        <w:r>
          <w:rPr>
            <w:color w:val="000000"/>
          </w:rPr>
          <w:t>)</w:t>
        </w:r>
      </w:ins>
      <w:ins w:id="683" w:author="Laura H Spencer" w:date="2019-09-23T22:43:00Z">
        <w:r w:rsidRPr="00AB2D8C">
          <w:rPr>
            <w:color w:val="000000"/>
          </w:rPr>
          <w:t xml:space="preserve">. Differences in Induced Thermotolerance among Populations of Olympia Oysters. </w:t>
        </w:r>
        <w:r w:rsidRPr="00AB2D8C">
          <w:rPr>
            <w:i/>
            <w:color w:val="000000"/>
            <w:rPrChange w:id="684" w:author="Laura H Spencer" w:date="2019-09-23T22:44:00Z">
              <w:rPr>
                <w:color w:val="000000"/>
              </w:rPr>
            </w:rPrChange>
          </w:rPr>
          <w:t>Comparative Biochemistry and Physiology. Part A, Molecular &amp; Integrative Physiology</w:t>
        </w:r>
        <w:r w:rsidRPr="00AB2D8C">
          <w:rPr>
            <w:color w:val="000000"/>
          </w:rPr>
          <w:t xml:space="preserve">, </w:t>
        </w:r>
      </w:ins>
      <w:ins w:id="685" w:author="Laura H Spencer" w:date="2019-09-23T22:45:00Z">
        <w:r>
          <w:rPr>
            <w:color w:val="000000"/>
          </w:rPr>
          <w:t xml:space="preserve">Online version published </w:t>
        </w:r>
      </w:ins>
      <w:proofErr w:type="gramStart"/>
      <w:ins w:id="686" w:author="Laura H Spencer" w:date="2019-09-23T22:43:00Z">
        <w:r w:rsidRPr="00AB2D8C">
          <w:rPr>
            <w:color w:val="000000"/>
          </w:rPr>
          <w:t>September,</w:t>
        </w:r>
        <w:proofErr w:type="gramEnd"/>
        <w:r w:rsidRPr="00AB2D8C">
          <w:rPr>
            <w:color w:val="000000"/>
          </w:rPr>
          <w:t xml:space="preserve"> 110563.</w:t>
        </w:r>
      </w:ins>
      <w:ins w:id="687" w:author="Laura H Spencer" w:date="2019-09-23T22:45:00Z">
        <w:r>
          <w:rPr>
            <w:color w:val="000000"/>
          </w:rPr>
          <w:t xml:space="preserve"> </w:t>
        </w:r>
        <w:r w:rsidRPr="00AB2D8C">
          <w:rPr>
            <w:color w:val="000000"/>
          </w:rPr>
          <w:t>https://doi.org/10.1016/j.cbpa.2019.110563</w:t>
        </w:r>
      </w:ins>
    </w:p>
    <w:p w14:paraId="62E6DA44" w14:textId="56292F94" w:rsidR="00FB58E9" w:rsidRPr="00FB58E9" w:rsidRDefault="00FB58E9" w:rsidP="00FB58E9">
      <w:pPr>
        <w:widowControl w:val="0"/>
        <w:pBdr>
          <w:top w:val="nil"/>
          <w:left w:val="nil"/>
          <w:bottom w:val="nil"/>
          <w:right w:val="nil"/>
          <w:between w:val="nil"/>
        </w:pBdr>
        <w:spacing w:line="480" w:lineRule="auto"/>
        <w:ind w:left="480" w:hanging="480"/>
        <w:rPr>
          <w:ins w:id="688" w:author="Laura H Spencer" w:date="2019-09-24T14:25:00Z"/>
        </w:rPr>
      </w:pPr>
      <w:ins w:id="689" w:author="Laura H Spencer" w:date="2019-09-24T14:25:00Z">
        <w:r w:rsidRPr="00FB58E9">
          <w:lastRenderedPageBreak/>
          <w:t xml:space="preserve">Bitter, M. C., </w:t>
        </w:r>
        <w:proofErr w:type="spellStart"/>
        <w:r w:rsidRPr="00FB58E9">
          <w:t>Kapsenberg</w:t>
        </w:r>
        <w:proofErr w:type="spellEnd"/>
        <w:r w:rsidRPr="00FB58E9">
          <w:t xml:space="preserve">, L., </w:t>
        </w:r>
        <w:proofErr w:type="spellStart"/>
        <w:r w:rsidRPr="00FB58E9">
          <w:t>Gattuso</w:t>
        </w:r>
        <w:proofErr w:type="spellEnd"/>
        <w:r w:rsidRPr="00FB58E9">
          <w:t>, J.</w:t>
        </w:r>
      </w:ins>
      <w:ins w:id="690" w:author="Laura H Spencer" w:date="2019-09-24T14:26:00Z">
        <w:r>
          <w:t xml:space="preserve">  -P.</w:t>
        </w:r>
      </w:ins>
      <w:ins w:id="691" w:author="Laura H Spencer" w:date="2019-09-24T14:25:00Z">
        <w:r w:rsidRPr="00FB58E9">
          <w:t xml:space="preserve">, &amp; Pfister, C. A. (2019). Cryptic genetic variation underpins rapid adaptation to ocean acidification </w:t>
        </w:r>
      </w:ins>
      <w:proofErr w:type="spellStart"/>
      <w:ins w:id="692" w:author="Laura H Spencer" w:date="2019-09-24T14:26:00Z">
        <w:r w:rsidR="00961A52">
          <w:rPr>
            <w:i/>
          </w:rPr>
          <w:t>BioRxiv</w:t>
        </w:r>
        <w:proofErr w:type="spellEnd"/>
        <w:r w:rsidR="00961A52">
          <w:rPr>
            <w:i/>
          </w:rPr>
          <w:t xml:space="preserve"> </w:t>
        </w:r>
      </w:ins>
      <w:ins w:id="693" w:author="Laura H Spencer" w:date="2019-09-24T14:25:00Z">
        <w:r w:rsidRPr="00FB58E9">
          <w:t>p. 700526.</w:t>
        </w:r>
      </w:ins>
      <w:ins w:id="694" w:author="Laura H Spencer" w:date="2019-09-24T14:26:00Z">
        <w:r w:rsidR="00961A52">
          <w:t xml:space="preserve"> </w:t>
        </w:r>
      </w:ins>
      <w:ins w:id="695" w:author="Laura H Spencer" w:date="2019-09-24T14:25:00Z">
        <w:r w:rsidRPr="00FB58E9">
          <w:t>https://doi.org/10.1101/700526</w:t>
        </w:r>
      </w:ins>
    </w:p>
    <w:p w14:paraId="2DF98E4F" w14:textId="4D505378" w:rsidR="00D64A77" w:rsidRDefault="00FB58E9" w:rsidP="00FB58E9">
      <w:pPr>
        <w:widowControl w:val="0"/>
        <w:pBdr>
          <w:top w:val="nil"/>
          <w:left w:val="nil"/>
          <w:bottom w:val="nil"/>
          <w:right w:val="nil"/>
          <w:between w:val="nil"/>
        </w:pBdr>
        <w:spacing w:line="480" w:lineRule="auto"/>
        <w:ind w:left="480" w:hanging="480"/>
        <w:rPr>
          <w:color w:val="000000"/>
        </w:rPr>
      </w:pPr>
      <w:ins w:id="696" w:author="Laura H Spencer" w:date="2019-09-24T14:25:00Z">
        <w:r w:rsidRPr="00FB58E9">
          <w:t xml:space="preserve"> </w:t>
        </w:r>
      </w:ins>
      <w:hyperlink r:id="rId130">
        <w:r w:rsidR="001554ED">
          <w:rPr>
            <w:color w:val="000000"/>
          </w:rPr>
          <w:t xml:space="preserve">Blake, B., &amp; Bradbury, A. (2012). Washington Department of Fish and Wildlife plan for rebuilding Olympia oyster (Ostrea lurida) populations in Puget Sound with a historical and contemporary overview. </w:t>
        </w:r>
      </w:hyperlink>
      <w:hyperlink r:id="rId131">
        <w:r w:rsidR="001554ED">
          <w:rPr>
            <w:color w:val="000000"/>
          </w:rPr>
          <w:t xml:space="preserve">Brinnon, WA: Washington Department of Fish and Wildlife. </w:t>
        </w:r>
      </w:hyperlink>
      <w:hyperlink r:id="rId132">
        <w:r w:rsidR="001554ED">
          <w:rPr>
            <w:color w:val="000000"/>
          </w:rPr>
          <w:t xml:space="preserve">Retrieved from </w:t>
        </w:r>
      </w:hyperlink>
      <w:hyperlink r:id="rId133">
        <w:r w:rsidR="001554ED">
          <w:rPr>
            <w:color w:val="000000"/>
          </w:rPr>
          <w:t>https://www.westcoast.fisheries.noaa.gov/publications/aquaculture/olympia_oyster_restoration_plan_final.pdf</w:t>
        </w:r>
      </w:hyperlink>
    </w:p>
    <w:p w14:paraId="59D5318F"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34">
        <w:r w:rsidR="001554ED">
          <w:rPr>
            <w:color w:val="000000"/>
          </w:rPr>
          <w:t xml:space="preserve">Boulais, M., Chenevert, K. J., Demey, A. T., Darrow, E. S., Robison, M. R., Roberts, J. P., &amp; Volety, A. (2017). Oyster reproduction is compromised by acidification experienced seasonally in coastal regions. </w:t>
        </w:r>
      </w:hyperlink>
      <w:hyperlink r:id="rId135">
        <w:r w:rsidR="001554ED">
          <w:rPr>
            <w:i/>
            <w:color w:val="000000"/>
          </w:rPr>
          <w:t>Scientific Reports</w:t>
        </w:r>
      </w:hyperlink>
      <w:hyperlink r:id="rId136">
        <w:r w:rsidR="001554ED">
          <w:rPr>
            <w:color w:val="000000"/>
          </w:rPr>
          <w:t xml:space="preserve">, </w:t>
        </w:r>
      </w:hyperlink>
      <w:hyperlink r:id="rId137">
        <w:r w:rsidR="001554ED">
          <w:rPr>
            <w:b/>
            <w:color w:val="000000"/>
          </w:rPr>
          <w:t>7</w:t>
        </w:r>
      </w:hyperlink>
      <w:hyperlink r:id="rId138">
        <w:r w:rsidR="001554ED">
          <w:rPr>
            <w:color w:val="000000"/>
          </w:rPr>
          <w:t>(1)</w:t>
        </w:r>
      </w:hyperlink>
      <w:hyperlink r:id="rId139">
        <w:r w:rsidR="001554ED">
          <w:rPr>
            <w:color w:val="000000"/>
          </w:rPr>
          <w:t xml:space="preserve">, </w:t>
        </w:r>
      </w:hyperlink>
      <w:hyperlink r:id="rId140">
        <w:r w:rsidR="001554ED">
          <w:rPr>
            <w:color w:val="000000"/>
          </w:rPr>
          <w:t>13276. https://doi.org/</w:t>
        </w:r>
      </w:hyperlink>
      <w:hyperlink r:id="rId141">
        <w:r w:rsidR="001554ED">
          <w:rPr>
            <w:color w:val="000000"/>
          </w:rPr>
          <w:t>10.1038/s41598-017-13480-3</w:t>
        </w:r>
      </w:hyperlink>
    </w:p>
    <w:p w14:paraId="62DB1204" w14:textId="24331E5F" w:rsidR="00D64A77" w:rsidRDefault="009A08B7" w:rsidP="00C56A3D">
      <w:pPr>
        <w:widowControl w:val="0"/>
        <w:pBdr>
          <w:top w:val="nil"/>
          <w:left w:val="nil"/>
          <w:bottom w:val="nil"/>
          <w:right w:val="nil"/>
          <w:between w:val="nil"/>
        </w:pBdr>
        <w:spacing w:line="480" w:lineRule="auto"/>
        <w:ind w:left="480" w:hanging="480"/>
        <w:rPr>
          <w:ins w:id="697" w:author="Laura H Spencer" w:date="2019-09-24T13:45:00Z"/>
          <w:color w:val="000000"/>
        </w:rPr>
      </w:pPr>
      <w:hyperlink r:id="rId142">
        <w:r w:rsidR="001554ED">
          <w:rPr>
            <w:color w:val="000000"/>
          </w:rPr>
          <w:t xml:space="preserve">Byrne, M., &amp; Przeslawski, R. (2013). Multistressor impacts of warming and acidification of the ocean on marine invertebrates’ life histories. </w:t>
        </w:r>
      </w:hyperlink>
      <w:hyperlink r:id="rId143">
        <w:r w:rsidR="001554ED">
          <w:rPr>
            <w:i/>
            <w:color w:val="000000"/>
          </w:rPr>
          <w:t>Integrative and Comparative Biology</w:t>
        </w:r>
      </w:hyperlink>
      <w:hyperlink r:id="rId144">
        <w:r w:rsidR="001554ED">
          <w:rPr>
            <w:color w:val="000000"/>
          </w:rPr>
          <w:t xml:space="preserve">, </w:t>
        </w:r>
      </w:hyperlink>
      <w:hyperlink r:id="rId145">
        <w:r w:rsidR="001554ED">
          <w:rPr>
            <w:b/>
            <w:color w:val="000000"/>
          </w:rPr>
          <w:t>53</w:t>
        </w:r>
      </w:hyperlink>
      <w:hyperlink r:id="rId146">
        <w:r w:rsidR="001554ED">
          <w:rPr>
            <w:color w:val="000000"/>
          </w:rPr>
          <w:t>(4)</w:t>
        </w:r>
      </w:hyperlink>
      <w:hyperlink r:id="rId147">
        <w:r w:rsidR="001554ED">
          <w:rPr>
            <w:color w:val="000000"/>
          </w:rPr>
          <w:t>,</w:t>
        </w:r>
      </w:hyperlink>
      <w:hyperlink r:id="rId148">
        <w:r w:rsidR="001554ED">
          <w:rPr>
            <w:color w:val="000000"/>
          </w:rPr>
          <w:t xml:space="preserve"> 582–596. https://doi.org/</w:t>
        </w:r>
      </w:hyperlink>
      <w:hyperlink r:id="rId149">
        <w:r w:rsidR="001554ED">
          <w:rPr>
            <w:color w:val="000000"/>
          </w:rPr>
          <w:t>10.1093/icb/ict049</w:t>
        </w:r>
      </w:hyperlink>
    </w:p>
    <w:p w14:paraId="5820FA40" w14:textId="3D0866D6" w:rsidR="00DA6E60" w:rsidRDefault="00DA6E60" w:rsidP="00026336">
      <w:pPr>
        <w:widowControl w:val="0"/>
        <w:pBdr>
          <w:top w:val="nil"/>
          <w:left w:val="nil"/>
          <w:bottom w:val="nil"/>
          <w:right w:val="nil"/>
          <w:between w:val="nil"/>
        </w:pBdr>
        <w:spacing w:line="480" w:lineRule="auto"/>
        <w:ind w:left="480" w:hanging="480"/>
        <w:rPr>
          <w:color w:val="000000"/>
        </w:rPr>
      </w:pPr>
      <w:ins w:id="698" w:author="Laura H Spencer" w:date="2019-09-24T13:45:00Z">
        <w:r w:rsidRPr="00DA6E60">
          <w:rPr>
            <w:color w:val="000000"/>
          </w:rPr>
          <w:t>Clark, M</w:t>
        </w:r>
        <w:r>
          <w:rPr>
            <w:color w:val="000000"/>
          </w:rPr>
          <w:t>.</w:t>
        </w:r>
        <w:r w:rsidRPr="00DA6E60">
          <w:rPr>
            <w:color w:val="000000"/>
          </w:rPr>
          <w:t xml:space="preserve"> S., Suckling</w:t>
        </w:r>
        <w:r>
          <w:rPr>
            <w:color w:val="000000"/>
          </w:rPr>
          <w:t xml:space="preserve">, </w:t>
        </w:r>
        <w:r w:rsidRPr="00DA6E60">
          <w:rPr>
            <w:color w:val="000000"/>
          </w:rPr>
          <w:t>C</w:t>
        </w:r>
        <w:r>
          <w:rPr>
            <w:color w:val="000000"/>
          </w:rPr>
          <w:t>.</w:t>
        </w:r>
        <w:r w:rsidRPr="00DA6E60">
          <w:rPr>
            <w:color w:val="000000"/>
          </w:rPr>
          <w:t xml:space="preserve"> C., </w:t>
        </w:r>
        <w:proofErr w:type="spellStart"/>
        <w:r w:rsidRPr="00DA6E60">
          <w:rPr>
            <w:color w:val="000000"/>
          </w:rPr>
          <w:t>Cavallo</w:t>
        </w:r>
        <w:proofErr w:type="spellEnd"/>
        <w:r w:rsidRPr="00DA6E60">
          <w:rPr>
            <w:color w:val="000000"/>
          </w:rPr>
          <w:t>,</w:t>
        </w:r>
        <w:r>
          <w:rPr>
            <w:color w:val="000000"/>
          </w:rPr>
          <w:t xml:space="preserve"> A.,</w:t>
        </w:r>
        <w:r w:rsidRPr="00DA6E60">
          <w:rPr>
            <w:color w:val="000000"/>
          </w:rPr>
          <w:t xml:space="preserve"> Mackenzie,</w:t>
        </w:r>
        <w:r>
          <w:rPr>
            <w:color w:val="000000"/>
          </w:rPr>
          <w:t xml:space="preserve"> C. L.,</w:t>
        </w:r>
        <w:r w:rsidRPr="00DA6E60">
          <w:rPr>
            <w:color w:val="000000"/>
          </w:rPr>
          <w:t xml:space="preserve"> Thorne,</w:t>
        </w:r>
        <w:r>
          <w:rPr>
            <w:color w:val="000000"/>
          </w:rPr>
          <w:t xml:space="preserve"> M.</w:t>
        </w:r>
        <w:r w:rsidRPr="00DA6E60">
          <w:rPr>
            <w:color w:val="000000"/>
          </w:rPr>
          <w:t xml:space="preserve"> A. S.</w:t>
        </w:r>
        <w:r>
          <w:rPr>
            <w:color w:val="000000"/>
          </w:rPr>
          <w:t>,</w:t>
        </w:r>
        <w:r w:rsidRPr="00DA6E60">
          <w:rPr>
            <w:color w:val="000000"/>
          </w:rPr>
          <w:t xml:space="preserve"> Davies,</w:t>
        </w:r>
        <w:r>
          <w:rPr>
            <w:color w:val="000000"/>
          </w:rPr>
          <w:t xml:space="preserve"> </w:t>
        </w:r>
      </w:ins>
      <w:ins w:id="699" w:author="Laura H Spencer" w:date="2019-09-24T13:46:00Z">
        <w:r>
          <w:rPr>
            <w:color w:val="000000"/>
          </w:rPr>
          <w:t xml:space="preserve">A. </w:t>
        </w:r>
      </w:ins>
      <w:ins w:id="700" w:author="Laura H Spencer" w:date="2019-09-24T13:45:00Z">
        <w:r w:rsidRPr="00DA6E60">
          <w:rPr>
            <w:color w:val="000000"/>
          </w:rPr>
          <w:t xml:space="preserve"> J.</w:t>
        </w:r>
        <w:r>
          <w:rPr>
            <w:color w:val="000000"/>
          </w:rPr>
          <w:t>,</w:t>
        </w:r>
        <w:r w:rsidRPr="00DA6E60">
          <w:rPr>
            <w:color w:val="000000"/>
          </w:rPr>
          <w:t xml:space="preserve"> </w:t>
        </w:r>
      </w:ins>
      <w:ins w:id="701" w:author="Laura H Spencer" w:date="2019-09-24T13:46:00Z">
        <w:r>
          <w:rPr>
            <w:color w:val="000000"/>
          </w:rPr>
          <w:t>&amp;</w:t>
        </w:r>
      </w:ins>
      <w:ins w:id="702" w:author="Laura H Spencer" w:date="2019-09-24T13:45:00Z">
        <w:r w:rsidRPr="00DA6E60">
          <w:rPr>
            <w:color w:val="000000"/>
          </w:rPr>
          <w:t xml:space="preserve"> Peck</w:t>
        </w:r>
      </w:ins>
      <w:ins w:id="703" w:author="Laura H Spencer" w:date="2019-09-24T13:46:00Z">
        <w:r>
          <w:rPr>
            <w:color w:val="000000"/>
          </w:rPr>
          <w:t xml:space="preserve">, </w:t>
        </w:r>
        <w:r w:rsidRPr="00DA6E60">
          <w:rPr>
            <w:color w:val="000000"/>
          </w:rPr>
          <w:t>L</w:t>
        </w:r>
        <w:r>
          <w:rPr>
            <w:color w:val="000000"/>
          </w:rPr>
          <w:t>.</w:t>
        </w:r>
        <w:r w:rsidRPr="00DA6E60">
          <w:rPr>
            <w:color w:val="000000"/>
          </w:rPr>
          <w:t xml:space="preserve"> S.</w:t>
        </w:r>
      </w:ins>
      <w:ins w:id="704" w:author="Laura H Spencer" w:date="2019-09-24T13:45:00Z">
        <w:r w:rsidRPr="00DA6E60">
          <w:rPr>
            <w:color w:val="000000"/>
          </w:rPr>
          <w:t xml:space="preserve"> </w:t>
        </w:r>
      </w:ins>
      <w:ins w:id="705" w:author="Laura H Spencer" w:date="2019-09-24T13:46:00Z">
        <w:r>
          <w:rPr>
            <w:color w:val="000000"/>
          </w:rPr>
          <w:t>(</w:t>
        </w:r>
      </w:ins>
      <w:ins w:id="706" w:author="Laura H Spencer" w:date="2019-09-24T13:45:00Z">
        <w:r w:rsidRPr="00DA6E60">
          <w:rPr>
            <w:color w:val="000000"/>
          </w:rPr>
          <w:t>2019</w:t>
        </w:r>
      </w:ins>
      <w:ins w:id="707" w:author="Laura H Spencer" w:date="2019-09-24T13:46:00Z">
        <w:r>
          <w:rPr>
            <w:color w:val="000000"/>
          </w:rPr>
          <w:t>)</w:t>
        </w:r>
      </w:ins>
      <w:ins w:id="708" w:author="Laura H Spencer" w:date="2019-09-24T13:45:00Z">
        <w:r w:rsidRPr="00DA6E60">
          <w:rPr>
            <w:color w:val="000000"/>
          </w:rPr>
          <w:t xml:space="preserve">. Molecular Mechanisms Underpinning Transgenerational Plasticity in the Green Sea Urchin </w:t>
        </w:r>
        <w:proofErr w:type="spellStart"/>
        <w:r w:rsidRPr="00DA6E60">
          <w:rPr>
            <w:color w:val="000000"/>
          </w:rPr>
          <w:t>Psammechinus</w:t>
        </w:r>
        <w:proofErr w:type="spellEnd"/>
        <w:r w:rsidRPr="00DA6E60">
          <w:rPr>
            <w:color w:val="000000"/>
          </w:rPr>
          <w:t xml:space="preserve"> Miliaris. </w:t>
        </w:r>
        <w:r w:rsidRPr="00DA6E60">
          <w:rPr>
            <w:i/>
            <w:iCs/>
            <w:color w:val="000000"/>
          </w:rPr>
          <w:t>Scientific Reports</w:t>
        </w:r>
        <w:r w:rsidRPr="00DA6E60">
          <w:rPr>
            <w:color w:val="000000"/>
          </w:rPr>
          <w:t xml:space="preserve"> </w:t>
        </w:r>
        <w:r w:rsidRPr="00DA6E60">
          <w:rPr>
            <w:b/>
            <w:color w:val="000000"/>
            <w:rPrChange w:id="709" w:author="Laura H Spencer" w:date="2019-09-24T13:46:00Z">
              <w:rPr>
                <w:color w:val="000000"/>
              </w:rPr>
            </w:rPrChange>
          </w:rPr>
          <w:t>9</w:t>
        </w:r>
        <w:r w:rsidRPr="00DA6E60">
          <w:rPr>
            <w:color w:val="000000"/>
          </w:rPr>
          <w:t>(1): 952.</w:t>
        </w:r>
      </w:ins>
      <w:ins w:id="710" w:author="Laura H Spencer" w:date="2019-09-24T13:48:00Z">
        <w:r>
          <w:rPr>
            <w:color w:val="000000"/>
          </w:rPr>
          <w:t xml:space="preserve"> </w:t>
        </w:r>
        <w:r w:rsidRPr="00DA6E60">
          <w:rPr>
            <w:color w:val="000000"/>
          </w:rPr>
          <w:t>https://doi.org/10.1038/s41598-018-37255-6</w:t>
        </w:r>
      </w:ins>
    </w:p>
    <w:p w14:paraId="094EFFD8"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50">
        <w:r w:rsidR="001554ED">
          <w:rPr>
            <w:color w:val="000000"/>
          </w:rPr>
          <w:t xml:space="preserve">Chevillot, X., Drouineau, H., Lambert, P., Carassou, L., Sautour, B., &amp; Lobry, J. (2017). Toward a phenological mismatch in estuarine pelagic food web? </w:t>
        </w:r>
      </w:hyperlink>
      <w:hyperlink r:id="rId151">
        <w:r w:rsidR="001554ED">
          <w:rPr>
            <w:i/>
            <w:color w:val="000000"/>
          </w:rPr>
          <w:t>PloS One</w:t>
        </w:r>
      </w:hyperlink>
      <w:hyperlink r:id="rId152">
        <w:r w:rsidR="001554ED">
          <w:rPr>
            <w:color w:val="000000"/>
          </w:rPr>
          <w:t xml:space="preserve">, </w:t>
        </w:r>
      </w:hyperlink>
      <w:hyperlink r:id="rId153">
        <w:r w:rsidR="001554ED">
          <w:rPr>
            <w:b/>
            <w:color w:val="000000"/>
          </w:rPr>
          <w:t>12</w:t>
        </w:r>
      </w:hyperlink>
      <w:hyperlink r:id="rId154">
        <w:r w:rsidR="001554ED">
          <w:rPr>
            <w:color w:val="000000"/>
          </w:rPr>
          <w:t>(3)</w:t>
        </w:r>
      </w:hyperlink>
      <w:hyperlink r:id="rId155">
        <w:r w:rsidR="001554ED">
          <w:rPr>
            <w:color w:val="000000"/>
          </w:rPr>
          <w:t>,</w:t>
        </w:r>
      </w:hyperlink>
      <w:hyperlink r:id="rId156">
        <w:r w:rsidR="001554ED">
          <w:rPr>
            <w:color w:val="000000"/>
          </w:rPr>
          <w:t xml:space="preserve"> e0173752. https://doi.org/</w:t>
        </w:r>
      </w:hyperlink>
      <w:hyperlink r:id="rId157">
        <w:r w:rsidR="001554ED">
          <w:rPr>
            <w:color w:val="000000"/>
          </w:rPr>
          <w:t>10.1371/journal.pone.0173752</w:t>
        </w:r>
      </w:hyperlink>
    </w:p>
    <w:p w14:paraId="36B9B386"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58">
        <w:r w:rsidR="001554ED">
          <w:rPr>
            <w:color w:val="000000"/>
          </w:rPr>
          <w:t xml:space="preserve">da Silva, P. M., Fuentes, J., &amp; Villalba, A. (2009). Differences in gametogenic cycle among strains of the European flat oyster Ostrea edulis and relationship between gametogenesis and bonamiosis. </w:t>
        </w:r>
      </w:hyperlink>
      <w:hyperlink r:id="rId159">
        <w:r w:rsidR="001554ED">
          <w:rPr>
            <w:i/>
            <w:color w:val="000000"/>
          </w:rPr>
          <w:t>Aquaculture</w:t>
        </w:r>
      </w:hyperlink>
      <w:hyperlink r:id="rId160">
        <w:r w:rsidR="001554ED">
          <w:rPr>
            <w:color w:val="000000"/>
          </w:rPr>
          <w:t xml:space="preserve">, </w:t>
        </w:r>
      </w:hyperlink>
      <w:hyperlink r:id="rId161">
        <w:r w:rsidR="001554ED">
          <w:rPr>
            <w:b/>
            <w:color w:val="000000"/>
          </w:rPr>
          <w:t>287</w:t>
        </w:r>
      </w:hyperlink>
      <w:hyperlink r:id="rId162">
        <w:r w:rsidR="001554ED">
          <w:rPr>
            <w:color w:val="000000"/>
          </w:rPr>
          <w:t>(3–4),</w:t>
        </w:r>
      </w:hyperlink>
      <w:hyperlink r:id="rId163">
        <w:r w:rsidR="001554ED">
          <w:rPr>
            <w:color w:val="000000"/>
          </w:rPr>
          <w:t xml:space="preserve"> 253–265. </w:t>
        </w:r>
      </w:hyperlink>
      <w:r w:rsidR="001554ED">
        <w:t>https://doi.org/10.1016/j.aquaculture.2008.10.055</w:t>
      </w:r>
    </w:p>
    <w:p w14:paraId="0D28DC0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64">
        <w:r w:rsidR="001554ED">
          <w:rPr>
            <w:color w:val="000000"/>
          </w:rPr>
          <w:t xml:space="preserve">Diaz, R., Lardies, M. A., Tapia, F. J., Tarifeño, E., &amp; Vargas, C. A. (2018). Transgenerational </w:t>
        </w:r>
      </w:hyperlink>
      <w:hyperlink r:id="rId165">
        <w:r w:rsidR="001554ED">
          <w:t>e</w:t>
        </w:r>
      </w:hyperlink>
      <w:hyperlink r:id="rId166">
        <w:r w:rsidR="001554ED">
          <w:rPr>
            <w:color w:val="000000"/>
          </w:rPr>
          <w:t>ffects of pCO</w:t>
        </w:r>
      </w:hyperlink>
      <w:hyperlink r:id="rId167">
        <w:r w:rsidR="001554ED">
          <w:rPr>
            <w:color w:val="000000"/>
            <w:vertAlign w:val="subscript"/>
          </w:rPr>
          <w:t>2</w:t>
        </w:r>
      </w:hyperlink>
      <w:hyperlink r:id="rId168">
        <w:r w:rsidR="001554ED">
          <w:rPr>
            <w:color w:val="000000"/>
          </w:rPr>
          <w:t>-</w:t>
        </w:r>
      </w:hyperlink>
      <w:hyperlink r:id="rId169">
        <w:r w:rsidR="001554ED">
          <w:t>d</w:t>
        </w:r>
      </w:hyperlink>
      <w:hyperlink r:id="rId170">
        <w:r w:rsidR="001554ED">
          <w:rPr>
            <w:color w:val="000000"/>
          </w:rPr>
          <w:t xml:space="preserve">riven </w:t>
        </w:r>
      </w:hyperlink>
      <w:hyperlink r:id="rId171">
        <w:r w:rsidR="001554ED">
          <w:t>o</w:t>
        </w:r>
      </w:hyperlink>
      <w:hyperlink r:id="rId172">
        <w:r w:rsidR="001554ED">
          <w:rPr>
            <w:color w:val="000000"/>
          </w:rPr>
          <w:t xml:space="preserve">cean </w:t>
        </w:r>
      </w:hyperlink>
      <w:hyperlink r:id="rId173">
        <w:r w:rsidR="001554ED">
          <w:t>a</w:t>
        </w:r>
      </w:hyperlink>
      <w:hyperlink r:id="rId174">
        <w:r w:rsidR="001554ED">
          <w:rPr>
            <w:color w:val="000000"/>
          </w:rPr>
          <w:t xml:space="preserve">cidification on </w:t>
        </w:r>
      </w:hyperlink>
      <w:hyperlink r:id="rId175">
        <w:r w:rsidR="001554ED">
          <w:t>a</w:t>
        </w:r>
      </w:hyperlink>
      <w:hyperlink r:id="rId176">
        <w:r w:rsidR="001554ED">
          <w:rPr>
            <w:color w:val="000000"/>
          </w:rPr>
          <w:t xml:space="preserve">dult </w:t>
        </w:r>
      </w:hyperlink>
      <w:hyperlink r:id="rId177">
        <w:r w:rsidR="001554ED">
          <w:t>m</w:t>
        </w:r>
      </w:hyperlink>
      <w:hyperlink r:id="rId178">
        <w:r w:rsidR="001554ED">
          <w:rPr>
            <w:color w:val="000000"/>
          </w:rPr>
          <w:t xml:space="preserve">ussels Mytilus chilensis </w:t>
        </w:r>
      </w:hyperlink>
      <w:hyperlink r:id="rId179">
        <w:r w:rsidR="001554ED">
          <w:t>m</w:t>
        </w:r>
      </w:hyperlink>
      <w:hyperlink r:id="rId180">
        <w:r w:rsidR="001554ED">
          <w:rPr>
            <w:color w:val="000000"/>
          </w:rPr>
          <w:t xml:space="preserve">odulate </w:t>
        </w:r>
      </w:hyperlink>
      <w:hyperlink r:id="rId181">
        <w:r w:rsidR="001554ED">
          <w:t>p</w:t>
        </w:r>
      </w:hyperlink>
      <w:hyperlink r:id="rId182">
        <w:r w:rsidR="001554ED">
          <w:rPr>
            <w:color w:val="000000"/>
          </w:rPr>
          <w:t xml:space="preserve">hysiological </w:t>
        </w:r>
      </w:hyperlink>
      <w:hyperlink r:id="rId183">
        <w:r w:rsidR="001554ED">
          <w:t>r</w:t>
        </w:r>
      </w:hyperlink>
      <w:hyperlink r:id="rId184">
        <w:r w:rsidR="001554ED">
          <w:rPr>
            <w:color w:val="000000"/>
          </w:rPr>
          <w:t xml:space="preserve">esponse to multiple </w:t>
        </w:r>
      </w:hyperlink>
      <w:hyperlink r:id="rId185">
        <w:r w:rsidR="001554ED">
          <w:t>s</w:t>
        </w:r>
      </w:hyperlink>
      <w:hyperlink r:id="rId186">
        <w:r w:rsidR="001554ED">
          <w:rPr>
            <w:color w:val="000000"/>
          </w:rPr>
          <w:t xml:space="preserve">tressors in </w:t>
        </w:r>
      </w:hyperlink>
      <w:hyperlink r:id="rId187">
        <w:r w:rsidR="001554ED">
          <w:t>l</w:t>
        </w:r>
      </w:hyperlink>
      <w:hyperlink r:id="rId188">
        <w:r w:rsidR="001554ED">
          <w:rPr>
            <w:color w:val="000000"/>
          </w:rPr>
          <w:t xml:space="preserve">arvae. </w:t>
        </w:r>
      </w:hyperlink>
      <w:hyperlink r:id="rId189">
        <w:r w:rsidR="001554ED">
          <w:rPr>
            <w:i/>
            <w:color w:val="000000"/>
          </w:rPr>
          <w:t>Frontiers in Physiology</w:t>
        </w:r>
      </w:hyperlink>
      <w:hyperlink r:id="rId190">
        <w:r w:rsidR="001554ED">
          <w:rPr>
            <w:color w:val="000000"/>
          </w:rPr>
          <w:t xml:space="preserve">, </w:t>
        </w:r>
      </w:hyperlink>
      <w:hyperlink r:id="rId191">
        <w:r w:rsidR="001554ED">
          <w:rPr>
            <w:b/>
            <w:color w:val="000000"/>
          </w:rPr>
          <w:t>9</w:t>
        </w:r>
      </w:hyperlink>
      <w:hyperlink r:id="rId192">
        <w:r w:rsidR="001554ED">
          <w:rPr>
            <w:color w:val="000000"/>
          </w:rPr>
          <w:t>, 1349. https://doi.org/</w:t>
        </w:r>
      </w:hyperlink>
      <w:hyperlink r:id="rId193">
        <w:r w:rsidR="001554ED">
          <w:rPr>
            <w:color w:val="000000"/>
          </w:rPr>
          <w:t>10.3389/fphys.2018.01349</w:t>
        </w:r>
      </w:hyperlink>
    </w:p>
    <w:p w14:paraId="738E6CF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94">
        <w:r w:rsidR="001554ED">
          <w:rPr>
            <w:color w:val="000000"/>
          </w:rPr>
          <w:t xml:space="preserve">Donelson, J. M., Salinas, S., Munday, P. L., &amp; Shama, L. N. S. (2018). Transgenerational plasticity and climate change experiments: Where do we go from here? </w:t>
        </w:r>
      </w:hyperlink>
      <w:hyperlink r:id="rId195">
        <w:r w:rsidR="001554ED">
          <w:rPr>
            <w:i/>
            <w:color w:val="000000"/>
          </w:rPr>
          <w:t>Global Change Biology</w:t>
        </w:r>
      </w:hyperlink>
      <w:hyperlink r:id="rId196">
        <w:r w:rsidR="001554ED">
          <w:rPr>
            <w:color w:val="000000"/>
          </w:rPr>
          <w:t xml:space="preserve">, </w:t>
        </w:r>
      </w:hyperlink>
      <w:hyperlink r:id="rId197">
        <w:r w:rsidR="001554ED">
          <w:rPr>
            <w:b/>
            <w:color w:val="000000"/>
          </w:rPr>
          <w:t>24</w:t>
        </w:r>
      </w:hyperlink>
      <w:hyperlink r:id="rId198">
        <w:r w:rsidR="001554ED">
          <w:rPr>
            <w:color w:val="000000"/>
          </w:rPr>
          <w:t>(1),</w:t>
        </w:r>
      </w:hyperlink>
      <w:hyperlink r:id="rId199">
        <w:r w:rsidR="001554ED">
          <w:rPr>
            <w:color w:val="000000"/>
          </w:rPr>
          <w:t xml:space="preserve"> 13–34. https://doi.org/</w:t>
        </w:r>
      </w:hyperlink>
      <w:hyperlink r:id="rId200">
        <w:r w:rsidR="001554ED">
          <w:rPr>
            <w:color w:val="000000"/>
          </w:rPr>
          <w:t>10.1111/gcb.13903</w:t>
        </w:r>
      </w:hyperlink>
    </w:p>
    <w:p w14:paraId="39F6E07A"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01">
        <w:r w:rsidR="001554ED">
          <w:rPr>
            <w:color w:val="000000"/>
          </w:rPr>
          <w:t>Evans, W., Hales, B., &amp; Strutton, P. G. (2013). pCO</w:t>
        </w:r>
      </w:hyperlink>
      <w:hyperlink r:id="rId202">
        <w:r w:rsidR="001554ED">
          <w:rPr>
            <w:color w:val="000000"/>
            <w:vertAlign w:val="subscript"/>
          </w:rPr>
          <w:t>2</w:t>
        </w:r>
      </w:hyperlink>
      <w:hyperlink r:id="rId203">
        <w:r w:rsidR="001554ED">
          <w:rPr>
            <w:color w:val="000000"/>
          </w:rPr>
          <w:t xml:space="preserve"> distributions and air–water CO</w:t>
        </w:r>
      </w:hyperlink>
      <w:hyperlink r:id="rId204">
        <w:r w:rsidR="001554ED">
          <w:rPr>
            <w:color w:val="000000"/>
            <w:vertAlign w:val="subscript"/>
          </w:rPr>
          <w:t>2</w:t>
        </w:r>
      </w:hyperlink>
      <w:hyperlink r:id="rId205">
        <w:r w:rsidR="001554ED">
          <w:rPr>
            <w:color w:val="000000"/>
          </w:rPr>
          <w:t xml:space="preserve"> fluxes in the Columbia River estuary. </w:t>
        </w:r>
      </w:hyperlink>
      <w:hyperlink r:id="rId206">
        <w:r w:rsidR="001554ED">
          <w:rPr>
            <w:i/>
            <w:color w:val="000000"/>
          </w:rPr>
          <w:t>Estuarine, Coastal and Shelf Science</w:t>
        </w:r>
      </w:hyperlink>
      <w:hyperlink r:id="rId207">
        <w:r w:rsidR="001554ED">
          <w:rPr>
            <w:color w:val="000000"/>
          </w:rPr>
          <w:t>,</w:t>
        </w:r>
      </w:hyperlink>
      <w:hyperlink r:id="rId208">
        <w:r w:rsidR="001554ED">
          <w:rPr>
            <w:b/>
            <w:color w:val="000000"/>
          </w:rPr>
          <w:t xml:space="preserve"> 117</w:t>
        </w:r>
      </w:hyperlink>
      <w:hyperlink r:id="rId209">
        <w:r w:rsidR="001554ED">
          <w:rPr>
            <w:color w:val="000000"/>
          </w:rPr>
          <w:t>,</w:t>
        </w:r>
      </w:hyperlink>
      <w:hyperlink r:id="rId210">
        <w:r w:rsidR="001554ED">
          <w:rPr>
            <w:color w:val="000000"/>
          </w:rPr>
          <w:t xml:space="preserve"> 260–272. https://doi.org/</w:t>
        </w:r>
      </w:hyperlink>
      <w:hyperlink r:id="rId211">
        <w:r w:rsidR="001554ED">
          <w:rPr>
            <w:color w:val="000000"/>
          </w:rPr>
          <w:t>10.1016/j.ecss.2012.12.003</w:t>
        </w:r>
      </w:hyperlink>
    </w:p>
    <w:p w14:paraId="4F0E6A5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12">
        <w:r w:rsidR="001554ED">
          <w:rPr>
            <w:color w:val="000000"/>
          </w:rPr>
          <w:t xml:space="preserve">Fabioux, C., Huvet, A., Le Souchu, P., Le Pennec, M., &amp; Pouvreau, S. (2005). Temperature and photoperiod drive Crassostrea gigas reproductive internal clock. </w:t>
        </w:r>
      </w:hyperlink>
      <w:hyperlink r:id="rId213">
        <w:r w:rsidR="001554ED">
          <w:rPr>
            <w:i/>
            <w:color w:val="000000"/>
          </w:rPr>
          <w:t>Aquaculture</w:t>
        </w:r>
      </w:hyperlink>
      <w:hyperlink r:id="rId214">
        <w:r w:rsidR="001554ED">
          <w:rPr>
            <w:color w:val="000000"/>
          </w:rPr>
          <w:t xml:space="preserve">, </w:t>
        </w:r>
      </w:hyperlink>
      <w:hyperlink r:id="rId215">
        <w:r w:rsidR="001554ED">
          <w:rPr>
            <w:b/>
            <w:color w:val="000000"/>
          </w:rPr>
          <w:t>250</w:t>
        </w:r>
      </w:hyperlink>
      <w:hyperlink r:id="rId216">
        <w:r w:rsidR="001554ED">
          <w:rPr>
            <w:color w:val="000000"/>
          </w:rPr>
          <w:t xml:space="preserve">(1–2), </w:t>
        </w:r>
      </w:hyperlink>
      <w:hyperlink r:id="rId217">
        <w:r w:rsidR="001554ED">
          <w:rPr>
            <w:color w:val="000000"/>
          </w:rPr>
          <w:t>458–470. https://doi.org/</w:t>
        </w:r>
      </w:hyperlink>
      <w:hyperlink r:id="rId218">
        <w:r w:rsidR="001554ED">
          <w:rPr>
            <w:color w:val="000000"/>
          </w:rPr>
          <w:t>10.1016/j.aquaculture.2005.02.038</w:t>
        </w:r>
      </w:hyperlink>
    </w:p>
    <w:p w14:paraId="771219B0" w14:textId="77777777" w:rsidR="00D64A77" w:rsidRDefault="009A08B7" w:rsidP="00C56A3D">
      <w:pPr>
        <w:widowControl w:val="0"/>
        <w:pBdr>
          <w:top w:val="nil"/>
          <w:left w:val="nil"/>
          <w:bottom w:val="nil"/>
          <w:right w:val="nil"/>
          <w:between w:val="nil"/>
        </w:pBdr>
        <w:spacing w:line="480" w:lineRule="auto"/>
        <w:ind w:left="480" w:hanging="480"/>
      </w:pPr>
      <w:hyperlink r:id="rId219">
        <w:r w:rsidR="001554ED">
          <w:t xml:space="preserve">Feely, R. A., Sabine, C. L., Hernandez-Ayon, J. M., Ianson, D., &amp; Hales, B. (2008). Evidence for upwelling of corrosive “acidified” water onto the continental shelf. </w:t>
        </w:r>
      </w:hyperlink>
      <w:hyperlink r:id="rId220">
        <w:r w:rsidR="001554ED">
          <w:rPr>
            <w:i/>
          </w:rPr>
          <w:t>Science</w:t>
        </w:r>
      </w:hyperlink>
      <w:hyperlink r:id="rId221">
        <w:r w:rsidR="001554ED">
          <w:t xml:space="preserve">, </w:t>
        </w:r>
      </w:hyperlink>
      <w:hyperlink r:id="rId222">
        <w:r w:rsidR="001554ED">
          <w:rPr>
            <w:b/>
          </w:rPr>
          <w:t>320</w:t>
        </w:r>
      </w:hyperlink>
      <w:hyperlink r:id="rId223">
        <w:r w:rsidR="001554ED">
          <w:t>(5882)</w:t>
        </w:r>
      </w:hyperlink>
      <w:hyperlink r:id="rId224">
        <w:r w:rsidR="001554ED">
          <w:rPr>
            <w:b/>
          </w:rPr>
          <w:t>,</w:t>
        </w:r>
      </w:hyperlink>
      <w:hyperlink r:id="rId225">
        <w:r w:rsidR="001554ED">
          <w:t xml:space="preserve"> 1490–1492. https://doi.org/</w:t>
        </w:r>
      </w:hyperlink>
      <w:hyperlink r:id="rId226">
        <w:r w:rsidR="001554ED">
          <w:t>10.1126/science.1155676</w:t>
        </w:r>
      </w:hyperlink>
    </w:p>
    <w:p w14:paraId="0C707AD6"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27">
        <w:r w:rsidR="001554ED">
          <w:rPr>
            <w:color w:val="000000"/>
          </w:rPr>
          <w:t>Feely, R. A., Klinger, T., Newton, J. A., &amp; Chadsey, M. (2012).</w:t>
        </w:r>
      </w:hyperlink>
      <w:hyperlink r:id="rId228">
        <w:r w:rsidR="001554ED">
          <w:rPr>
            <w:color w:val="000000"/>
          </w:rPr>
          <w:t xml:space="preserve"> Scientific summary of ocean acidification in Washington State marine waters.</w:t>
        </w:r>
      </w:hyperlink>
      <w:hyperlink r:id="rId229">
        <w:r w:rsidR="001554ED">
          <w:rPr>
            <w:color w:val="000000"/>
          </w:rPr>
          <w:t xml:space="preserve"> NOAA OAR Special Report. Retrieved from </w:t>
        </w:r>
      </w:hyperlink>
      <w:r w:rsidR="001554ED">
        <w:t>https://fortress.wa.gov/ecy/publications/documents/1201016.pdf</w:t>
      </w:r>
    </w:p>
    <w:p w14:paraId="52252DFF"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30">
        <w:r w:rsidR="001554ED">
          <w:rPr>
            <w:color w:val="000000"/>
          </w:rPr>
          <w:t xml:space="preserve">Fox, J., &amp; Weisberg, S. (2011). </w:t>
        </w:r>
      </w:hyperlink>
      <w:hyperlink r:id="rId231">
        <w:r w:rsidR="001554ED">
          <w:rPr>
            <w:i/>
            <w:color w:val="000000"/>
          </w:rPr>
          <w:t>An R Companion to Applied Regression</w:t>
        </w:r>
      </w:hyperlink>
      <w:hyperlink r:id="rId232">
        <w:r w:rsidR="001554ED">
          <w:rPr>
            <w:color w:val="000000"/>
          </w:rPr>
          <w:t xml:space="preserve">. SAGE Publications, Inc. Retrieved from </w:t>
        </w:r>
      </w:hyperlink>
      <w:hyperlink r:id="rId233">
        <w:r w:rsidR="001554ED">
          <w:rPr>
            <w:color w:val="000000"/>
          </w:rPr>
          <w:t>http://socserv.socsci.mcmaster.ca/jfox/Books/Companion</w:t>
        </w:r>
      </w:hyperlink>
    </w:p>
    <w:p w14:paraId="776269B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34">
        <w:r w:rsidR="001554ED">
          <w:rPr>
            <w:color w:val="000000"/>
          </w:rPr>
          <w:t xml:space="preserve">Gavery, M. R., &amp; Roberts, S. B. (2014). A context dependent role for DNA methylation in bivalves. </w:t>
        </w:r>
      </w:hyperlink>
      <w:hyperlink r:id="rId235">
        <w:r w:rsidR="001554ED">
          <w:rPr>
            <w:i/>
            <w:color w:val="000000"/>
          </w:rPr>
          <w:t>Briefings in Functional Genomics</w:t>
        </w:r>
      </w:hyperlink>
      <w:hyperlink r:id="rId236">
        <w:r w:rsidR="001554ED">
          <w:rPr>
            <w:color w:val="000000"/>
          </w:rPr>
          <w:t xml:space="preserve">, </w:t>
        </w:r>
      </w:hyperlink>
      <w:hyperlink r:id="rId237">
        <w:r w:rsidR="001554ED">
          <w:rPr>
            <w:b/>
            <w:color w:val="000000"/>
          </w:rPr>
          <w:t>13</w:t>
        </w:r>
      </w:hyperlink>
      <w:hyperlink r:id="rId238">
        <w:r w:rsidR="001554ED">
          <w:rPr>
            <w:color w:val="000000"/>
          </w:rPr>
          <w:t>(3), 217–222. https://doi.org/</w:t>
        </w:r>
      </w:hyperlink>
      <w:hyperlink r:id="rId239">
        <w:r w:rsidR="001554ED">
          <w:rPr>
            <w:color w:val="000000"/>
          </w:rPr>
          <w:t>10.1093/bfgp/elt054</w:t>
        </w:r>
      </w:hyperlink>
    </w:p>
    <w:p w14:paraId="157DDE9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40">
        <w:r w:rsidR="001554ED">
          <w:rPr>
            <w:color w:val="000000"/>
          </w:rPr>
          <w:t xml:space="preserve">Gentemann, C. L., Fewings, M. R., &amp; García-Reyes, M. (2017). Satellite sea surface temperatures along the West Coast of the United States during the 2014-2016 northeast Pacific marine heat wave: Coastal SSTs During “the Blob.” </w:t>
        </w:r>
      </w:hyperlink>
      <w:hyperlink r:id="rId241">
        <w:r w:rsidR="001554ED">
          <w:rPr>
            <w:i/>
            <w:color w:val="000000"/>
          </w:rPr>
          <w:t>Geophysical Research Letters</w:t>
        </w:r>
      </w:hyperlink>
      <w:hyperlink r:id="rId242">
        <w:r w:rsidR="001554ED">
          <w:rPr>
            <w:color w:val="000000"/>
          </w:rPr>
          <w:t xml:space="preserve">, </w:t>
        </w:r>
      </w:hyperlink>
      <w:hyperlink r:id="rId243">
        <w:r w:rsidR="001554ED">
          <w:rPr>
            <w:b/>
            <w:color w:val="000000"/>
          </w:rPr>
          <w:t>44</w:t>
        </w:r>
      </w:hyperlink>
      <w:hyperlink r:id="rId244">
        <w:r w:rsidR="001554ED">
          <w:rPr>
            <w:color w:val="000000"/>
          </w:rPr>
          <w:t>(1), 312–319. https://doi.org/</w:t>
        </w:r>
      </w:hyperlink>
      <w:hyperlink r:id="rId245">
        <w:r w:rsidR="001554ED">
          <w:rPr>
            <w:color w:val="000000"/>
          </w:rPr>
          <w:t>10.1002/2016GL071039</w:t>
        </w:r>
      </w:hyperlink>
    </w:p>
    <w:p w14:paraId="18D1AD6A"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46">
        <w:r w:rsidR="001554ED">
          <w:rPr>
            <w:color w:val="000000"/>
          </w:rPr>
          <w:t xml:space="preserve">Giese, A. C. (1959). Comparative physiology: annual reproductive cycles of marine invertebrates. </w:t>
        </w:r>
      </w:hyperlink>
      <w:hyperlink r:id="rId247">
        <w:r w:rsidR="001554ED">
          <w:rPr>
            <w:i/>
            <w:color w:val="000000"/>
          </w:rPr>
          <w:t>Annual Review of Physiology</w:t>
        </w:r>
      </w:hyperlink>
      <w:hyperlink r:id="rId248">
        <w:r w:rsidR="001554ED">
          <w:rPr>
            <w:color w:val="000000"/>
          </w:rPr>
          <w:t xml:space="preserve">, </w:t>
        </w:r>
      </w:hyperlink>
      <w:hyperlink r:id="rId249">
        <w:r w:rsidR="001554ED">
          <w:rPr>
            <w:b/>
            <w:color w:val="000000"/>
          </w:rPr>
          <w:t>21</w:t>
        </w:r>
      </w:hyperlink>
      <w:hyperlink r:id="rId250">
        <w:r w:rsidR="001554ED">
          <w:rPr>
            <w:color w:val="000000"/>
          </w:rPr>
          <w:t>,</w:t>
        </w:r>
      </w:hyperlink>
      <w:hyperlink r:id="rId251">
        <w:r w:rsidR="001554ED">
          <w:rPr>
            <w:color w:val="000000"/>
          </w:rPr>
          <w:t xml:space="preserve"> 547–576. https://doi.org/</w:t>
        </w:r>
      </w:hyperlink>
      <w:hyperlink r:id="rId252">
        <w:r w:rsidR="001554ED">
          <w:rPr>
            <w:color w:val="000000"/>
          </w:rPr>
          <w:t>10.1146/annurev.ph.21.030159.002555</w:t>
        </w:r>
      </w:hyperlink>
    </w:p>
    <w:p w14:paraId="3EF66B76"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 xml:space="preserve">Gray, M. W., Chaparro O., </w:t>
      </w:r>
      <w:proofErr w:type="spellStart"/>
      <w:r>
        <w:rPr>
          <w:color w:val="000000"/>
        </w:rPr>
        <w:t>Huebert</w:t>
      </w:r>
      <w:proofErr w:type="spellEnd"/>
      <w:r>
        <w:rPr>
          <w:color w:val="000000"/>
        </w:rPr>
        <w:t xml:space="preserve"> K. B., O’Neill, S. P., Couture, T., Moreira A., Brady, D. C. (</w:t>
      </w:r>
      <w:r>
        <w:rPr>
          <w:i/>
        </w:rPr>
        <w:t>in press</w:t>
      </w:r>
      <w:r>
        <w:rPr>
          <w:color w:val="000000"/>
        </w:rPr>
        <w:t xml:space="preserve">). Does brooding prepare young for tomorrow's acidic oceans and estuaries? </w:t>
      </w:r>
      <w:r>
        <w:rPr>
          <w:i/>
          <w:color w:val="000000"/>
        </w:rPr>
        <w:t>Journal of Shellfish Research.</w:t>
      </w:r>
    </w:p>
    <w:p w14:paraId="0E85714D"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53">
        <w:r w:rsidR="001554ED">
          <w:rPr>
            <w:color w:val="000000"/>
          </w:rPr>
          <w:t xml:space="preserve">Griffith, A. W., &amp; Gobler, C. J. (2017). Transgenerational exposure of North Atlantic bivalves to ocean acidification renders offspring more vulnerable to low pH and additional stressors. </w:t>
        </w:r>
      </w:hyperlink>
      <w:hyperlink r:id="rId254">
        <w:r w:rsidR="001554ED">
          <w:rPr>
            <w:i/>
            <w:color w:val="000000"/>
          </w:rPr>
          <w:t>Scientific Reports</w:t>
        </w:r>
      </w:hyperlink>
      <w:hyperlink r:id="rId255">
        <w:r w:rsidR="001554ED">
          <w:rPr>
            <w:color w:val="000000"/>
          </w:rPr>
          <w:t xml:space="preserve">, </w:t>
        </w:r>
      </w:hyperlink>
      <w:hyperlink r:id="rId256">
        <w:r w:rsidR="001554ED">
          <w:rPr>
            <w:b/>
            <w:color w:val="000000"/>
          </w:rPr>
          <w:t>7</w:t>
        </w:r>
      </w:hyperlink>
      <w:hyperlink r:id="rId257">
        <w:r w:rsidR="001554ED">
          <w:rPr>
            <w:color w:val="000000"/>
          </w:rPr>
          <w:t>(1), 11394. https://doi.org/</w:t>
        </w:r>
      </w:hyperlink>
      <w:hyperlink r:id="rId258">
        <w:r w:rsidR="001554ED">
          <w:rPr>
            <w:color w:val="000000"/>
          </w:rPr>
          <w:t>10.1038/s41598-017-11442-3</w:t>
        </w:r>
      </w:hyperlink>
    </w:p>
    <w:p w14:paraId="30584BE0"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59">
        <w:r w:rsidR="001554ED">
          <w:rPr>
            <w:color w:val="000000"/>
          </w:rPr>
          <w:t xml:space="preserve">Heare, J. E., Blake, B., Davis, J. P., Vadopalas, B., &amp; Roberts, S. B. (2017). Evidence of Ostrea lurida Carpenter, 1864, population structure in Puget Sound, WA, USA. </w:t>
        </w:r>
      </w:hyperlink>
      <w:hyperlink r:id="rId260">
        <w:r w:rsidR="001554ED">
          <w:rPr>
            <w:i/>
            <w:color w:val="000000"/>
          </w:rPr>
          <w:t xml:space="preserve">Marine Ecology </w:t>
        </w:r>
      </w:hyperlink>
      <w:hyperlink r:id="rId261">
        <w:r w:rsidR="001554ED">
          <w:rPr>
            <w:color w:val="000000"/>
          </w:rPr>
          <w:t xml:space="preserve">, </w:t>
        </w:r>
      </w:hyperlink>
      <w:hyperlink r:id="rId262">
        <w:r w:rsidR="001554ED">
          <w:rPr>
            <w:b/>
            <w:color w:val="000000"/>
          </w:rPr>
          <w:t>38</w:t>
        </w:r>
      </w:hyperlink>
      <w:hyperlink r:id="rId263">
        <w:r w:rsidR="001554ED">
          <w:rPr>
            <w:color w:val="000000"/>
          </w:rPr>
          <w:t>(5). https://doi.org/</w:t>
        </w:r>
      </w:hyperlink>
      <w:hyperlink r:id="rId264">
        <w:r w:rsidR="001554ED">
          <w:rPr>
            <w:color w:val="000000"/>
          </w:rPr>
          <w:t>10.1111/maec.12458</w:t>
        </w:r>
      </w:hyperlink>
    </w:p>
    <w:p w14:paraId="46638CFE"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65">
        <w:r w:rsidR="001554ED">
          <w:rPr>
            <w:color w:val="000000"/>
          </w:rPr>
          <w:t xml:space="preserve">Heare, J. E., White, S. J., Vadopalas, B., &amp; Roberts, S. B. (2018). Differential response to stress in Ostrea lurida as measured by gene expression. </w:t>
        </w:r>
      </w:hyperlink>
      <w:hyperlink r:id="rId266">
        <w:r w:rsidR="001554ED">
          <w:rPr>
            <w:i/>
            <w:color w:val="000000"/>
          </w:rPr>
          <w:t>PeerJ</w:t>
        </w:r>
      </w:hyperlink>
      <w:hyperlink r:id="rId267">
        <w:r w:rsidR="001554ED">
          <w:rPr>
            <w:color w:val="000000"/>
          </w:rPr>
          <w:t xml:space="preserve">, </w:t>
        </w:r>
      </w:hyperlink>
      <w:hyperlink r:id="rId268">
        <w:r w:rsidR="001554ED">
          <w:rPr>
            <w:b/>
            <w:color w:val="000000"/>
          </w:rPr>
          <w:t>6</w:t>
        </w:r>
      </w:hyperlink>
      <w:hyperlink r:id="rId269">
        <w:r w:rsidR="001554ED">
          <w:rPr>
            <w:color w:val="000000"/>
          </w:rPr>
          <w:t xml:space="preserve">, e4261. </w:t>
        </w:r>
        <w:r w:rsidR="001554ED">
          <w:rPr>
            <w:color w:val="000000"/>
          </w:rPr>
          <w:lastRenderedPageBreak/>
          <w:t>https://doi.org/</w:t>
        </w:r>
      </w:hyperlink>
      <w:hyperlink r:id="rId270">
        <w:r w:rsidR="001554ED">
          <w:rPr>
            <w:color w:val="000000"/>
          </w:rPr>
          <w:t>10.7717/peerj.4261</w:t>
        </w:r>
      </w:hyperlink>
    </w:p>
    <w:p w14:paraId="7424C416"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71">
        <w:r w:rsidR="001554ED">
          <w:rPr>
            <w:color w:val="000000"/>
          </w:rPr>
          <w:t>Helm, M. M.</w:t>
        </w:r>
      </w:hyperlink>
      <w:hyperlink r:id="rId272">
        <w:r w:rsidR="001554ED">
          <w:t xml:space="preserve"> &amp; Bourne, N. </w:t>
        </w:r>
      </w:hyperlink>
      <w:hyperlink r:id="rId273">
        <w:r w:rsidR="001554ED">
          <w:rPr>
            <w:color w:val="000000"/>
          </w:rPr>
          <w:t xml:space="preserve">(2004). </w:t>
        </w:r>
      </w:hyperlink>
      <w:hyperlink r:id="rId274">
        <w:r w:rsidR="001554ED">
          <w:rPr>
            <w:color w:val="000000"/>
          </w:rPr>
          <w:t>Hatchery culture of bivalves: a practical manual. Food and agriculture organization of the United Nations</w:t>
        </w:r>
      </w:hyperlink>
      <w:hyperlink r:id="rId275">
        <w:r w:rsidR="001554ED">
          <w:t xml:space="preserve">. </w:t>
        </w:r>
      </w:hyperlink>
      <w:hyperlink r:id="rId276">
        <w:r w:rsidR="001554ED">
          <w:rPr>
            <w:color w:val="000000"/>
          </w:rPr>
          <w:t xml:space="preserve">Retrieved from </w:t>
        </w:r>
      </w:hyperlink>
      <w:hyperlink r:id="rId277">
        <w:r w:rsidR="001554ED">
          <w:rPr>
            <w:color w:val="000000"/>
          </w:rPr>
          <w:t>http://www.sidalc.net/cgi-bin/wxis.exe/?IsisScript=UACHBC.xis&amp;method=post&amp;formato=2&amp;cantidad=1&amp;expresion=mfn=102646</w:t>
        </w:r>
      </w:hyperlink>
    </w:p>
    <w:p w14:paraId="41837BB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78">
        <w:r w:rsidR="001554ED">
          <w:rPr>
            <w:color w:val="000000"/>
          </w:rPr>
          <w:t xml:space="preserve">Hettinger, A., Sanford, E., Hill, T. M., Lenz, E. A., Russell, A. D., &amp; Gaylord, B. (2013). Larval carry-over effects from ocean acidification persist in the natural environment. </w:t>
        </w:r>
      </w:hyperlink>
      <w:hyperlink r:id="rId279">
        <w:r w:rsidR="001554ED">
          <w:rPr>
            <w:i/>
            <w:color w:val="000000"/>
          </w:rPr>
          <w:t>Global Change Biology</w:t>
        </w:r>
      </w:hyperlink>
      <w:hyperlink r:id="rId280">
        <w:r w:rsidR="001554ED">
          <w:rPr>
            <w:color w:val="000000"/>
          </w:rPr>
          <w:t xml:space="preserve">, </w:t>
        </w:r>
      </w:hyperlink>
      <w:hyperlink r:id="rId281">
        <w:r w:rsidR="001554ED">
          <w:rPr>
            <w:i/>
            <w:color w:val="000000"/>
          </w:rPr>
          <w:t>19</w:t>
        </w:r>
      </w:hyperlink>
      <w:hyperlink r:id="rId282">
        <w:r w:rsidR="001554ED">
          <w:rPr>
            <w:color w:val="000000"/>
          </w:rPr>
          <w:t>(11), 3317–3326. Retrieved from</w:t>
        </w:r>
      </w:hyperlink>
      <w:r w:rsidR="001554ED">
        <w:t xml:space="preserve"> http://www.fao.org/3/a-y5720e.pdf</w:t>
      </w:r>
    </w:p>
    <w:p w14:paraId="6C2D57A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83">
        <w:r w:rsidR="001554ED">
          <w:rPr>
            <w:color w:val="000000"/>
          </w:rPr>
          <w:t>Hettinger, A., Sanford, E., Hill, T. M., Russell, A. D., Sato, K. N., Hoey, J.,</w:t>
        </w:r>
      </w:hyperlink>
      <w:hyperlink r:id="rId284">
        <w:r w:rsidR="001554ED">
          <w:t xml:space="preserve"> Forsch, M., Page, H. N., </w:t>
        </w:r>
      </w:hyperlink>
      <w:hyperlink r:id="rId285">
        <w:r w:rsidR="001554ED">
          <w:rPr>
            <w:color w:val="000000"/>
          </w:rPr>
          <w:t xml:space="preserve">Gaylord, B. (2012). Persistent carry-over effects of planktonic exposure to ocean acidification in the Olympia oyster. </w:t>
        </w:r>
      </w:hyperlink>
      <w:hyperlink r:id="rId286">
        <w:r w:rsidR="001554ED">
          <w:rPr>
            <w:i/>
            <w:color w:val="000000"/>
          </w:rPr>
          <w:t>Ecology</w:t>
        </w:r>
      </w:hyperlink>
      <w:hyperlink r:id="rId287">
        <w:r w:rsidR="001554ED">
          <w:rPr>
            <w:color w:val="000000"/>
          </w:rPr>
          <w:t xml:space="preserve">, </w:t>
        </w:r>
      </w:hyperlink>
      <w:hyperlink r:id="rId288">
        <w:r w:rsidR="001554ED">
          <w:rPr>
            <w:b/>
            <w:color w:val="000000"/>
          </w:rPr>
          <w:t>93</w:t>
        </w:r>
      </w:hyperlink>
      <w:hyperlink r:id="rId289">
        <w:r w:rsidR="001554ED">
          <w:rPr>
            <w:color w:val="000000"/>
          </w:rPr>
          <w:t>(12), 2758–2768. https://doi.org/</w:t>
        </w:r>
      </w:hyperlink>
      <w:hyperlink r:id="rId290">
        <w:r w:rsidR="001554ED">
          <w:rPr>
            <w:color w:val="000000"/>
          </w:rPr>
          <w:t>10.1890/12-0567.1</w:t>
        </w:r>
      </w:hyperlink>
    </w:p>
    <w:p w14:paraId="22892C91"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91">
        <w:r w:rsidR="001554ED">
          <w:rPr>
            <w:color w:val="000000"/>
          </w:rPr>
          <w:t xml:space="preserve">Hopkins, A. E. (1936). Ecological Observations on Spawning and Early Larval Development in the Olympia Oyster (Ostrea Lurida). </w:t>
        </w:r>
      </w:hyperlink>
      <w:hyperlink r:id="rId292">
        <w:r w:rsidR="001554ED">
          <w:rPr>
            <w:i/>
            <w:color w:val="000000"/>
          </w:rPr>
          <w:t>Ecology</w:t>
        </w:r>
      </w:hyperlink>
      <w:hyperlink r:id="rId293">
        <w:r w:rsidR="001554ED">
          <w:rPr>
            <w:color w:val="000000"/>
          </w:rPr>
          <w:t xml:space="preserve">, </w:t>
        </w:r>
      </w:hyperlink>
      <w:hyperlink r:id="rId294">
        <w:r w:rsidR="001554ED">
          <w:rPr>
            <w:b/>
            <w:color w:val="000000"/>
          </w:rPr>
          <w:t>17</w:t>
        </w:r>
      </w:hyperlink>
      <w:hyperlink r:id="rId295">
        <w:r w:rsidR="001554ED">
          <w:rPr>
            <w:color w:val="000000"/>
          </w:rPr>
          <w:t>(4), 551–566. https://doi.org/</w:t>
        </w:r>
      </w:hyperlink>
      <w:hyperlink r:id="rId296">
        <w:r w:rsidR="001554ED">
          <w:rPr>
            <w:color w:val="000000"/>
          </w:rPr>
          <w:t>10.2307/1932760</w:t>
        </w:r>
      </w:hyperlink>
    </w:p>
    <w:p w14:paraId="037F6A7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97">
        <w:r w:rsidR="001554ED">
          <w:rPr>
            <w:color w:val="000000"/>
          </w:rPr>
          <w:t xml:space="preserve">Hopkins, A. E. (1937). Experimental observations on spawning, larval development, and setting in the </w:t>
        </w:r>
        <w:proofErr w:type="spellStart"/>
        <w:r w:rsidR="001554ED">
          <w:rPr>
            <w:color w:val="000000"/>
          </w:rPr>
          <w:t>olympia</w:t>
        </w:r>
        <w:proofErr w:type="spellEnd"/>
        <w:r w:rsidR="001554ED">
          <w:rPr>
            <w:color w:val="000000"/>
          </w:rPr>
          <w:t xml:space="preserve"> oyster. </w:t>
        </w:r>
      </w:hyperlink>
      <w:hyperlink r:id="rId298">
        <w:r w:rsidR="001554ED">
          <w:rPr>
            <w:i/>
            <w:color w:val="000000"/>
          </w:rPr>
          <w:t>United States Bureau of Fisheries Bulletin</w:t>
        </w:r>
      </w:hyperlink>
      <w:hyperlink r:id="rId299">
        <w:r w:rsidR="001554ED">
          <w:rPr>
            <w:color w:val="000000"/>
          </w:rPr>
          <w:t>.</w:t>
        </w:r>
      </w:hyperlink>
      <w:r w:rsidR="001554ED">
        <w:t xml:space="preserve"> 48:438–503.</w:t>
      </w:r>
    </w:p>
    <w:p w14:paraId="4A23AB52"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 xml:space="preserve">IPCC, 2013: Climate Change 2013: The Physical Science Basis. Contribution of Working Group I to the Fifth Assessment Report of the Intergovernmental Panel on Climate Change [Stocker, T.F., D. Qin, G.-K. Plattner, M. </w:t>
      </w:r>
      <w:proofErr w:type="spellStart"/>
      <w:r>
        <w:rPr>
          <w:color w:val="000000"/>
        </w:rPr>
        <w:t>Tignor</w:t>
      </w:r>
      <w:proofErr w:type="spellEnd"/>
      <w:r>
        <w:rPr>
          <w:color w:val="000000"/>
        </w:rPr>
        <w:t xml:space="preserve">, S.K. Allen, J. </w:t>
      </w:r>
      <w:proofErr w:type="spellStart"/>
      <w:r>
        <w:rPr>
          <w:color w:val="000000"/>
        </w:rPr>
        <w:t>Boschung</w:t>
      </w:r>
      <w:proofErr w:type="spellEnd"/>
      <w:r>
        <w:rPr>
          <w:color w:val="000000"/>
        </w:rPr>
        <w:t xml:space="preserve">, A. </w:t>
      </w:r>
      <w:proofErr w:type="spellStart"/>
      <w:r>
        <w:rPr>
          <w:color w:val="000000"/>
        </w:rPr>
        <w:t>Nauels</w:t>
      </w:r>
      <w:proofErr w:type="spellEnd"/>
      <w:r>
        <w:rPr>
          <w:color w:val="000000"/>
        </w:rPr>
        <w:t>, Y. Xia, V. Bex and P.M. Midgley (eds.)]. Cambridge University Press, Cambridge, United Kingdom and New York, NY, USA, 1535 pp, doi:10.1017/CBO9781107415324.</w:t>
      </w:r>
    </w:p>
    <w:p w14:paraId="5570580E"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00">
        <w:r w:rsidR="001554ED">
          <w:rPr>
            <w:color w:val="000000"/>
          </w:rPr>
          <w:t xml:space="preserve">Joesoef, A., Huang, W.-J., Gao, Y., &amp; Cai, W.-J. (2015). Air–water fluxes and sources of carbon </w:t>
        </w:r>
        <w:r w:rsidR="001554ED">
          <w:rPr>
            <w:color w:val="000000"/>
          </w:rPr>
          <w:lastRenderedPageBreak/>
          <w:t xml:space="preserve">dioxide in the Delaware Estuary: spatial and seasonal variability. </w:t>
        </w:r>
      </w:hyperlink>
      <w:hyperlink r:id="rId301">
        <w:r w:rsidR="001554ED">
          <w:rPr>
            <w:i/>
            <w:color w:val="000000"/>
          </w:rPr>
          <w:t>Biogeosciences</w:t>
        </w:r>
      </w:hyperlink>
      <w:hyperlink r:id="rId302">
        <w:r w:rsidR="001554ED">
          <w:rPr>
            <w:color w:val="000000"/>
          </w:rPr>
          <w:t xml:space="preserve">, </w:t>
        </w:r>
      </w:hyperlink>
      <w:hyperlink r:id="rId303">
        <w:r w:rsidR="001554ED">
          <w:rPr>
            <w:b/>
            <w:color w:val="000000"/>
          </w:rPr>
          <w:t>12</w:t>
        </w:r>
      </w:hyperlink>
      <w:hyperlink r:id="rId304">
        <w:r w:rsidR="001554ED">
          <w:rPr>
            <w:color w:val="000000"/>
          </w:rPr>
          <w:t>(20), 6085–6101. https://doi.org/</w:t>
        </w:r>
      </w:hyperlink>
      <w:hyperlink r:id="rId305">
        <w:r w:rsidR="001554ED">
          <w:rPr>
            <w:color w:val="000000"/>
          </w:rPr>
          <w:t>10.5194/bg-12-6085-2015</w:t>
        </w:r>
      </w:hyperlink>
    </w:p>
    <w:p w14:paraId="51EF072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06">
        <w:r w:rsidR="001554ED">
          <w:rPr>
            <w:color w:val="000000"/>
          </w:rPr>
          <w:t xml:space="preserve">Joyce, A., Holthuis, T. D., Charrier, G., &amp; Lindegarth, S. (2013). Experimental Effects of Temperature and Photoperiod on Synchrony of Gametogenesis and Sex Ratio in the European Oyster Ostrea edulis ( Linnaeus ). </w:t>
        </w:r>
      </w:hyperlink>
      <w:hyperlink r:id="rId307">
        <w:r w:rsidR="001554ED">
          <w:rPr>
            <w:i/>
            <w:color w:val="000000"/>
          </w:rPr>
          <w:t>Journal of Shellfish Research</w:t>
        </w:r>
      </w:hyperlink>
      <w:hyperlink r:id="rId308">
        <w:r w:rsidR="001554ED">
          <w:rPr>
            <w:color w:val="000000"/>
          </w:rPr>
          <w:t xml:space="preserve">, </w:t>
        </w:r>
      </w:hyperlink>
      <w:hyperlink r:id="rId309">
        <w:r w:rsidR="001554ED">
          <w:rPr>
            <w:b/>
            <w:color w:val="000000"/>
          </w:rPr>
          <w:t>32</w:t>
        </w:r>
      </w:hyperlink>
      <w:hyperlink r:id="rId310">
        <w:r w:rsidR="001554ED">
          <w:rPr>
            <w:color w:val="000000"/>
          </w:rPr>
          <w:t>(2), 447–458. https://doi.org/</w:t>
        </w:r>
      </w:hyperlink>
      <w:hyperlink r:id="rId311">
        <w:r w:rsidR="001554ED">
          <w:rPr>
            <w:color w:val="000000"/>
          </w:rPr>
          <w:t>10.2983/035.032.0225</w:t>
        </w:r>
      </w:hyperlink>
    </w:p>
    <w:p w14:paraId="59F3070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12">
        <w:r w:rsidR="001554ED">
          <w:rPr>
            <w:color w:val="000000"/>
          </w:rPr>
          <w:t xml:space="preserve">Kelly, M. W., Padilla-Gamiño, J. L., &amp; Hofmann, G. E. (2013). Natural variation and the capacity to adapt to ocean acidification in the keystone sea urchin Strongylocentrotus purpuratus. </w:t>
        </w:r>
      </w:hyperlink>
      <w:hyperlink r:id="rId313">
        <w:r w:rsidR="001554ED">
          <w:rPr>
            <w:i/>
            <w:color w:val="000000"/>
          </w:rPr>
          <w:t>Global Change Biology</w:t>
        </w:r>
      </w:hyperlink>
      <w:hyperlink r:id="rId314">
        <w:r w:rsidR="001554ED">
          <w:rPr>
            <w:color w:val="000000"/>
          </w:rPr>
          <w:t xml:space="preserve">, </w:t>
        </w:r>
      </w:hyperlink>
      <w:hyperlink r:id="rId315">
        <w:r w:rsidR="001554ED">
          <w:rPr>
            <w:b/>
            <w:color w:val="000000"/>
          </w:rPr>
          <w:t>19</w:t>
        </w:r>
      </w:hyperlink>
      <w:hyperlink r:id="rId316">
        <w:r w:rsidR="001554ED">
          <w:rPr>
            <w:color w:val="000000"/>
          </w:rPr>
          <w:t>(8), 2536–2546. https://doi.org/</w:t>
        </w:r>
      </w:hyperlink>
      <w:hyperlink r:id="rId317">
        <w:r w:rsidR="001554ED">
          <w:rPr>
            <w:color w:val="000000"/>
          </w:rPr>
          <w:t>10.1111/gcb.12251</w:t>
        </w:r>
      </w:hyperlink>
    </w:p>
    <w:p w14:paraId="7A60A482" w14:textId="726A2418" w:rsidR="00260062" w:rsidRPr="00260062" w:rsidRDefault="00260062" w:rsidP="00260062">
      <w:pPr>
        <w:widowControl w:val="0"/>
        <w:pBdr>
          <w:top w:val="nil"/>
          <w:left w:val="nil"/>
          <w:bottom w:val="nil"/>
          <w:right w:val="nil"/>
          <w:between w:val="nil"/>
        </w:pBdr>
        <w:spacing w:line="480" w:lineRule="auto"/>
        <w:ind w:left="480" w:hanging="480"/>
        <w:rPr>
          <w:ins w:id="711" w:author="Laura H Spencer" w:date="2019-09-23T21:35:00Z"/>
        </w:rPr>
      </w:pPr>
      <w:ins w:id="712" w:author="Laura H Spencer" w:date="2019-09-23T21:35:00Z">
        <w:r w:rsidRPr="00260062">
          <w:t>Kimbro, D</w:t>
        </w:r>
        <w:r>
          <w:t>.</w:t>
        </w:r>
        <w:r w:rsidRPr="00260062">
          <w:t xml:space="preserve"> L., White,</w:t>
        </w:r>
        <w:r>
          <w:t xml:space="preserve"> J.W.,</w:t>
        </w:r>
        <w:r w:rsidRPr="00260062">
          <w:t xml:space="preserve"> </w:t>
        </w:r>
        <w:r>
          <w:t>&amp;</w:t>
        </w:r>
        <w:r w:rsidRPr="00260062">
          <w:t xml:space="preserve"> </w:t>
        </w:r>
        <w:proofErr w:type="spellStart"/>
        <w:r w:rsidRPr="00260062">
          <w:t>Grosholz</w:t>
        </w:r>
        <w:proofErr w:type="spellEnd"/>
        <w:r>
          <w:t>, E. D</w:t>
        </w:r>
        <w:r w:rsidRPr="00260062">
          <w:t xml:space="preserve">. </w:t>
        </w:r>
        <w:r>
          <w:t>(</w:t>
        </w:r>
        <w:r w:rsidRPr="00260062">
          <w:t>2019</w:t>
        </w:r>
        <w:r>
          <w:t>)</w:t>
        </w:r>
        <w:r w:rsidRPr="00260062">
          <w:t>. The Dynamics of Open Populations: Integration of Top–down, Bottom–up and Supply–side Influences on Intertidal Oysters.</w:t>
        </w:r>
        <w:r>
          <w:t xml:space="preserve"> </w:t>
        </w:r>
        <w:r w:rsidRPr="00260062">
          <w:rPr>
            <w:i/>
            <w:iCs/>
          </w:rPr>
          <w:t xml:space="preserve">Oikos </w:t>
        </w:r>
        <w:r w:rsidRPr="00260062">
          <w:rPr>
            <w:b/>
            <w:rPrChange w:id="713" w:author="Laura H Spencer" w:date="2019-09-23T21:36:00Z">
              <w:rPr/>
            </w:rPrChange>
          </w:rPr>
          <w:t>128</w:t>
        </w:r>
        <w:r w:rsidRPr="00260062">
          <w:t>(4): 584–95</w:t>
        </w:r>
      </w:ins>
      <w:ins w:id="714" w:author="Laura H Spencer" w:date="2019-09-23T21:36:00Z">
        <w:r>
          <w:t xml:space="preserve">, </w:t>
        </w:r>
        <w:r w:rsidRPr="00260062">
          <w:t>https://doi.org/10.1111/oik.05892</w:t>
        </w:r>
      </w:ins>
    </w:p>
    <w:p w14:paraId="5B60EAB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18">
        <w:r w:rsidR="001554ED">
          <w:rPr>
            <w:color w:val="000000"/>
          </w:rPr>
          <w:t xml:space="preserve">Kong, H., Jiang, X., Clements, J. C., Wang, T., Huang, X., Shang, Y., </w:t>
        </w:r>
      </w:hyperlink>
      <w:hyperlink r:id="rId319">
        <w:r w:rsidR="001554ED">
          <w:t xml:space="preserve">Chen, J., Hu, M., </w:t>
        </w:r>
      </w:hyperlink>
      <w:hyperlink r:id="rId320">
        <w:r w:rsidR="001554ED">
          <w:rPr>
            <w:color w:val="000000"/>
          </w:rPr>
          <w:t xml:space="preserve">Wang, Y. (2019). Transgenerational effects of short-term exposure to acidification and hypoxia on early developmental traits of the mussel Mytilus edulis. </w:t>
        </w:r>
      </w:hyperlink>
      <w:hyperlink r:id="rId321">
        <w:r w:rsidR="001554ED">
          <w:rPr>
            <w:i/>
            <w:color w:val="000000"/>
          </w:rPr>
          <w:t>Marine Environmental Research</w:t>
        </w:r>
      </w:hyperlink>
      <w:hyperlink r:id="rId322">
        <w:r w:rsidR="001554ED">
          <w:rPr>
            <w:color w:val="000000"/>
          </w:rPr>
          <w:t xml:space="preserve">, </w:t>
        </w:r>
      </w:hyperlink>
      <w:hyperlink r:id="rId323">
        <w:r w:rsidR="001554ED">
          <w:rPr>
            <w:b/>
            <w:color w:val="000000"/>
          </w:rPr>
          <w:t>145</w:t>
        </w:r>
      </w:hyperlink>
      <w:hyperlink r:id="rId324">
        <w:r w:rsidR="001554ED">
          <w:rPr>
            <w:color w:val="000000"/>
          </w:rPr>
          <w:t>, 73–80. https://doi.org/</w:t>
        </w:r>
      </w:hyperlink>
      <w:hyperlink r:id="rId325">
        <w:r w:rsidR="001554ED">
          <w:rPr>
            <w:color w:val="000000"/>
          </w:rPr>
          <w:t>10.1016/j.marenvres.2019.02.011</w:t>
        </w:r>
      </w:hyperlink>
    </w:p>
    <w:p w14:paraId="301A16A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26">
        <w:r w:rsidR="001554ED">
          <w:rPr>
            <w:color w:val="000000"/>
          </w:rPr>
          <w:t>Kurihara, H. (2008). Effects of CO</w:t>
        </w:r>
      </w:hyperlink>
      <w:hyperlink r:id="rId327">
        <w:r w:rsidR="001554ED">
          <w:rPr>
            <w:color w:val="000000"/>
            <w:vertAlign w:val="subscript"/>
          </w:rPr>
          <w:t>2</w:t>
        </w:r>
      </w:hyperlink>
      <w:hyperlink r:id="rId328">
        <w:r w:rsidR="001554ED">
          <w:rPr>
            <w:color w:val="000000"/>
          </w:rPr>
          <w:t xml:space="preserve">-driven ocean acidification on the early developmental stages of invertebrates. </w:t>
        </w:r>
      </w:hyperlink>
      <w:hyperlink r:id="rId329">
        <w:r w:rsidR="001554ED">
          <w:rPr>
            <w:i/>
            <w:color w:val="000000"/>
          </w:rPr>
          <w:t>Marine Ecology Progress Series</w:t>
        </w:r>
      </w:hyperlink>
      <w:hyperlink r:id="rId330">
        <w:r w:rsidR="001554ED">
          <w:rPr>
            <w:color w:val="000000"/>
          </w:rPr>
          <w:t>,</w:t>
        </w:r>
      </w:hyperlink>
      <w:hyperlink r:id="rId331">
        <w:r w:rsidR="001554ED">
          <w:rPr>
            <w:b/>
            <w:color w:val="000000"/>
          </w:rPr>
          <w:t xml:space="preserve"> 373</w:t>
        </w:r>
      </w:hyperlink>
      <w:hyperlink r:id="rId332">
        <w:r w:rsidR="001554ED">
          <w:rPr>
            <w:color w:val="000000"/>
          </w:rPr>
          <w:t>, 275–284. https://doi.org/</w:t>
        </w:r>
      </w:hyperlink>
      <w:hyperlink r:id="rId333">
        <w:r w:rsidR="001554ED">
          <w:rPr>
            <w:color w:val="000000"/>
          </w:rPr>
          <w:t>10.3354/meps07802</w:t>
        </w:r>
      </w:hyperlink>
    </w:p>
    <w:p w14:paraId="73E49F4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34">
        <w:r w:rsidR="001554ED">
          <w:rPr>
            <w:color w:val="000000"/>
          </w:rPr>
          <w:t xml:space="preserve">Loosanoff, V. L. (1942). Seasonal gonadal changes in the adult oysters, Ostrea virginica, of Long Island Sound. </w:t>
        </w:r>
      </w:hyperlink>
      <w:hyperlink r:id="rId335">
        <w:r w:rsidR="001554ED">
          <w:rPr>
            <w:i/>
            <w:color w:val="000000"/>
          </w:rPr>
          <w:t>The Biological Bulletin</w:t>
        </w:r>
      </w:hyperlink>
      <w:hyperlink r:id="rId336">
        <w:r w:rsidR="001554ED">
          <w:rPr>
            <w:color w:val="000000"/>
          </w:rPr>
          <w:t xml:space="preserve">, </w:t>
        </w:r>
      </w:hyperlink>
      <w:hyperlink r:id="rId337">
        <w:r w:rsidR="001554ED">
          <w:rPr>
            <w:b/>
            <w:color w:val="000000"/>
          </w:rPr>
          <w:t>82</w:t>
        </w:r>
      </w:hyperlink>
      <w:hyperlink r:id="rId338">
        <w:r w:rsidR="001554ED">
          <w:rPr>
            <w:color w:val="000000"/>
          </w:rPr>
          <w:t>(2), 195–206. https://doi.org/</w:t>
        </w:r>
      </w:hyperlink>
      <w:hyperlink r:id="rId339">
        <w:r w:rsidR="001554ED">
          <w:rPr>
            <w:color w:val="000000"/>
          </w:rPr>
          <w:t>10.2307/1538070</w:t>
        </w:r>
      </w:hyperlink>
    </w:p>
    <w:p w14:paraId="24C0062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40">
        <w:r w:rsidR="001554ED">
          <w:rPr>
            <w:color w:val="000000"/>
          </w:rPr>
          <w:t xml:space="preserve">Maneiro, V., Pérez-Parallé, M. L., Pazos, A. J., Silva, A., &amp; Sánchez, J. L. (2016). Combined Effects of Temperature and Photoperiod on the Conditioning of the Flat Oyster (Ostrea </w:t>
        </w:r>
        <w:r w:rsidR="001554ED">
          <w:rPr>
            <w:color w:val="000000"/>
          </w:rPr>
          <w:lastRenderedPageBreak/>
          <w:t xml:space="preserve">edulis [Linnaeus, 1758]) in Winter. </w:t>
        </w:r>
      </w:hyperlink>
      <w:hyperlink r:id="rId341">
        <w:r w:rsidR="001554ED">
          <w:rPr>
            <w:i/>
            <w:color w:val="000000"/>
          </w:rPr>
          <w:t>Journal of Shellfish Research</w:t>
        </w:r>
      </w:hyperlink>
      <w:hyperlink r:id="rId342">
        <w:r w:rsidR="001554ED">
          <w:rPr>
            <w:color w:val="000000"/>
          </w:rPr>
          <w:t xml:space="preserve">, </w:t>
        </w:r>
      </w:hyperlink>
      <w:hyperlink r:id="rId343">
        <w:r w:rsidR="001554ED">
          <w:rPr>
            <w:b/>
            <w:color w:val="000000"/>
          </w:rPr>
          <w:t>35</w:t>
        </w:r>
      </w:hyperlink>
      <w:hyperlink r:id="rId344">
        <w:r w:rsidR="001554ED">
          <w:rPr>
            <w:color w:val="000000"/>
          </w:rPr>
          <w:t>(1), 137–141. https://doi.org/</w:t>
        </w:r>
      </w:hyperlink>
      <w:hyperlink r:id="rId345">
        <w:r w:rsidR="001554ED">
          <w:rPr>
            <w:color w:val="000000"/>
          </w:rPr>
          <w:t>10.2983/035.035.0115</w:t>
        </w:r>
      </w:hyperlink>
    </w:p>
    <w:p w14:paraId="75B883B1"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46">
        <w:r w:rsidR="001554ED">
          <w:rPr>
            <w:color w:val="000000"/>
          </w:rPr>
          <w:t xml:space="preserve">Massamba-N’Siala, G., Prevedelli, D., &amp; Simonini, R. (2014). Trans-generational plasticity in physiological thermal tolerance is modulated by maternal pre-reproductive environment in the polychaete Ophryotrocha labronica. </w:t>
        </w:r>
      </w:hyperlink>
      <w:hyperlink r:id="rId347">
        <w:r w:rsidR="001554ED">
          <w:rPr>
            <w:i/>
            <w:color w:val="000000"/>
          </w:rPr>
          <w:t>The Journal of Experimental Biology</w:t>
        </w:r>
      </w:hyperlink>
      <w:hyperlink r:id="rId348">
        <w:r w:rsidR="001554ED">
          <w:rPr>
            <w:color w:val="000000"/>
          </w:rPr>
          <w:t xml:space="preserve">, </w:t>
        </w:r>
      </w:hyperlink>
      <w:hyperlink r:id="rId349">
        <w:r w:rsidR="001554ED">
          <w:rPr>
            <w:b/>
            <w:color w:val="000000"/>
          </w:rPr>
          <w:t>217</w:t>
        </w:r>
      </w:hyperlink>
      <w:hyperlink r:id="rId350">
        <w:r w:rsidR="001554ED">
          <w:rPr>
            <w:color w:val="000000"/>
          </w:rPr>
          <w:t>(Pt 11), 2004–2012. https://doi.org/</w:t>
        </w:r>
      </w:hyperlink>
      <w:hyperlink r:id="rId351">
        <w:r w:rsidR="001554ED">
          <w:rPr>
            <w:color w:val="000000"/>
          </w:rPr>
          <w:t>10.1242/jeb.094474</w:t>
        </w:r>
      </w:hyperlink>
    </w:p>
    <w:p w14:paraId="42A11DBA"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52">
        <w:r w:rsidR="001554ED">
          <w:rPr>
            <w:color w:val="000000"/>
          </w:rPr>
          <w:t xml:space="preserve">Mathieu, M., &amp; Lubet, P. (1993). Storage tissue metabolism and reproduction in marine bivalves—a brief review. </w:t>
        </w:r>
      </w:hyperlink>
      <w:hyperlink r:id="rId353">
        <w:r w:rsidR="001554ED">
          <w:rPr>
            <w:i/>
            <w:color w:val="000000"/>
          </w:rPr>
          <w:t>Invertebrate Reproduction &amp; Development</w:t>
        </w:r>
      </w:hyperlink>
      <w:hyperlink r:id="rId354">
        <w:r w:rsidR="001554ED">
          <w:rPr>
            <w:color w:val="000000"/>
          </w:rPr>
          <w:t xml:space="preserve">, </w:t>
        </w:r>
      </w:hyperlink>
      <w:hyperlink r:id="rId355">
        <w:r w:rsidR="001554ED">
          <w:rPr>
            <w:b/>
            <w:color w:val="000000"/>
          </w:rPr>
          <w:t>23</w:t>
        </w:r>
      </w:hyperlink>
      <w:hyperlink r:id="rId356">
        <w:r w:rsidR="001554ED">
          <w:rPr>
            <w:color w:val="000000"/>
          </w:rPr>
          <w:t>(2-3), 123–129. https://doi.org/</w:t>
        </w:r>
      </w:hyperlink>
      <w:hyperlink r:id="rId357">
        <w:r w:rsidR="001554ED">
          <w:rPr>
            <w:color w:val="000000"/>
          </w:rPr>
          <w:t>10.1080/07924259.1993.9672303</w:t>
        </w:r>
      </w:hyperlink>
    </w:p>
    <w:p w14:paraId="39FE4F4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58">
        <w:r w:rsidR="001554ED">
          <w:rPr>
            <w:color w:val="000000"/>
          </w:rPr>
          <w:t xml:space="preserve">Maynard, A., Bible, J. M., Pespeni, M. H., Sanford, E., &amp; Evans, T. G. (2018). Transcriptomic responses to extreme low salinity among locally adapted populations of Olympia oyster (Ostrea lurida). </w:t>
        </w:r>
      </w:hyperlink>
      <w:hyperlink r:id="rId359">
        <w:r w:rsidR="001554ED">
          <w:rPr>
            <w:i/>
            <w:color w:val="000000"/>
          </w:rPr>
          <w:t>Molecular Ecology</w:t>
        </w:r>
      </w:hyperlink>
      <w:hyperlink r:id="rId360">
        <w:r w:rsidR="001554ED">
          <w:rPr>
            <w:color w:val="000000"/>
          </w:rPr>
          <w:t xml:space="preserve">, </w:t>
        </w:r>
      </w:hyperlink>
      <w:hyperlink r:id="rId361">
        <w:r w:rsidR="001554ED">
          <w:rPr>
            <w:b/>
            <w:color w:val="000000"/>
          </w:rPr>
          <w:t>27</w:t>
        </w:r>
      </w:hyperlink>
      <w:hyperlink r:id="rId362">
        <w:r w:rsidR="001554ED">
          <w:rPr>
            <w:color w:val="000000"/>
          </w:rPr>
          <w:t>(21), 4225–4240. https://doi.org/</w:t>
        </w:r>
      </w:hyperlink>
      <w:hyperlink r:id="rId363">
        <w:r w:rsidR="001554ED">
          <w:rPr>
            <w:color w:val="000000"/>
          </w:rPr>
          <w:t>10.1111/mec.14863</w:t>
        </w:r>
      </w:hyperlink>
    </w:p>
    <w:p w14:paraId="6C34F192"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64">
        <w:r w:rsidR="001554ED">
          <w:rPr>
            <w:color w:val="000000"/>
          </w:rPr>
          <w:t xml:space="preserve">McGrath, T., McGovern, E., Gregory, C., &amp; Cave, R. R. (2019). Local drivers of the seasonal carbonate cycle across four contrasting coastal systems. </w:t>
        </w:r>
      </w:hyperlink>
      <w:hyperlink r:id="rId365">
        <w:r w:rsidR="001554ED">
          <w:rPr>
            <w:i/>
            <w:color w:val="000000"/>
          </w:rPr>
          <w:t>Regional Studies in Marine Science</w:t>
        </w:r>
      </w:hyperlink>
      <w:hyperlink r:id="rId366">
        <w:r w:rsidR="001554ED">
          <w:rPr>
            <w:color w:val="000000"/>
          </w:rPr>
          <w:t xml:space="preserve">, </w:t>
        </w:r>
      </w:hyperlink>
      <w:hyperlink r:id="rId367">
        <w:r w:rsidR="001554ED">
          <w:rPr>
            <w:b/>
            <w:color w:val="000000"/>
          </w:rPr>
          <w:t>30</w:t>
        </w:r>
      </w:hyperlink>
      <w:hyperlink r:id="rId368">
        <w:r w:rsidR="001554ED">
          <w:rPr>
            <w:color w:val="000000"/>
          </w:rPr>
          <w:t xml:space="preserve">, </w:t>
        </w:r>
      </w:hyperlink>
      <w:hyperlink r:id="rId369">
        <w:r w:rsidR="001554ED">
          <w:rPr>
            <w:color w:val="000000"/>
          </w:rPr>
          <w:t>100733</w:t>
        </w:r>
      </w:hyperlink>
      <w:hyperlink r:id="rId370">
        <w:r w:rsidR="001554ED">
          <w:rPr>
            <w:color w:val="000000"/>
          </w:rPr>
          <w:t>. https://doi.org/</w:t>
        </w:r>
      </w:hyperlink>
      <w:hyperlink r:id="rId371">
        <w:r w:rsidR="001554ED">
          <w:rPr>
            <w:color w:val="000000"/>
          </w:rPr>
          <w:t>10.1016/j.rsma.2019.100733</w:t>
        </w:r>
      </w:hyperlink>
    </w:p>
    <w:p w14:paraId="46245B82" w14:textId="302D2CBF" w:rsidR="00D64A77" w:rsidRDefault="009A08B7" w:rsidP="00C56A3D">
      <w:pPr>
        <w:widowControl w:val="0"/>
        <w:pBdr>
          <w:top w:val="nil"/>
          <w:left w:val="nil"/>
          <w:bottom w:val="nil"/>
          <w:right w:val="nil"/>
          <w:between w:val="nil"/>
        </w:pBdr>
        <w:spacing w:line="480" w:lineRule="auto"/>
        <w:ind w:left="480" w:hanging="480"/>
        <w:rPr>
          <w:ins w:id="715" w:author="Laura H Spencer" w:date="2019-09-24T16:50:00Z"/>
          <w:color w:val="000000"/>
        </w:rPr>
      </w:pPr>
      <w:hyperlink r:id="rId372">
        <w:r w:rsidR="001554ED">
          <w:rPr>
            <w:color w:val="000000"/>
          </w:rPr>
          <w:t xml:space="preserve">McGraw, K. A. (2009). The Olympia Oyster, Ostrea lurida Carpenter 1864 Along the West Coast of North America. </w:t>
        </w:r>
      </w:hyperlink>
      <w:hyperlink r:id="rId373">
        <w:r w:rsidR="001554ED">
          <w:rPr>
            <w:i/>
            <w:color w:val="000000"/>
          </w:rPr>
          <w:t>Journal of Shellfish Research</w:t>
        </w:r>
      </w:hyperlink>
      <w:hyperlink r:id="rId374">
        <w:r w:rsidR="001554ED">
          <w:rPr>
            <w:color w:val="000000"/>
          </w:rPr>
          <w:t xml:space="preserve">, </w:t>
        </w:r>
      </w:hyperlink>
      <w:hyperlink r:id="rId375">
        <w:r w:rsidR="001554ED">
          <w:rPr>
            <w:b/>
            <w:color w:val="000000"/>
          </w:rPr>
          <w:t>28</w:t>
        </w:r>
      </w:hyperlink>
      <w:hyperlink r:id="rId376">
        <w:r w:rsidR="001554ED">
          <w:rPr>
            <w:color w:val="000000"/>
          </w:rPr>
          <w:t>(1), 5–10. https://doi.org/</w:t>
        </w:r>
      </w:hyperlink>
      <w:hyperlink r:id="rId377">
        <w:r w:rsidR="001554ED">
          <w:rPr>
            <w:color w:val="000000"/>
          </w:rPr>
          <w:t>10.2983/035.028.0110</w:t>
        </w:r>
      </w:hyperlink>
    </w:p>
    <w:p w14:paraId="501A5741" w14:textId="43D45582" w:rsidR="00A73230" w:rsidRDefault="00A73230" w:rsidP="00A73230">
      <w:pPr>
        <w:widowControl w:val="0"/>
        <w:pBdr>
          <w:top w:val="nil"/>
          <w:left w:val="nil"/>
          <w:bottom w:val="nil"/>
          <w:right w:val="nil"/>
          <w:between w:val="nil"/>
        </w:pBdr>
        <w:spacing w:line="480" w:lineRule="auto"/>
        <w:ind w:left="480" w:hanging="480"/>
        <w:rPr>
          <w:color w:val="000000"/>
        </w:rPr>
      </w:pPr>
      <w:ins w:id="716" w:author="Laura H Spencer" w:date="2019-09-24T16:50:00Z">
        <w:r w:rsidRPr="00A73230">
          <w:rPr>
            <w:color w:val="000000"/>
          </w:rPr>
          <w:t xml:space="preserve">Moore, J. D., Marshman, B. C., </w:t>
        </w:r>
        <w:proofErr w:type="spellStart"/>
        <w:r w:rsidRPr="00A73230">
          <w:rPr>
            <w:color w:val="000000"/>
          </w:rPr>
          <w:t>Obernolte</w:t>
        </w:r>
        <w:proofErr w:type="spellEnd"/>
        <w:r w:rsidRPr="00A73230">
          <w:rPr>
            <w:color w:val="000000"/>
          </w:rPr>
          <w:t xml:space="preserve">, R., &amp; Abbott, R. (2016). Sexual development and symbionts of native Olympia oysters </w:t>
        </w:r>
        <w:proofErr w:type="spellStart"/>
        <w:r w:rsidRPr="00A73230">
          <w:rPr>
            <w:color w:val="000000"/>
          </w:rPr>
          <w:t>Ostrea</w:t>
        </w:r>
        <w:proofErr w:type="spellEnd"/>
        <w:r w:rsidRPr="00A73230">
          <w:rPr>
            <w:color w:val="000000"/>
          </w:rPr>
          <w:t xml:space="preserve"> </w:t>
        </w:r>
        <w:proofErr w:type="spellStart"/>
        <w:r w:rsidRPr="00A73230">
          <w:rPr>
            <w:color w:val="000000"/>
          </w:rPr>
          <w:t>lurida</w:t>
        </w:r>
        <w:proofErr w:type="spellEnd"/>
        <w:r w:rsidRPr="00A73230">
          <w:rPr>
            <w:color w:val="000000"/>
          </w:rPr>
          <w:t xml:space="preserve"> naturally settled on cultch deployed in San Francisco Bay, California. </w:t>
        </w:r>
        <w:r w:rsidRPr="00A73230">
          <w:rPr>
            <w:i/>
            <w:iCs/>
            <w:color w:val="000000"/>
          </w:rPr>
          <w:t>California Fish and Game</w:t>
        </w:r>
        <w:r w:rsidRPr="00A73230">
          <w:rPr>
            <w:color w:val="000000"/>
          </w:rPr>
          <w:t xml:space="preserve">, </w:t>
        </w:r>
        <w:r w:rsidRPr="00A73230">
          <w:rPr>
            <w:i/>
            <w:iCs/>
            <w:color w:val="000000"/>
          </w:rPr>
          <w:t>102</w:t>
        </w:r>
        <w:r w:rsidRPr="00A73230">
          <w:rPr>
            <w:color w:val="000000"/>
          </w:rPr>
          <w:t>(3), 100–118.</w:t>
        </w:r>
        <w:r>
          <w:rPr>
            <w:color w:val="000000"/>
          </w:rPr>
          <w:t xml:space="preserve"> </w:t>
        </w:r>
      </w:ins>
      <w:ins w:id="717" w:author="Laura H Spencer" w:date="2019-09-24T16:51:00Z">
        <w:r>
          <w:rPr>
            <w:color w:val="000000"/>
          </w:rPr>
          <w:fldChar w:fldCharType="begin"/>
        </w:r>
        <w:r>
          <w:rPr>
            <w:color w:val="000000"/>
          </w:rPr>
          <w:instrText xml:space="preserve"> HYPERLINK "</w:instrText>
        </w:r>
        <w:r w:rsidRPr="00A73230">
          <w:rPr>
            <w:color w:val="000000"/>
          </w:rPr>
          <w:instrText>https://nrm.dfg.ca.gov/FileHandler.ashx?DocumentID=136509&amp;inline</w:instrText>
        </w:r>
        <w:r>
          <w:rPr>
            <w:color w:val="000000"/>
          </w:rPr>
          <w:instrText xml:space="preserve">" </w:instrText>
        </w:r>
        <w:r>
          <w:rPr>
            <w:color w:val="000000"/>
          </w:rPr>
          <w:fldChar w:fldCharType="separate"/>
        </w:r>
        <w:r w:rsidRPr="00D031F5">
          <w:rPr>
            <w:rStyle w:val="Hyperlink"/>
          </w:rPr>
          <w:t>https://nrm.dfg.ca.gov/FileHandler.ashx?DocumentID=1365</w:t>
        </w:r>
        <w:r w:rsidRPr="00D031F5">
          <w:rPr>
            <w:rStyle w:val="Hyperlink"/>
          </w:rPr>
          <w:t>0</w:t>
        </w:r>
        <w:r w:rsidRPr="00D031F5">
          <w:rPr>
            <w:rStyle w:val="Hyperlink"/>
          </w:rPr>
          <w:t>9&amp;inline</w:t>
        </w:r>
        <w:r>
          <w:rPr>
            <w:color w:val="000000"/>
          </w:rPr>
          <w:fldChar w:fldCharType="end"/>
        </w:r>
        <w:r>
          <w:rPr>
            <w:color w:val="000000"/>
          </w:rPr>
          <w:t xml:space="preserve"> (accessed September 24, 2019).</w:t>
        </w:r>
      </w:ins>
    </w:p>
    <w:p w14:paraId="7BD77299" w14:textId="38ABD53D" w:rsidR="00D64A77" w:rsidRDefault="009A08B7" w:rsidP="00C56A3D">
      <w:pPr>
        <w:widowControl w:val="0"/>
        <w:pBdr>
          <w:top w:val="nil"/>
          <w:left w:val="nil"/>
          <w:bottom w:val="nil"/>
          <w:right w:val="nil"/>
          <w:between w:val="nil"/>
        </w:pBdr>
        <w:spacing w:line="480" w:lineRule="auto"/>
        <w:ind w:left="480" w:hanging="480"/>
        <w:rPr>
          <w:ins w:id="718" w:author="Laura H Spencer" w:date="2019-09-24T14:30:00Z"/>
          <w:color w:val="000000"/>
        </w:rPr>
      </w:pPr>
      <w:hyperlink r:id="rId378">
        <w:r w:rsidR="001554ED">
          <w:rPr>
            <w:color w:val="000000"/>
          </w:rPr>
          <w:t xml:space="preserve">Oates, M. (2013). </w:t>
        </w:r>
      </w:hyperlink>
      <w:hyperlink r:id="rId379">
        <w:r w:rsidR="001554ED">
          <w:rPr>
            <w:i/>
            <w:color w:val="000000"/>
          </w:rPr>
          <w:t xml:space="preserve">Observations of gonad structure and gametogenic timing in a recovering population of </w:t>
        </w:r>
        <w:proofErr w:type="spellStart"/>
        <w:r w:rsidR="001554ED">
          <w:rPr>
            <w:i/>
            <w:color w:val="000000"/>
          </w:rPr>
          <w:t>Ostrea</w:t>
        </w:r>
        <w:proofErr w:type="spellEnd"/>
        <w:r w:rsidR="001554ED">
          <w:rPr>
            <w:i/>
            <w:color w:val="000000"/>
          </w:rPr>
          <w:t xml:space="preserve"> </w:t>
        </w:r>
        <w:proofErr w:type="spellStart"/>
        <w:r w:rsidR="001554ED">
          <w:rPr>
            <w:i/>
            <w:color w:val="000000"/>
          </w:rPr>
          <w:t>lurida</w:t>
        </w:r>
        <w:proofErr w:type="spellEnd"/>
        <w:r w:rsidR="001554ED">
          <w:rPr>
            <w:i/>
            <w:color w:val="000000"/>
          </w:rPr>
          <w:t xml:space="preserve"> (Carpenter 1864)</w:t>
        </w:r>
      </w:hyperlink>
      <w:hyperlink r:id="rId380">
        <w:r w:rsidR="001554ED">
          <w:rPr>
            <w:color w:val="000000"/>
          </w:rPr>
          <w:t xml:space="preserve"> (</w:t>
        </w:r>
      </w:hyperlink>
      <w:hyperlink r:id="rId381">
        <w:r w:rsidR="001554ED">
          <w:t>MS</w:t>
        </w:r>
      </w:hyperlink>
      <w:hyperlink r:id="rId382">
        <w:r w:rsidR="001554ED">
          <w:rPr>
            <w:color w:val="000000"/>
          </w:rPr>
          <w:t xml:space="preserve"> </w:t>
        </w:r>
      </w:hyperlink>
      <w:hyperlink r:id="rId383">
        <w:r w:rsidR="001554ED">
          <w:t>thesis</w:t>
        </w:r>
      </w:hyperlink>
      <w:hyperlink r:id="rId384">
        <w:r w:rsidR="001554ED">
          <w:rPr>
            <w:color w:val="000000"/>
          </w:rPr>
          <w:t>). University of Oregon, Eugene, OR 66 pp.</w:t>
        </w:r>
      </w:hyperlink>
    </w:p>
    <w:p w14:paraId="2480515C" w14:textId="4E58154A" w:rsidR="00961A52" w:rsidRPr="00961A52" w:rsidRDefault="00961A52" w:rsidP="00961A52">
      <w:pPr>
        <w:widowControl w:val="0"/>
        <w:pBdr>
          <w:top w:val="nil"/>
          <w:left w:val="nil"/>
          <w:bottom w:val="nil"/>
          <w:right w:val="nil"/>
          <w:between w:val="nil"/>
        </w:pBdr>
        <w:spacing w:line="480" w:lineRule="auto"/>
        <w:ind w:left="480" w:hanging="480"/>
        <w:rPr>
          <w:ins w:id="719" w:author="Laura H Spencer" w:date="2019-09-24T14:30:00Z"/>
          <w:color w:val="000000"/>
        </w:rPr>
      </w:pPr>
      <w:proofErr w:type="spellStart"/>
      <w:ins w:id="720" w:author="Laura H Spencer" w:date="2019-09-24T14:30:00Z">
        <w:r w:rsidRPr="00961A52">
          <w:rPr>
            <w:color w:val="000000"/>
          </w:rPr>
          <w:t>Paaby</w:t>
        </w:r>
        <w:proofErr w:type="spellEnd"/>
        <w:r w:rsidRPr="00961A52">
          <w:rPr>
            <w:color w:val="000000"/>
          </w:rPr>
          <w:t xml:space="preserve">, A. B., &amp; Rockman, M. V. (2014). Cryptic genetic variation: evolution’s hidden substrate. </w:t>
        </w:r>
        <w:r w:rsidRPr="00961A52">
          <w:rPr>
            <w:i/>
            <w:iCs/>
            <w:color w:val="000000"/>
          </w:rPr>
          <w:t>Nature Reviews. Genetics</w:t>
        </w:r>
        <w:r w:rsidRPr="00961A52">
          <w:rPr>
            <w:color w:val="000000"/>
          </w:rPr>
          <w:t xml:space="preserve">, </w:t>
        </w:r>
        <w:r w:rsidRPr="00961A52">
          <w:rPr>
            <w:i/>
            <w:iCs/>
            <w:color w:val="000000"/>
          </w:rPr>
          <w:t>15</w:t>
        </w:r>
        <w:r w:rsidRPr="00961A52">
          <w:rPr>
            <w:color w:val="000000"/>
          </w:rPr>
          <w:t>(4), 247–258.</w:t>
        </w:r>
      </w:ins>
      <w:ins w:id="721" w:author="Laura H Spencer" w:date="2019-09-24T14:32:00Z">
        <w:r>
          <w:rPr>
            <w:color w:val="000000"/>
          </w:rPr>
          <w:t xml:space="preserve">  https://</w:t>
        </w:r>
        <w:r w:rsidRPr="00961A52">
          <w:rPr>
            <w:color w:val="000000"/>
          </w:rPr>
          <w:t>doi</w:t>
        </w:r>
        <w:r>
          <w:rPr>
            <w:color w:val="000000"/>
          </w:rPr>
          <w:t>.org/</w:t>
        </w:r>
        <w:r w:rsidRPr="00961A52">
          <w:rPr>
            <w:color w:val="000000"/>
          </w:rPr>
          <w:t>10.1038/nrg3688</w:t>
        </w:r>
      </w:ins>
    </w:p>
    <w:p w14:paraId="33204A2C" w14:textId="77777777" w:rsidR="00961A52" w:rsidRDefault="00961A52" w:rsidP="00C56A3D">
      <w:pPr>
        <w:widowControl w:val="0"/>
        <w:pBdr>
          <w:top w:val="nil"/>
          <w:left w:val="nil"/>
          <w:bottom w:val="nil"/>
          <w:right w:val="nil"/>
          <w:between w:val="nil"/>
        </w:pBdr>
        <w:spacing w:line="480" w:lineRule="auto"/>
        <w:ind w:left="480" w:hanging="480"/>
        <w:rPr>
          <w:color w:val="000000"/>
        </w:rPr>
      </w:pPr>
    </w:p>
    <w:p w14:paraId="135458C3" w14:textId="77777777" w:rsidR="00D64A77" w:rsidRDefault="009A08B7" w:rsidP="00C56A3D">
      <w:pPr>
        <w:widowControl w:val="0"/>
        <w:pBdr>
          <w:top w:val="nil"/>
          <w:left w:val="nil"/>
          <w:bottom w:val="nil"/>
          <w:right w:val="nil"/>
          <w:between w:val="nil"/>
        </w:pBdr>
        <w:spacing w:line="480" w:lineRule="auto"/>
        <w:ind w:left="480" w:hanging="480"/>
      </w:pPr>
      <w:hyperlink r:id="rId385">
        <w:r w:rsidR="001554ED">
          <w:t xml:space="preserve">Parker, L. M., Ross, P. M., &amp; O’Connor, W. A. (2011). Populations of the Sydney rock oyster, Saccostrea glomerata, vary in response to ocean acidification. </w:t>
        </w:r>
      </w:hyperlink>
      <w:hyperlink r:id="rId386">
        <w:r w:rsidR="001554ED">
          <w:rPr>
            <w:i/>
          </w:rPr>
          <w:t>Marine Biology</w:t>
        </w:r>
      </w:hyperlink>
      <w:hyperlink r:id="rId387">
        <w:r w:rsidR="001554ED">
          <w:t xml:space="preserve">, </w:t>
        </w:r>
      </w:hyperlink>
      <w:hyperlink r:id="rId388">
        <w:r w:rsidR="001554ED">
          <w:rPr>
            <w:b/>
          </w:rPr>
          <w:t>158</w:t>
        </w:r>
      </w:hyperlink>
      <w:hyperlink r:id="rId389">
        <w:r w:rsidR="001554ED">
          <w:t>(3), 689–697. https://doi.org/</w:t>
        </w:r>
      </w:hyperlink>
      <w:hyperlink r:id="rId390">
        <w:r w:rsidR="001554ED">
          <w:t>10.1007/s00227-010-1592-4</w:t>
        </w:r>
      </w:hyperlink>
    </w:p>
    <w:p w14:paraId="25DDEA03" w14:textId="77777777" w:rsidR="00D64A77" w:rsidRDefault="009A08B7" w:rsidP="00C56A3D">
      <w:pPr>
        <w:widowControl w:val="0"/>
        <w:pBdr>
          <w:top w:val="nil"/>
          <w:left w:val="nil"/>
          <w:bottom w:val="nil"/>
          <w:right w:val="nil"/>
          <w:between w:val="nil"/>
        </w:pBdr>
        <w:spacing w:line="480" w:lineRule="auto"/>
        <w:ind w:left="480" w:hanging="480"/>
      </w:pPr>
      <w:hyperlink r:id="rId391">
        <w:r w:rsidR="001554ED">
          <w:t xml:space="preserve">Parker, L. M., Ross, P. M., O’Connor, W. A., Borysko, L., Raftos, D. A., &amp; Pörtner, H.O. (2012). Adult exposure influences offspring response to ocean acidification in oysters. </w:t>
        </w:r>
      </w:hyperlink>
      <w:hyperlink r:id="rId392">
        <w:r w:rsidR="001554ED">
          <w:rPr>
            <w:i/>
          </w:rPr>
          <w:t>Global Change Biology</w:t>
        </w:r>
      </w:hyperlink>
      <w:hyperlink r:id="rId393">
        <w:r w:rsidR="001554ED">
          <w:t xml:space="preserve">, </w:t>
        </w:r>
      </w:hyperlink>
      <w:hyperlink r:id="rId394">
        <w:r w:rsidR="001554ED">
          <w:rPr>
            <w:b/>
          </w:rPr>
          <w:t>18</w:t>
        </w:r>
      </w:hyperlink>
      <w:hyperlink r:id="rId395">
        <w:r w:rsidR="001554ED">
          <w:t>(1), 82–92. https://doi.org/</w:t>
        </w:r>
      </w:hyperlink>
      <w:hyperlink r:id="rId396">
        <w:r w:rsidR="001554ED">
          <w:t>10.1111/j.1365-2486.2011.02520.x</w:t>
        </w:r>
      </w:hyperlink>
    </w:p>
    <w:p w14:paraId="4D673F45" w14:textId="77777777" w:rsidR="00D64A77" w:rsidRDefault="009A08B7" w:rsidP="00C56A3D">
      <w:pPr>
        <w:widowControl w:val="0"/>
        <w:pBdr>
          <w:top w:val="nil"/>
          <w:left w:val="nil"/>
          <w:bottom w:val="nil"/>
          <w:right w:val="nil"/>
          <w:between w:val="nil"/>
        </w:pBdr>
        <w:spacing w:line="480" w:lineRule="auto"/>
        <w:ind w:left="480" w:hanging="480"/>
      </w:pPr>
      <w:hyperlink r:id="rId397">
        <w:r w:rsidR="001554ED">
          <w:t xml:space="preserve">Parker, L. M., O’Connor, W. A., Raftos, D. A., Pörtner, H.O., &amp; Ross, &amp; P. M. (2015). Persistence of Positive Carryover Effects in the Oyster, Saccostrea glomerata, following Transgenerational Exposure to Ocean Acidification. </w:t>
        </w:r>
      </w:hyperlink>
      <w:hyperlink r:id="rId398">
        <w:r w:rsidR="001554ED">
          <w:rPr>
            <w:i/>
          </w:rPr>
          <w:t>PloS One</w:t>
        </w:r>
      </w:hyperlink>
      <w:hyperlink r:id="rId399">
        <w:r w:rsidR="001554ED">
          <w:t xml:space="preserve">, </w:t>
        </w:r>
      </w:hyperlink>
      <w:hyperlink r:id="rId400">
        <w:r w:rsidR="001554ED">
          <w:rPr>
            <w:b/>
          </w:rPr>
          <w:t>10</w:t>
        </w:r>
      </w:hyperlink>
      <w:hyperlink r:id="rId401">
        <w:r w:rsidR="001554ED">
          <w:t>(7), e0132276. https://doi.org/</w:t>
        </w:r>
      </w:hyperlink>
      <w:hyperlink r:id="rId402">
        <w:r w:rsidR="001554ED">
          <w:t>10.1371/journal.pone.0132276</w:t>
        </w:r>
      </w:hyperlink>
    </w:p>
    <w:p w14:paraId="0CF30D2A"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03">
        <w:r w:rsidR="001554ED">
          <w:rPr>
            <w:color w:val="000000"/>
          </w:rPr>
          <w:t xml:space="preserve">Parker, L. M., O’Connor, W. A., Byrne, M., Coleman, R. A., Virtue, P., Dove, M., </w:t>
        </w:r>
      </w:hyperlink>
      <w:hyperlink r:id="rId404">
        <w:r w:rsidR="001554ED">
          <w:t xml:space="preserve">Gibbs, M., Spohr, L., Scanes, E., &amp; </w:t>
        </w:r>
      </w:hyperlink>
      <w:hyperlink r:id="rId405">
        <w:r w:rsidR="001554ED">
          <w:rPr>
            <w:color w:val="000000"/>
          </w:rPr>
          <w:t xml:space="preserve">Ross, P. M. (2017). Adult exposure to ocean acidification is maladaptive for larvae of the Sydney rock oyster Saccostrea glomerata in the presence of multiple stressors. </w:t>
        </w:r>
      </w:hyperlink>
      <w:hyperlink r:id="rId406">
        <w:r w:rsidR="001554ED">
          <w:rPr>
            <w:i/>
            <w:color w:val="000000"/>
          </w:rPr>
          <w:t>Biology Letters</w:t>
        </w:r>
      </w:hyperlink>
      <w:hyperlink r:id="rId407">
        <w:r w:rsidR="001554ED">
          <w:rPr>
            <w:color w:val="000000"/>
          </w:rPr>
          <w:t xml:space="preserve">, </w:t>
        </w:r>
      </w:hyperlink>
      <w:hyperlink r:id="rId408">
        <w:r w:rsidR="001554ED">
          <w:rPr>
            <w:b/>
            <w:color w:val="000000"/>
          </w:rPr>
          <w:t>13</w:t>
        </w:r>
      </w:hyperlink>
      <w:hyperlink r:id="rId409">
        <w:r w:rsidR="001554ED">
          <w:rPr>
            <w:color w:val="000000"/>
          </w:rPr>
          <w:t>(2). https://doi.org/</w:t>
        </w:r>
      </w:hyperlink>
      <w:hyperlink r:id="rId410">
        <w:r w:rsidR="001554ED">
          <w:rPr>
            <w:color w:val="000000"/>
          </w:rPr>
          <w:t>10.1098/rsbl.2016.0798</w:t>
        </w:r>
      </w:hyperlink>
    </w:p>
    <w:p w14:paraId="634CC897"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11">
        <w:r w:rsidR="001554ED">
          <w:rPr>
            <w:color w:val="000000"/>
          </w:rPr>
          <w:t>Parker, L. M., O’Connor, W. A., Byrne, M., Dove, M., Coleman, R. A., Pörtner, H.O., Scanes, E., Virtue, P</w:t>
        </w:r>
      </w:hyperlink>
      <w:hyperlink r:id="rId412">
        <w:r w:rsidR="001554ED">
          <w:t>., Gibbs, M.,</w:t>
        </w:r>
      </w:hyperlink>
      <w:hyperlink r:id="rId413">
        <w:r w:rsidR="001554ED">
          <w:rPr>
            <w:color w:val="000000"/>
          </w:rPr>
          <w:t xml:space="preserve"> &amp; Ross, P. M. (2018). Ocean acidification but not warming alters sex determination in the Sydney rock oyster, Saccostrea glomerata. </w:t>
        </w:r>
      </w:hyperlink>
      <w:hyperlink r:id="rId414">
        <w:r w:rsidR="001554ED">
          <w:rPr>
            <w:i/>
            <w:color w:val="000000"/>
          </w:rPr>
          <w:t>Proc. R. Soc. B</w:t>
        </w:r>
      </w:hyperlink>
      <w:hyperlink r:id="rId415">
        <w:r w:rsidR="001554ED">
          <w:rPr>
            <w:color w:val="000000"/>
          </w:rPr>
          <w:t xml:space="preserve">, </w:t>
        </w:r>
      </w:hyperlink>
      <w:hyperlink r:id="rId416">
        <w:r w:rsidR="001554ED">
          <w:rPr>
            <w:b/>
            <w:color w:val="000000"/>
          </w:rPr>
          <w:t>285</w:t>
        </w:r>
      </w:hyperlink>
      <w:hyperlink r:id="rId417">
        <w:r w:rsidR="001554ED">
          <w:rPr>
            <w:color w:val="000000"/>
          </w:rPr>
          <w:t>(1872), 20172869. https://doi.org/</w:t>
        </w:r>
      </w:hyperlink>
      <w:hyperlink r:id="rId418">
        <w:r w:rsidR="001554ED">
          <w:rPr>
            <w:color w:val="000000"/>
          </w:rPr>
          <w:t>10.1098/rspb.2017.2869</w:t>
        </w:r>
      </w:hyperlink>
    </w:p>
    <w:p w14:paraId="13B83BE0"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19">
        <w:r w:rsidR="001554ED">
          <w:rPr>
            <w:color w:val="000000"/>
          </w:rPr>
          <w:t xml:space="preserve">Pelletier, G., Roberts, M., Keyzers, M., &amp; Alin, S. R. (2018). </w:t>
        </w:r>
      </w:hyperlink>
      <w:hyperlink r:id="rId420">
        <w:r w:rsidR="001554ED">
          <w:rPr>
            <w:color w:val="000000"/>
          </w:rPr>
          <w:t>Seasonal variation in aragonite saturation in surface waters of Puget Sound – a pilot study</w:t>
        </w:r>
      </w:hyperlink>
      <w:r w:rsidR="001554ED">
        <w:t xml:space="preserve">. </w:t>
      </w:r>
      <w:r w:rsidR="001554ED">
        <w:rPr>
          <w:i/>
        </w:rPr>
        <w:t>Elementa: Science of the Anthropocene</w:t>
      </w:r>
      <w:r w:rsidR="001554ED">
        <w:t xml:space="preserve">, </w:t>
      </w:r>
      <w:r w:rsidR="001554ED">
        <w:rPr>
          <w:b/>
        </w:rPr>
        <w:t>6</w:t>
      </w:r>
      <w:r w:rsidR="001554ED">
        <w:t xml:space="preserve">(1), p.5. http://doi.org/10.1525/elementa.270 </w:t>
      </w:r>
    </w:p>
    <w:p w14:paraId="1DDDACE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21">
        <w:r w:rsidR="001554ED">
          <w:rPr>
            <w:color w:val="000000"/>
          </w:rPr>
          <w:t xml:space="preserve">Perez, M. F., &amp; Lehner, B. (2019). Intergenerational and transgenerational epigenetic inheritance in animals. </w:t>
        </w:r>
      </w:hyperlink>
      <w:hyperlink r:id="rId422">
        <w:r w:rsidR="001554ED">
          <w:rPr>
            <w:i/>
            <w:color w:val="000000"/>
          </w:rPr>
          <w:t>Nature Cell Biology</w:t>
        </w:r>
      </w:hyperlink>
      <w:hyperlink r:id="rId423">
        <w:r w:rsidR="001554ED">
          <w:rPr>
            <w:color w:val="000000"/>
          </w:rPr>
          <w:t xml:space="preserve">, </w:t>
        </w:r>
      </w:hyperlink>
      <w:hyperlink r:id="rId424">
        <w:r w:rsidR="001554ED">
          <w:rPr>
            <w:b/>
            <w:color w:val="000000"/>
          </w:rPr>
          <w:t>21</w:t>
        </w:r>
      </w:hyperlink>
      <w:hyperlink r:id="rId425">
        <w:r w:rsidR="001554ED">
          <w:rPr>
            <w:color w:val="000000"/>
          </w:rPr>
          <w:t>(2), 143–151. https://doi.org/</w:t>
        </w:r>
      </w:hyperlink>
      <w:hyperlink r:id="rId426">
        <w:r w:rsidR="001554ED">
          <w:rPr>
            <w:color w:val="000000"/>
          </w:rPr>
          <w:t>10.1038/s41556-018-0242-9</w:t>
        </w:r>
      </w:hyperlink>
    </w:p>
    <w:p w14:paraId="5C3E2FE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27">
        <w:r w:rsidR="001554ED">
          <w:rPr>
            <w:color w:val="000000"/>
          </w:rPr>
          <w:t xml:space="preserve">Philippart, C. J. M., van Aken, H. M., Beukema, J. J., Bos, O. G., Cadée, G. C., &amp; Dekker, R. (2003). Climate-related changes in recruitment of the bivalve Macoma balthica. </w:t>
        </w:r>
      </w:hyperlink>
      <w:hyperlink r:id="rId428">
        <w:r w:rsidR="001554ED">
          <w:rPr>
            <w:i/>
            <w:color w:val="000000"/>
          </w:rPr>
          <w:t>Limnology and Oceanography</w:t>
        </w:r>
      </w:hyperlink>
      <w:hyperlink r:id="rId429">
        <w:r w:rsidR="001554ED">
          <w:rPr>
            <w:color w:val="000000"/>
          </w:rPr>
          <w:t xml:space="preserve">, </w:t>
        </w:r>
      </w:hyperlink>
      <w:hyperlink r:id="rId430">
        <w:r w:rsidR="001554ED">
          <w:rPr>
            <w:b/>
            <w:color w:val="000000"/>
          </w:rPr>
          <w:t>48</w:t>
        </w:r>
      </w:hyperlink>
      <w:hyperlink r:id="rId431">
        <w:r w:rsidR="001554ED">
          <w:rPr>
            <w:color w:val="000000"/>
          </w:rPr>
          <w:t xml:space="preserve">(6), 2171–2185. </w:t>
        </w:r>
      </w:hyperlink>
      <w:r w:rsidR="001554ED">
        <w:t>https://doi.org/10.4319/lo.2003.48.6.2171</w:t>
      </w:r>
    </w:p>
    <w:p w14:paraId="58C03D34"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32">
        <w:r w:rsidR="001554ED">
          <w:rPr>
            <w:color w:val="000000"/>
          </w:rPr>
          <w:t xml:space="preserve">Polson, M. P., &amp; Zacherl, D. C. (2009). Geographic Distribution and Intertidal Population Status for the Olympia Oyster, Ostrea lurida Carpenter 1864, from Alaska to Baja. </w:t>
        </w:r>
      </w:hyperlink>
      <w:hyperlink r:id="rId433">
        <w:r w:rsidR="001554ED">
          <w:rPr>
            <w:i/>
            <w:color w:val="000000"/>
          </w:rPr>
          <w:t>Journal of Shellfish Research</w:t>
        </w:r>
      </w:hyperlink>
      <w:hyperlink r:id="rId434">
        <w:r w:rsidR="001554ED">
          <w:rPr>
            <w:color w:val="000000"/>
          </w:rPr>
          <w:t xml:space="preserve">, </w:t>
        </w:r>
      </w:hyperlink>
      <w:hyperlink r:id="rId435">
        <w:r w:rsidR="001554ED">
          <w:rPr>
            <w:b/>
            <w:color w:val="000000"/>
          </w:rPr>
          <w:t>28</w:t>
        </w:r>
      </w:hyperlink>
      <w:hyperlink r:id="rId436">
        <w:r w:rsidR="001554ED">
          <w:rPr>
            <w:color w:val="000000"/>
          </w:rPr>
          <w:t>(1), 69–77. https://doi.org/</w:t>
        </w:r>
      </w:hyperlink>
      <w:hyperlink r:id="rId437">
        <w:r w:rsidR="001554ED">
          <w:rPr>
            <w:color w:val="000000"/>
          </w:rPr>
          <w:t>10.2983/035.028.0113</w:t>
        </w:r>
      </w:hyperlink>
    </w:p>
    <w:p w14:paraId="61F8EC00"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38">
        <w:r w:rsidR="001554ED">
          <w:rPr>
            <w:color w:val="000000"/>
          </w:rPr>
          <w:t xml:space="preserve">Przeslawski, R., Byrne, M., &amp; Mellin, C. (2015). A review and meta-analysis of the effects of multiple abiotic stressors on marine embryos and larvae. </w:t>
        </w:r>
      </w:hyperlink>
      <w:hyperlink r:id="rId439">
        <w:r w:rsidR="001554ED">
          <w:rPr>
            <w:i/>
            <w:color w:val="000000"/>
          </w:rPr>
          <w:t>Global Change Biology</w:t>
        </w:r>
      </w:hyperlink>
      <w:hyperlink r:id="rId440">
        <w:r w:rsidR="001554ED">
          <w:rPr>
            <w:color w:val="000000"/>
          </w:rPr>
          <w:t xml:space="preserve">, </w:t>
        </w:r>
      </w:hyperlink>
      <w:hyperlink r:id="rId441">
        <w:r w:rsidR="001554ED">
          <w:rPr>
            <w:b/>
            <w:color w:val="000000"/>
          </w:rPr>
          <w:t>21</w:t>
        </w:r>
      </w:hyperlink>
      <w:hyperlink r:id="rId442">
        <w:r w:rsidR="001554ED">
          <w:rPr>
            <w:color w:val="000000"/>
          </w:rPr>
          <w:t>(6), 2122–2140. https://doi.org/</w:t>
        </w:r>
      </w:hyperlink>
      <w:hyperlink r:id="rId443">
        <w:r w:rsidR="001554ED">
          <w:rPr>
            <w:color w:val="000000"/>
          </w:rPr>
          <w:t>10.1111/gcb.12833</w:t>
        </w:r>
      </w:hyperlink>
    </w:p>
    <w:p w14:paraId="25829C5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44">
        <w:r w:rsidR="001554ED">
          <w:rPr>
            <w:color w:val="000000"/>
          </w:rPr>
          <w:t xml:space="preserve">Putnam, H. M., &amp; Gates, R. D. (2015). Preconditioning in the reef-building coral Pocillopora damicornis and the potential for trans-generational acclimatization in coral larvae under future climate change conditions. </w:t>
        </w:r>
      </w:hyperlink>
      <w:hyperlink r:id="rId445">
        <w:r w:rsidR="001554ED">
          <w:rPr>
            <w:i/>
            <w:color w:val="000000"/>
          </w:rPr>
          <w:t>The Journal of Experimental Biology</w:t>
        </w:r>
      </w:hyperlink>
      <w:hyperlink r:id="rId446">
        <w:r w:rsidR="001554ED">
          <w:rPr>
            <w:color w:val="000000"/>
          </w:rPr>
          <w:t xml:space="preserve">, </w:t>
        </w:r>
      </w:hyperlink>
      <w:hyperlink r:id="rId447">
        <w:r w:rsidR="001554ED">
          <w:rPr>
            <w:b/>
            <w:color w:val="000000"/>
          </w:rPr>
          <w:t>218</w:t>
        </w:r>
      </w:hyperlink>
      <w:hyperlink r:id="rId448">
        <w:r w:rsidR="001554ED">
          <w:rPr>
            <w:color w:val="000000"/>
          </w:rPr>
          <w:t>(15), 2365–2372. https://doi.org/</w:t>
        </w:r>
      </w:hyperlink>
      <w:hyperlink r:id="rId449">
        <w:r w:rsidR="001554ED">
          <w:rPr>
            <w:color w:val="000000"/>
          </w:rPr>
          <w:t>10.1242/jeb.123018</w:t>
        </w:r>
      </w:hyperlink>
    </w:p>
    <w:p w14:paraId="1EB53F87"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50">
        <w:r w:rsidR="001554ED">
          <w:rPr>
            <w:color w:val="000000"/>
          </w:rPr>
          <w:t xml:space="preserve">R Core Team. (2016). R: A language and environment for statistical computing (Version 1.1.383). Retrieved from </w:t>
        </w:r>
      </w:hyperlink>
      <w:hyperlink r:id="rId451">
        <w:r w:rsidR="001554ED">
          <w:rPr>
            <w:color w:val="000000"/>
          </w:rPr>
          <w:t>https://www.R-project.org/</w:t>
        </w:r>
      </w:hyperlink>
    </w:p>
    <w:p w14:paraId="2A52EA2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52">
        <w:r w:rsidR="001554ED">
          <w:rPr>
            <w:color w:val="000000"/>
          </w:rPr>
          <w:t xml:space="preserve">Rodgers, A. B., Morgan, C. P., Bronson, S. L., Revello, S., &amp; Bale, T. L. (2013). Paternal stress </w:t>
        </w:r>
        <w:r w:rsidR="001554ED">
          <w:rPr>
            <w:color w:val="000000"/>
          </w:rPr>
          <w:lastRenderedPageBreak/>
          <w:t xml:space="preserve">exposure alters sperm microRNA content and reprograms offspring HPA stress axis regulation. </w:t>
        </w:r>
      </w:hyperlink>
      <w:hyperlink r:id="rId453">
        <w:r w:rsidR="001554ED">
          <w:rPr>
            <w:i/>
            <w:color w:val="000000"/>
          </w:rPr>
          <w:t>The Journal of Neuroscience: The Official Journal of the Society for Neuroscience</w:t>
        </w:r>
      </w:hyperlink>
      <w:hyperlink r:id="rId454">
        <w:r w:rsidR="001554ED">
          <w:rPr>
            <w:color w:val="000000"/>
          </w:rPr>
          <w:t xml:space="preserve">, </w:t>
        </w:r>
      </w:hyperlink>
      <w:hyperlink r:id="rId455">
        <w:r w:rsidR="001554ED">
          <w:rPr>
            <w:b/>
            <w:color w:val="000000"/>
          </w:rPr>
          <w:t>33</w:t>
        </w:r>
      </w:hyperlink>
      <w:hyperlink r:id="rId456">
        <w:r w:rsidR="001554ED">
          <w:rPr>
            <w:color w:val="000000"/>
          </w:rPr>
          <w:t>(21), 9003–9012. https://doi.org/</w:t>
        </w:r>
      </w:hyperlink>
      <w:hyperlink r:id="rId457">
        <w:r w:rsidR="001554ED">
          <w:rPr>
            <w:color w:val="000000"/>
          </w:rPr>
          <w:t>10.1523/JNEUROSCI.0914-13.2013</w:t>
        </w:r>
      </w:hyperlink>
    </w:p>
    <w:p w14:paraId="49EE6271"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58">
        <w:r w:rsidR="001554ED">
          <w:rPr>
            <w:color w:val="000000"/>
          </w:rPr>
          <w:t xml:space="preserve">Ross, P. M., Parker, L., &amp; Byrne, M. (2016). Transgenerational responses of molluscs and echinoderms to changing ocean conditions. </w:t>
        </w:r>
      </w:hyperlink>
      <w:hyperlink r:id="rId459">
        <w:r w:rsidR="001554ED">
          <w:rPr>
            <w:i/>
            <w:color w:val="000000"/>
          </w:rPr>
          <w:t>ICES Journal of Marine Science: Journal Du Conseil</w:t>
        </w:r>
      </w:hyperlink>
      <w:hyperlink r:id="rId460">
        <w:r w:rsidR="001554ED">
          <w:rPr>
            <w:color w:val="000000"/>
          </w:rPr>
          <w:t xml:space="preserve">, </w:t>
        </w:r>
      </w:hyperlink>
      <w:hyperlink r:id="rId461">
        <w:r w:rsidR="001554ED">
          <w:rPr>
            <w:b/>
            <w:color w:val="000000"/>
          </w:rPr>
          <w:t>73</w:t>
        </w:r>
      </w:hyperlink>
      <w:hyperlink r:id="rId462">
        <w:r w:rsidR="001554ED">
          <w:rPr>
            <w:color w:val="000000"/>
          </w:rPr>
          <w:t>(3), 537–549. https://doi.org/</w:t>
        </w:r>
      </w:hyperlink>
      <w:hyperlink r:id="rId463">
        <w:r w:rsidR="001554ED">
          <w:rPr>
            <w:color w:val="000000"/>
          </w:rPr>
          <w:t>10.1093/icesjms/fsv254</w:t>
        </w:r>
      </w:hyperlink>
    </w:p>
    <w:p w14:paraId="59435554"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64">
        <w:r w:rsidR="001554ED">
          <w:rPr>
            <w:color w:val="000000"/>
          </w:rPr>
          <w:t xml:space="preserve">Sanford, E., &amp; Kelly, M. W. (2011). Local adaptation in marine invertebrates. </w:t>
        </w:r>
      </w:hyperlink>
      <w:hyperlink r:id="rId465">
        <w:r w:rsidR="001554ED">
          <w:rPr>
            <w:i/>
            <w:color w:val="000000"/>
          </w:rPr>
          <w:t>Annual Review of Marine Science</w:t>
        </w:r>
      </w:hyperlink>
      <w:hyperlink r:id="rId466">
        <w:r w:rsidR="001554ED">
          <w:rPr>
            <w:color w:val="000000"/>
          </w:rPr>
          <w:t xml:space="preserve">, </w:t>
        </w:r>
      </w:hyperlink>
      <w:hyperlink r:id="rId467">
        <w:r w:rsidR="001554ED">
          <w:rPr>
            <w:b/>
            <w:color w:val="000000"/>
          </w:rPr>
          <w:t>3</w:t>
        </w:r>
      </w:hyperlink>
      <w:hyperlink r:id="rId468">
        <w:r w:rsidR="001554ED">
          <w:rPr>
            <w:color w:val="000000"/>
          </w:rPr>
          <w:t>, 509–535. https://doi.org/</w:t>
        </w:r>
      </w:hyperlink>
      <w:hyperlink r:id="rId469">
        <w:r w:rsidR="001554ED">
          <w:rPr>
            <w:color w:val="000000"/>
          </w:rPr>
          <w:t>10.1146/annurev-marine-120709-142756</w:t>
        </w:r>
      </w:hyperlink>
    </w:p>
    <w:p w14:paraId="072D4DE9"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70">
        <w:r w:rsidR="001554ED">
          <w:rPr>
            <w:color w:val="000000"/>
          </w:rPr>
          <w:t xml:space="preserve">Santerre, C., Sourdaine, P., Marc, N., Mingant, C., Robert, R., &amp; Martinez, A.-S. (2013). Oyster sex determination is influenced by temperature - first clues in spat during first gonadic differentiation and gametogenesis. </w:t>
        </w:r>
      </w:hyperlink>
      <w:hyperlink r:id="rId471">
        <w:r w:rsidR="001554ED">
          <w:rPr>
            <w:i/>
            <w:color w:val="000000"/>
          </w:rPr>
          <w:t>Comparative Biochemistry and Physiology. Part A, Molecular &amp; Integrative Physiology</w:t>
        </w:r>
      </w:hyperlink>
      <w:hyperlink r:id="rId472">
        <w:r w:rsidR="001554ED">
          <w:rPr>
            <w:color w:val="000000"/>
          </w:rPr>
          <w:t xml:space="preserve">, </w:t>
        </w:r>
      </w:hyperlink>
      <w:hyperlink r:id="rId473">
        <w:r w:rsidR="001554ED">
          <w:rPr>
            <w:b/>
            <w:color w:val="000000"/>
          </w:rPr>
          <w:t>165</w:t>
        </w:r>
      </w:hyperlink>
      <w:hyperlink r:id="rId474">
        <w:r w:rsidR="001554ED">
          <w:rPr>
            <w:color w:val="000000"/>
          </w:rPr>
          <w:t>(1), 61–69. https://doi.org/</w:t>
        </w:r>
      </w:hyperlink>
      <w:hyperlink r:id="rId475">
        <w:r w:rsidR="001554ED">
          <w:rPr>
            <w:color w:val="000000"/>
          </w:rPr>
          <w:t>10.1016/j.cbpa.2013.02.007</w:t>
        </w:r>
      </w:hyperlink>
    </w:p>
    <w:p w14:paraId="7012A7AD"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76">
        <w:r w:rsidR="001554ED">
          <w:rPr>
            <w:color w:val="000000"/>
          </w:rPr>
          <w:t xml:space="preserve">Silliman, K. (2019). Population structure, genetic connectivity, and adaptation in the Olympia oyster ( Ostrea lurida ) along the west coast of North America. </w:t>
        </w:r>
      </w:hyperlink>
      <w:hyperlink r:id="rId477">
        <w:r w:rsidR="001554ED">
          <w:rPr>
            <w:i/>
            <w:color w:val="000000"/>
          </w:rPr>
          <w:t>Evolutionary Applications</w:t>
        </w:r>
      </w:hyperlink>
      <w:hyperlink r:id="rId478">
        <w:r w:rsidR="001554ED">
          <w:rPr>
            <w:color w:val="000000"/>
          </w:rPr>
          <w:t xml:space="preserve">, </w:t>
        </w:r>
      </w:hyperlink>
      <w:hyperlink r:id="rId479">
        <w:r w:rsidR="001554ED">
          <w:rPr>
            <w:b/>
            <w:color w:val="000000"/>
          </w:rPr>
          <w:t>11</w:t>
        </w:r>
      </w:hyperlink>
      <w:hyperlink r:id="rId480">
        <w:r w:rsidR="001554ED">
          <w:rPr>
            <w:color w:val="000000"/>
          </w:rPr>
          <w:t>, 697. https://doi.org/</w:t>
        </w:r>
      </w:hyperlink>
      <w:hyperlink r:id="rId481">
        <w:r w:rsidR="001554ED">
          <w:rPr>
            <w:color w:val="000000"/>
          </w:rPr>
          <w:t>10.1111/eva.12766</w:t>
        </w:r>
      </w:hyperlink>
    </w:p>
    <w:p w14:paraId="16B7955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82">
        <w:r w:rsidR="001554ED">
          <w:rPr>
            <w:color w:val="000000"/>
          </w:rPr>
          <w:t xml:space="preserve">Silliman, K. E., Bowyer, T. K., &amp; Roberts, S. B. (2018). Consistent differences in fitness traits across multiple generations of Olympia oysters. </w:t>
        </w:r>
      </w:hyperlink>
      <w:hyperlink r:id="rId483">
        <w:r w:rsidR="001554ED">
          <w:rPr>
            <w:i/>
            <w:color w:val="000000"/>
          </w:rPr>
          <w:t>Scientific Reports</w:t>
        </w:r>
      </w:hyperlink>
      <w:hyperlink r:id="rId484">
        <w:r w:rsidR="001554ED">
          <w:rPr>
            <w:color w:val="000000"/>
          </w:rPr>
          <w:t xml:space="preserve">, </w:t>
        </w:r>
      </w:hyperlink>
      <w:hyperlink r:id="rId485">
        <w:r w:rsidR="001554ED">
          <w:rPr>
            <w:b/>
            <w:color w:val="000000"/>
          </w:rPr>
          <w:t>8</w:t>
        </w:r>
      </w:hyperlink>
      <w:hyperlink r:id="rId486">
        <w:r w:rsidR="001554ED">
          <w:rPr>
            <w:color w:val="000000"/>
          </w:rPr>
          <w:t>(1), 6080. https://doi.org/</w:t>
        </w:r>
      </w:hyperlink>
      <w:hyperlink r:id="rId487">
        <w:r w:rsidR="001554ED">
          <w:rPr>
            <w:color w:val="000000"/>
          </w:rPr>
          <w:t>10.1038/s41598-018-24455-3</w:t>
        </w:r>
      </w:hyperlink>
    </w:p>
    <w:p w14:paraId="1BE98121"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88">
        <w:r w:rsidR="001554ED">
          <w:rPr>
            <w:color w:val="000000"/>
          </w:rPr>
          <w:t xml:space="preserve">Skinner, M. K. (2007). Epigenetic Transgenerational Actions of Endocrine Disruptors through the Male Germ-Line. </w:t>
        </w:r>
      </w:hyperlink>
      <w:hyperlink r:id="rId489">
        <w:r w:rsidR="001554ED">
          <w:rPr>
            <w:i/>
            <w:color w:val="000000"/>
          </w:rPr>
          <w:t>Male-Mediated Developmental Toxicity</w:t>
        </w:r>
      </w:hyperlink>
      <w:hyperlink r:id="rId490">
        <w:r w:rsidR="001554ED">
          <w:rPr>
            <w:color w:val="000000"/>
          </w:rPr>
          <w:t xml:space="preserve">, </w:t>
        </w:r>
      </w:hyperlink>
      <w:hyperlink r:id="rId491">
        <w:r w:rsidR="001554ED">
          <w:rPr>
            <w:b/>
            <w:color w:val="000000"/>
          </w:rPr>
          <w:t>2</w:t>
        </w:r>
      </w:hyperlink>
      <w:hyperlink r:id="rId492">
        <w:r w:rsidR="001554ED">
          <w:rPr>
            <w:color w:val="000000"/>
          </w:rPr>
          <w:t xml:space="preserve">(1). </w:t>
        </w:r>
      </w:hyperlink>
      <w:hyperlink r:id="rId493">
        <w:r w:rsidR="001554ED">
          <w:t>https://doi.org/</w:t>
        </w:r>
      </w:hyperlink>
      <w:r w:rsidR="001554ED">
        <w:t>10.1126/science.1108190</w:t>
      </w:r>
    </w:p>
    <w:p w14:paraId="680B83E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94">
        <w:r w:rsidR="001554ED">
          <w:rPr>
            <w:color w:val="000000"/>
          </w:rPr>
          <w:t xml:space="preserve">Sokolova, I. M., Frederich, M., Bagwe, R., Lannig, G., &amp; Sukhotin, A. A. (2012). Energy </w:t>
        </w:r>
        <w:r w:rsidR="001554ED">
          <w:rPr>
            <w:color w:val="000000"/>
          </w:rPr>
          <w:lastRenderedPageBreak/>
          <w:t xml:space="preserve">homeostasis as an integrative tool for assessing limits of environmental stress tolerance in aquatic invertebrates. </w:t>
        </w:r>
      </w:hyperlink>
      <w:hyperlink r:id="rId495">
        <w:r w:rsidR="001554ED">
          <w:rPr>
            <w:i/>
            <w:color w:val="000000"/>
          </w:rPr>
          <w:t>Marine Environmental Research</w:t>
        </w:r>
      </w:hyperlink>
      <w:hyperlink r:id="rId496">
        <w:r w:rsidR="001554ED">
          <w:rPr>
            <w:color w:val="000000"/>
          </w:rPr>
          <w:t xml:space="preserve">, </w:t>
        </w:r>
      </w:hyperlink>
      <w:hyperlink r:id="rId497">
        <w:r w:rsidR="001554ED">
          <w:rPr>
            <w:b/>
            <w:color w:val="000000"/>
          </w:rPr>
          <w:t>79</w:t>
        </w:r>
      </w:hyperlink>
      <w:hyperlink r:id="rId498">
        <w:r w:rsidR="001554ED">
          <w:rPr>
            <w:color w:val="000000"/>
          </w:rPr>
          <w:t>, 1–15. https://doi.org/</w:t>
        </w:r>
      </w:hyperlink>
      <w:hyperlink r:id="rId499">
        <w:r w:rsidR="001554ED">
          <w:rPr>
            <w:color w:val="000000"/>
          </w:rPr>
          <w:t>10.1016/j.marenvres.2012.04.003</w:t>
        </w:r>
      </w:hyperlink>
    </w:p>
    <w:p w14:paraId="1CCF7E7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00">
        <w:r w:rsidR="001554ED">
          <w:rPr>
            <w:color w:val="000000"/>
          </w:rPr>
          <w:t xml:space="preserve">Soubry, A., Hoyo, C., Jirtle, R. L., &amp; Murphy, S. K. (2014). A paternal environmental legacy: evidence for epigenetic inheritance through the male germ line. </w:t>
        </w:r>
      </w:hyperlink>
      <w:hyperlink r:id="rId501">
        <w:r w:rsidR="001554ED">
          <w:rPr>
            <w:i/>
            <w:color w:val="000000"/>
          </w:rPr>
          <w:t>BioEssays: News and Reviews in Molecular, Cellular and Developmental Biology</w:t>
        </w:r>
      </w:hyperlink>
      <w:hyperlink r:id="rId502">
        <w:r w:rsidR="001554ED">
          <w:rPr>
            <w:color w:val="000000"/>
          </w:rPr>
          <w:t xml:space="preserve">, </w:t>
        </w:r>
      </w:hyperlink>
      <w:hyperlink r:id="rId503">
        <w:r w:rsidR="001554ED">
          <w:rPr>
            <w:b/>
            <w:color w:val="000000"/>
          </w:rPr>
          <w:t>36</w:t>
        </w:r>
      </w:hyperlink>
      <w:hyperlink r:id="rId504">
        <w:r w:rsidR="001554ED">
          <w:rPr>
            <w:color w:val="000000"/>
          </w:rPr>
          <w:t>(4), 359–371. https://doi.org/</w:t>
        </w:r>
      </w:hyperlink>
      <w:hyperlink r:id="rId505">
        <w:r w:rsidR="001554ED">
          <w:rPr>
            <w:color w:val="000000"/>
          </w:rPr>
          <w:t>10.1002/bies.201300113</w:t>
        </w:r>
      </w:hyperlink>
    </w:p>
    <w:p w14:paraId="5F32B33A" w14:textId="033BEAF4" w:rsidR="00141326" w:rsidRPr="003C6068" w:rsidRDefault="00141326" w:rsidP="0010628E">
      <w:pPr>
        <w:widowControl w:val="0"/>
        <w:pBdr>
          <w:top w:val="nil"/>
          <w:left w:val="nil"/>
          <w:bottom w:val="nil"/>
          <w:right w:val="nil"/>
          <w:between w:val="nil"/>
        </w:pBdr>
        <w:spacing w:line="480" w:lineRule="auto"/>
        <w:ind w:left="480" w:hanging="480"/>
        <w:rPr>
          <w:b/>
          <w:i/>
        </w:rPr>
      </w:pPr>
      <w:r w:rsidRPr="003C6068">
        <w:t xml:space="preserve">Spencer, L. H., Y. R. Venkataraman, R. </w:t>
      </w:r>
      <w:proofErr w:type="spellStart"/>
      <w:r w:rsidRPr="003C6068">
        <w:t>Crim</w:t>
      </w:r>
      <w:proofErr w:type="spellEnd"/>
      <w:r w:rsidRPr="003C6068">
        <w:t xml:space="preserve">, S. Ryan, M. J. </w:t>
      </w:r>
      <w:proofErr w:type="spellStart"/>
      <w:r w:rsidRPr="003C6068">
        <w:t>Horwith</w:t>
      </w:r>
      <w:proofErr w:type="spellEnd"/>
      <w:r w:rsidRPr="003C6068">
        <w:t xml:space="preserve">, &amp; S. B. Roberts. </w:t>
      </w:r>
      <w:r w:rsidR="0010628E" w:rsidRPr="003C6068">
        <w:t>Carry-over effects of temperature and pCO</w:t>
      </w:r>
      <w:r w:rsidR="0010628E" w:rsidRPr="003C6068">
        <w:rPr>
          <w:vertAlign w:val="subscript"/>
        </w:rPr>
        <w:t>2</w:t>
      </w:r>
      <w:r w:rsidR="0010628E" w:rsidRPr="003C6068">
        <w:t xml:space="preserve"> across multiple Olympia oyster populations. GitHub repository.</w:t>
      </w:r>
      <w:r w:rsidR="003C6068" w:rsidRPr="003C6068">
        <w:t xml:space="preserve"> https://doi.org/10.6084/m9.figshare.8872646.</w:t>
      </w:r>
      <w:r w:rsidRPr="003C6068">
        <w:t xml:space="preserve"> </w:t>
      </w:r>
    </w:p>
    <w:p w14:paraId="3712B3C7"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06">
        <w:r w:rsidR="001554ED">
          <w:rPr>
            <w:color w:val="000000"/>
          </w:rPr>
          <w:t xml:space="preserve">Sunday, J. M., Calosi, P., Dupont, S., Munday, P. L., Stillman, J. H., &amp; Reusch, T. B. H. (2014). Evolution in an acidifying ocean. </w:t>
        </w:r>
      </w:hyperlink>
      <w:hyperlink r:id="rId507">
        <w:r w:rsidR="001554ED">
          <w:rPr>
            <w:i/>
            <w:color w:val="000000"/>
          </w:rPr>
          <w:t>Trends in Ecology &amp; Evolution</w:t>
        </w:r>
      </w:hyperlink>
      <w:hyperlink r:id="rId508">
        <w:r w:rsidR="001554ED">
          <w:rPr>
            <w:color w:val="000000"/>
          </w:rPr>
          <w:t xml:space="preserve">, </w:t>
        </w:r>
      </w:hyperlink>
      <w:hyperlink r:id="rId509">
        <w:r w:rsidR="001554ED">
          <w:rPr>
            <w:b/>
            <w:color w:val="000000"/>
          </w:rPr>
          <w:t>29</w:t>
        </w:r>
      </w:hyperlink>
      <w:hyperlink r:id="rId510">
        <w:r w:rsidR="001554ED">
          <w:rPr>
            <w:color w:val="000000"/>
          </w:rPr>
          <w:t>(2), 117–125. https://doi.org/</w:t>
        </w:r>
      </w:hyperlink>
      <w:hyperlink r:id="rId511">
        <w:r w:rsidR="001554ED">
          <w:rPr>
            <w:color w:val="000000"/>
          </w:rPr>
          <w:t>10.1016/j.tree.2013.11.001</w:t>
        </w:r>
      </w:hyperlink>
    </w:p>
    <w:p w14:paraId="6387AED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12">
        <w:r w:rsidR="001554ED">
          <w:rPr>
            <w:color w:val="000000"/>
          </w:rPr>
          <w:t>Thompson, E. L., O’Connor, W., Parker, L., Ross, P., &amp; Raftos, D. A. (2015). Differential proteomic responses of selectively bred and wild-type Sydney rock oyster populations exposed to elevated CO</w:t>
        </w:r>
      </w:hyperlink>
      <w:hyperlink r:id="rId513">
        <w:r w:rsidR="001554ED">
          <w:rPr>
            <w:color w:val="000000"/>
            <w:vertAlign w:val="subscript"/>
          </w:rPr>
          <w:t>2</w:t>
        </w:r>
      </w:hyperlink>
      <w:hyperlink r:id="rId514">
        <w:r w:rsidR="001554ED">
          <w:rPr>
            <w:color w:val="000000"/>
          </w:rPr>
          <w:t xml:space="preserve">. </w:t>
        </w:r>
      </w:hyperlink>
      <w:hyperlink r:id="rId515">
        <w:r w:rsidR="001554ED">
          <w:rPr>
            <w:i/>
            <w:color w:val="000000"/>
          </w:rPr>
          <w:t>Molecular Ecology</w:t>
        </w:r>
      </w:hyperlink>
      <w:hyperlink r:id="rId516">
        <w:r w:rsidR="001554ED">
          <w:rPr>
            <w:color w:val="000000"/>
          </w:rPr>
          <w:t xml:space="preserve">, </w:t>
        </w:r>
      </w:hyperlink>
      <w:hyperlink r:id="rId517">
        <w:r w:rsidR="001554ED">
          <w:rPr>
            <w:b/>
            <w:color w:val="000000"/>
          </w:rPr>
          <w:t>24</w:t>
        </w:r>
      </w:hyperlink>
      <w:hyperlink r:id="rId518">
        <w:r w:rsidR="001554ED">
          <w:rPr>
            <w:color w:val="000000"/>
          </w:rPr>
          <w:t>(6), 1248–1262. https://doi.org/</w:t>
        </w:r>
      </w:hyperlink>
      <w:hyperlink r:id="rId519">
        <w:r w:rsidR="001554ED">
          <w:rPr>
            <w:color w:val="000000"/>
          </w:rPr>
          <w:t>10.1111/mec.13111</w:t>
        </w:r>
      </w:hyperlink>
    </w:p>
    <w:p w14:paraId="674C1865" w14:textId="231C1BE2" w:rsidR="00D64A77" w:rsidRDefault="009A08B7" w:rsidP="00C56A3D">
      <w:pPr>
        <w:widowControl w:val="0"/>
        <w:pBdr>
          <w:top w:val="nil"/>
          <w:left w:val="nil"/>
          <w:bottom w:val="nil"/>
          <w:right w:val="nil"/>
          <w:between w:val="nil"/>
        </w:pBdr>
        <w:spacing w:line="480" w:lineRule="auto"/>
        <w:ind w:left="480" w:hanging="480"/>
        <w:rPr>
          <w:ins w:id="722" w:author="Laura H Spencer" w:date="2019-09-24T14:13:00Z"/>
          <w:color w:val="000000"/>
        </w:rPr>
      </w:pPr>
      <w:hyperlink r:id="rId520">
        <w:r w:rsidR="001554ED">
          <w:rPr>
            <w:color w:val="000000"/>
          </w:rPr>
          <w:t xml:space="preserve">Thomsen, J., Stapp, L. S., Haynert, K., Schade, H., Danelli, M., Lannig, G., </w:t>
        </w:r>
      </w:hyperlink>
      <w:hyperlink r:id="rId521">
        <w:r w:rsidR="001554ED">
          <w:t xml:space="preserve">Wegner, K. M., &amp; </w:t>
        </w:r>
      </w:hyperlink>
      <w:hyperlink r:id="rId522">
        <w:r w:rsidR="001554ED">
          <w:rPr>
            <w:color w:val="000000"/>
          </w:rPr>
          <w:t xml:space="preserve">Melzner, F. (2017). Naturally acidified habitat selects for ocean acidification–tolerant mussels. </w:t>
        </w:r>
      </w:hyperlink>
      <w:hyperlink r:id="rId523">
        <w:r w:rsidR="001554ED">
          <w:rPr>
            <w:i/>
            <w:color w:val="000000"/>
          </w:rPr>
          <w:t>Science Advances</w:t>
        </w:r>
      </w:hyperlink>
      <w:hyperlink r:id="rId524">
        <w:r w:rsidR="001554ED">
          <w:rPr>
            <w:color w:val="000000"/>
          </w:rPr>
          <w:t xml:space="preserve">, </w:t>
        </w:r>
      </w:hyperlink>
      <w:hyperlink r:id="rId525">
        <w:r w:rsidR="001554ED">
          <w:rPr>
            <w:b/>
            <w:color w:val="000000"/>
          </w:rPr>
          <w:t>3</w:t>
        </w:r>
      </w:hyperlink>
      <w:hyperlink r:id="rId526">
        <w:r w:rsidR="001554ED">
          <w:rPr>
            <w:color w:val="000000"/>
          </w:rPr>
          <w:t>(4), e1602411. https://doi.org/</w:t>
        </w:r>
      </w:hyperlink>
      <w:hyperlink r:id="rId527">
        <w:r w:rsidR="001554ED">
          <w:rPr>
            <w:color w:val="000000"/>
          </w:rPr>
          <w:t>10.1126/sciadv.1602411</w:t>
        </w:r>
      </w:hyperlink>
    </w:p>
    <w:p w14:paraId="0866612E" w14:textId="608EC5B9" w:rsidR="005F6CB1" w:rsidRDefault="005F6CB1" w:rsidP="005F6CB1">
      <w:pPr>
        <w:widowControl w:val="0"/>
        <w:pBdr>
          <w:top w:val="nil"/>
          <w:left w:val="nil"/>
          <w:bottom w:val="nil"/>
          <w:right w:val="nil"/>
          <w:between w:val="nil"/>
        </w:pBdr>
        <w:spacing w:line="480" w:lineRule="auto"/>
        <w:ind w:left="480" w:hanging="480"/>
        <w:rPr>
          <w:color w:val="000000"/>
        </w:rPr>
      </w:pPr>
      <w:ins w:id="723" w:author="Laura H Spencer" w:date="2019-09-24T14:13:00Z">
        <w:r w:rsidRPr="005F6CB1">
          <w:rPr>
            <w:color w:val="000000"/>
          </w:rPr>
          <w:t xml:space="preserve">Thor, P., &amp; Dupont, S. (2015). Transgenerational effects alleviate severe fecundity loss during ocean acidification in a ubiquitous planktonic copepod. </w:t>
        </w:r>
        <w:r w:rsidRPr="005F6CB1">
          <w:rPr>
            <w:i/>
            <w:iCs/>
            <w:color w:val="000000"/>
          </w:rPr>
          <w:t>Global Change Biology</w:t>
        </w:r>
        <w:r w:rsidRPr="005F6CB1">
          <w:rPr>
            <w:color w:val="000000"/>
          </w:rPr>
          <w:t xml:space="preserve">, </w:t>
        </w:r>
        <w:r w:rsidRPr="005F6CB1">
          <w:rPr>
            <w:b/>
            <w:iCs/>
            <w:color w:val="000000"/>
          </w:rPr>
          <w:t>21</w:t>
        </w:r>
        <w:r w:rsidRPr="005F6CB1">
          <w:rPr>
            <w:color w:val="000000"/>
          </w:rPr>
          <w:t>(6), 2261–2271.</w:t>
        </w:r>
      </w:ins>
    </w:p>
    <w:p w14:paraId="6D50B8CD"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28">
        <w:r w:rsidR="001554ED">
          <w:rPr>
            <w:color w:val="000000"/>
          </w:rPr>
          <w:t xml:space="preserve">Utting, S. D., &amp; Millican, P. F. (1997). Techniques for the hatchery conditioning of bivalve broodstocks and the subsequent effect on egg quality and larval viability. </w:t>
        </w:r>
      </w:hyperlink>
      <w:hyperlink r:id="rId529">
        <w:r w:rsidR="001554ED">
          <w:rPr>
            <w:i/>
            <w:color w:val="000000"/>
          </w:rPr>
          <w:t xml:space="preserve">Aquaculture </w:t>
        </w:r>
      </w:hyperlink>
      <w:hyperlink r:id="rId530">
        <w:r w:rsidR="001554ED">
          <w:rPr>
            <w:color w:val="000000"/>
          </w:rPr>
          <w:t xml:space="preserve">, </w:t>
        </w:r>
      </w:hyperlink>
      <w:hyperlink r:id="rId531">
        <w:r w:rsidR="001554ED">
          <w:rPr>
            <w:b/>
            <w:color w:val="000000"/>
          </w:rPr>
          <w:t>155</w:t>
        </w:r>
      </w:hyperlink>
      <w:hyperlink r:id="rId532">
        <w:r w:rsidR="001554ED">
          <w:rPr>
            <w:color w:val="000000"/>
          </w:rPr>
          <w:t>(1), 45–54. https://doi.org/</w:t>
        </w:r>
      </w:hyperlink>
      <w:hyperlink r:id="rId533">
        <w:r w:rsidR="001554ED">
          <w:rPr>
            <w:color w:val="000000"/>
          </w:rPr>
          <w:t>10.1016/S0044-8486(97)00108-7</w:t>
        </w:r>
      </w:hyperlink>
    </w:p>
    <w:p w14:paraId="4CCE6FB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34">
        <w:r w:rsidR="001554ED">
          <w:rPr>
            <w:color w:val="000000"/>
          </w:rPr>
          <w:t xml:space="preserve">Venkataraman, Y. R., Spencer, L. H., &amp; Roberts, S. B. (2019). Adult low pH exposure influences larval abundance in Pacific oysters (Crassostrea gigas). </w:t>
        </w:r>
      </w:hyperlink>
      <w:hyperlink r:id="rId535">
        <w:r w:rsidR="001554ED">
          <w:rPr>
            <w:i/>
            <w:color w:val="000000"/>
          </w:rPr>
          <w:t>Journal of Shellfish Research</w:t>
        </w:r>
      </w:hyperlink>
      <w:hyperlink r:id="rId536">
        <w:r w:rsidR="001554ED">
          <w:rPr>
            <w:color w:val="000000"/>
          </w:rPr>
          <w:t xml:space="preserve">. Retrieved from </w:t>
        </w:r>
      </w:hyperlink>
      <w:r w:rsidR="001554ED">
        <w:t>http://hdl.handle.net/1773/43182</w:t>
      </w:r>
    </w:p>
    <w:p w14:paraId="26A04780" w14:textId="1138A0AD" w:rsidR="00D64A77" w:rsidRDefault="009A08B7" w:rsidP="00C56A3D">
      <w:pPr>
        <w:widowControl w:val="0"/>
        <w:pBdr>
          <w:top w:val="nil"/>
          <w:left w:val="nil"/>
          <w:bottom w:val="nil"/>
          <w:right w:val="nil"/>
          <w:between w:val="nil"/>
        </w:pBdr>
        <w:spacing w:line="480" w:lineRule="auto"/>
        <w:ind w:left="480" w:hanging="480"/>
        <w:rPr>
          <w:ins w:id="724" w:author="Laura H Spencer" w:date="2019-09-23T21:45:00Z"/>
          <w:color w:val="000000"/>
        </w:rPr>
      </w:pPr>
      <w:hyperlink r:id="rId537">
        <w:r w:rsidR="001554ED">
          <w:rPr>
            <w:color w:val="000000"/>
          </w:rPr>
          <w:t>Waldbusser, G. G., Gray, M. W., Hales, B., Langdon, C. J., Haley, B. A., Gimenez, I.,</w:t>
        </w:r>
      </w:hyperlink>
      <w:hyperlink r:id="rId538">
        <w:r w:rsidR="001554ED">
          <w:t xml:space="preserve"> Smith, S. R., Brunner, E. L., &amp; </w:t>
        </w:r>
      </w:hyperlink>
      <w:hyperlink r:id="rId539">
        <w:r w:rsidR="001554ED">
          <w:rPr>
            <w:color w:val="000000"/>
          </w:rPr>
          <w:t xml:space="preserve">Hutchinson, G. (2016). Slow shell building, a possible trait for resistance to the effects of acute ocean acidification. </w:t>
        </w:r>
      </w:hyperlink>
      <w:hyperlink r:id="rId540">
        <w:r w:rsidR="001554ED">
          <w:rPr>
            <w:i/>
            <w:color w:val="000000"/>
          </w:rPr>
          <w:t>Limnology and Oceanography</w:t>
        </w:r>
      </w:hyperlink>
      <w:hyperlink r:id="rId541">
        <w:r w:rsidR="001554ED">
          <w:rPr>
            <w:color w:val="000000"/>
          </w:rPr>
          <w:t xml:space="preserve">, </w:t>
        </w:r>
      </w:hyperlink>
      <w:hyperlink r:id="rId542">
        <w:r w:rsidR="001554ED">
          <w:rPr>
            <w:b/>
            <w:color w:val="000000"/>
          </w:rPr>
          <w:t>61</w:t>
        </w:r>
      </w:hyperlink>
      <w:hyperlink r:id="rId543">
        <w:r w:rsidR="001554ED">
          <w:rPr>
            <w:color w:val="000000"/>
          </w:rPr>
          <w:t>(6), 1969–1983. https://doi.org/</w:t>
        </w:r>
      </w:hyperlink>
      <w:hyperlink r:id="rId544">
        <w:r w:rsidR="001554ED">
          <w:rPr>
            <w:color w:val="000000"/>
          </w:rPr>
          <w:t>10.1002/lno.10348</w:t>
        </w:r>
      </w:hyperlink>
    </w:p>
    <w:p w14:paraId="4478B6BC" w14:textId="198BA905" w:rsidR="00967B68" w:rsidRDefault="00967B68" w:rsidP="00967B68">
      <w:pPr>
        <w:widowControl w:val="0"/>
        <w:pBdr>
          <w:top w:val="nil"/>
          <w:left w:val="nil"/>
          <w:bottom w:val="nil"/>
          <w:right w:val="nil"/>
          <w:between w:val="nil"/>
        </w:pBdr>
        <w:spacing w:line="480" w:lineRule="auto"/>
        <w:ind w:left="480" w:hanging="480"/>
        <w:rPr>
          <w:color w:val="000000"/>
        </w:rPr>
      </w:pPr>
      <w:ins w:id="725" w:author="Laura H Spencer" w:date="2019-09-23T21:45:00Z">
        <w:r w:rsidRPr="00967B68">
          <w:rPr>
            <w:color w:val="000000"/>
          </w:rPr>
          <w:t>Wasson, K</w:t>
        </w:r>
        <w:r>
          <w:rPr>
            <w:color w:val="000000"/>
          </w:rPr>
          <w:t>.</w:t>
        </w:r>
        <w:r w:rsidRPr="00967B68">
          <w:rPr>
            <w:color w:val="000000"/>
          </w:rPr>
          <w:t>, Hughes</w:t>
        </w:r>
        <w:r>
          <w:rPr>
            <w:color w:val="000000"/>
          </w:rPr>
          <w:t>, B. B.</w:t>
        </w:r>
        <w:r w:rsidRPr="00967B68">
          <w:rPr>
            <w:color w:val="000000"/>
          </w:rPr>
          <w:t>, Berriman,</w:t>
        </w:r>
        <w:r>
          <w:rPr>
            <w:color w:val="000000"/>
          </w:rPr>
          <w:t xml:space="preserve"> J. S.,</w:t>
        </w:r>
        <w:r w:rsidRPr="00967B68">
          <w:rPr>
            <w:color w:val="000000"/>
          </w:rPr>
          <w:t xml:space="preserve"> Chang,</w:t>
        </w:r>
        <w:r>
          <w:rPr>
            <w:color w:val="000000"/>
          </w:rPr>
          <w:t xml:space="preserve"> A. L.,</w:t>
        </w:r>
        <w:r w:rsidRPr="00967B68">
          <w:rPr>
            <w:color w:val="000000"/>
          </w:rPr>
          <w:t xml:space="preserve"> Deck, A</w:t>
        </w:r>
      </w:ins>
      <w:ins w:id="726" w:author="Laura H Spencer" w:date="2019-09-23T21:46:00Z">
        <w:r>
          <w:rPr>
            <w:color w:val="000000"/>
          </w:rPr>
          <w:t>.</w:t>
        </w:r>
      </w:ins>
      <w:ins w:id="727" w:author="Laura H Spencer" w:date="2019-09-23T21:45:00Z">
        <w:r w:rsidRPr="00967B68">
          <w:rPr>
            <w:color w:val="000000"/>
          </w:rPr>
          <w:t xml:space="preserve"> K.</w:t>
        </w:r>
        <w:r>
          <w:rPr>
            <w:color w:val="000000"/>
          </w:rPr>
          <w:t xml:space="preserve">, </w:t>
        </w:r>
        <w:proofErr w:type="spellStart"/>
        <w:r w:rsidRPr="00967B68">
          <w:rPr>
            <w:color w:val="000000"/>
          </w:rPr>
          <w:t>Dinnel</w:t>
        </w:r>
        <w:proofErr w:type="spellEnd"/>
        <w:r w:rsidRPr="00967B68">
          <w:rPr>
            <w:color w:val="000000"/>
          </w:rPr>
          <w:t>,</w:t>
        </w:r>
      </w:ins>
      <w:ins w:id="728" w:author="Laura H Spencer" w:date="2019-09-23T21:46:00Z">
        <w:r>
          <w:rPr>
            <w:color w:val="000000"/>
          </w:rPr>
          <w:t xml:space="preserve"> </w:t>
        </w:r>
        <w:r w:rsidRPr="00967B68">
          <w:rPr>
            <w:color w:val="000000"/>
          </w:rPr>
          <w:t>P</w:t>
        </w:r>
        <w:r>
          <w:rPr>
            <w:color w:val="000000"/>
          </w:rPr>
          <w:t>.</w:t>
        </w:r>
        <w:r w:rsidRPr="00967B68">
          <w:rPr>
            <w:color w:val="000000"/>
          </w:rPr>
          <w:t xml:space="preserve"> A.</w:t>
        </w:r>
        <w:r>
          <w:rPr>
            <w:color w:val="000000"/>
          </w:rPr>
          <w:t>,</w:t>
        </w:r>
      </w:ins>
      <w:ins w:id="729" w:author="Laura H Spencer" w:date="2019-09-23T21:45:00Z">
        <w:r w:rsidRPr="00967B68">
          <w:rPr>
            <w:color w:val="000000"/>
          </w:rPr>
          <w:t xml:space="preserve"> Endris,</w:t>
        </w:r>
      </w:ins>
      <w:ins w:id="730" w:author="Laura H Spencer" w:date="2019-09-23T21:46:00Z">
        <w:r>
          <w:rPr>
            <w:color w:val="000000"/>
          </w:rPr>
          <w:t xml:space="preserve"> </w:t>
        </w:r>
        <w:r w:rsidRPr="00967B68">
          <w:rPr>
            <w:color w:val="000000"/>
          </w:rPr>
          <w:t>C</w:t>
        </w:r>
        <w:r>
          <w:rPr>
            <w:color w:val="000000"/>
          </w:rPr>
          <w:t>., Espino</w:t>
        </w:r>
      </w:ins>
      <w:ins w:id="731" w:author="Laura H Spencer" w:date="2019-09-23T21:47:00Z">
        <w:r>
          <w:rPr>
            <w:color w:val="000000"/>
          </w:rPr>
          <w:t xml:space="preserve">za, M., </w:t>
        </w:r>
        <w:proofErr w:type="spellStart"/>
        <w:r>
          <w:rPr>
            <w:color w:val="000000"/>
          </w:rPr>
          <w:t>Dudas</w:t>
        </w:r>
        <w:proofErr w:type="spellEnd"/>
        <w:r>
          <w:rPr>
            <w:color w:val="000000"/>
          </w:rPr>
          <w:t xml:space="preserve">, S., </w:t>
        </w:r>
        <w:proofErr w:type="spellStart"/>
        <w:r>
          <w:rPr>
            <w:color w:val="000000"/>
          </w:rPr>
          <w:t>Ferner</w:t>
        </w:r>
        <w:proofErr w:type="spellEnd"/>
        <w:r>
          <w:rPr>
            <w:color w:val="000000"/>
          </w:rPr>
          <w:t xml:space="preserve">, M. C., </w:t>
        </w:r>
        <w:proofErr w:type="spellStart"/>
        <w:r>
          <w:rPr>
            <w:color w:val="000000"/>
          </w:rPr>
          <w:t>Grosholz</w:t>
        </w:r>
        <w:proofErr w:type="spellEnd"/>
        <w:r>
          <w:rPr>
            <w:color w:val="000000"/>
          </w:rPr>
          <w:t xml:space="preserve">, E. D., Kimbro, D., </w:t>
        </w:r>
        <w:proofErr w:type="spellStart"/>
        <w:r>
          <w:rPr>
            <w:color w:val="000000"/>
          </w:rPr>
          <w:t>Ruesink</w:t>
        </w:r>
        <w:proofErr w:type="spellEnd"/>
        <w:r>
          <w:rPr>
            <w:color w:val="000000"/>
          </w:rPr>
          <w:t xml:space="preserve">, J. L., Trimble, A. C., Vander Schaaf, D., </w:t>
        </w:r>
        <w:proofErr w:type="spellStart"/>
        <w:r>
          <w:rPr>
            <w:color w:val="000000"/>
          </w:rPr>
          <w:t>Zabin</w:t>
        </w:r>
        <w:proofErr w:type="spellEnd"/>
        <w:r>
          <w:rPr>
            <w:color w:val="000000"/>
          </w:rPr>
          <w:t xml:space="preserve">, C. J., &amp; </w:t>
        </w:r>
        <w:proofErr w:type="spellStart"/>
        <w:r>
          <w:rPr>
            <w:color w:val="000000"/>
          </w:rPr>
          <w:t>Zacherl</w:t>
        </w:r>
        <w:proofErr w:type="spellEnd"/>
        <w:r>
          <w:rPr>
            <w:color w:val="000000"/>
          </w:rPr>
          <w:t>, D. C.</w:t>
        </w:r>
      </w:ins>
      <w:ins w:id="732" w:author="Laura H Spencer" w:date="2019-09-23T21:45:00Z">
        <w:r w:rsidRPr="00967B68">
          <w:rPr>
            <w:color w:val="000000"/>
          </w:rPr>
          <w:t xml:space="preserve"> </w:t>
        </w:r>
      </w:ins>
      <w:ins w:id="733" w:author="Laura H Spencer" w:date="2019-09-23T21:47:00Z">
        <w:r>
          <w:rPr>
            <w:color w:val="000000"/>
          </w:rPr>
          <w:t>(</w:t>
        </w:r>
      </w:ins>
      <w:ins w:id="734" w:author="Laura H Spencer" w:date="2019-09-23T21:45:00Z">
        <w:r w:rsidRPr="00967B68">
          <w:rPr>
            <w:color w:val="000000"/>
          </w:rPr>
          <w:t>2016</w:t>
        </w:r>
      </w:ins>
      <w:ins w:id="735" w:author="Laura H Spencer" w:date="2019-09-23T21:47:00Z">
        <w:r>
          <w:rPr>
            <w:color w:val="000000"/>
          </w:rPr>
          <w:t>)</w:t>
        </w:r>
      </w:ins>
      <w:ins w:id="736" w:author="Laura H Spencer" w:date="2019-09-23T21:45:00Z">
        <w:r w:rsidRPr="00967B68">
          <w:rPr>
            <w:color w:val="000000"/>
          </w:rPr>
          <w:t xml:space="preserve">. Coast-Wide Recruitment Dynamics of Olympia Oysters Reveal Limited Synchrony and Multiple Predictors of Failure. </w:t>
        </w:r>
        <w:r w:rsidRPr="00967B68">
          <w:rPr>
            <w:i/>
            <w:iCs/>
            <w:color w:val="000000"/>
          </w:rPr>
          <w:t>Ecology</w:t>
        </w:r>
        <w:r w:rsidRPr="00967B68">
          <w:rPr>
            <w:color w:val="000000"/>
          </w:rPr>
          <w:t xml:space="preserve"> </w:t>
        </w:r>
        <w:r w:rsidRPr="00967B68">
          <w:rPr>
            <w:b/>
            <w:color w:val="000000"/>
            <w:rPrChange w:id="737" w:author="Laura H Spencer" w:date="2019-09-23T21:48:00Z">
              <w:rPr>
                <w:color w:val="000000"/>
              </w:rPr>
            </w:rPrChange>
          </w:rPr>
          <w:t>97</w:t>
        </w:r>
        <w:r w:rsidRPr="00967B68">
          <w:rPr>
            <w:color w:val="000000"/>
          </w:rPr>
          <w:t>(12): 3503–16.</w:t>
        </w:r>
      </w:ins>
      <w:ins w:id="738" w:author="Laura H Spencer" w:date="2019-09-23T21:48:00Z">
        <w:r>
          <w:rPr>
            <w:color w:val="000000"/>
          </w:rPr>
          <w:t xml:space="preserve"> </w:t>
        </w:r>
        <w:r w:rsidRPr="00967B68">
          <w:rPr>
            <w:color w:val="000000"/>
          </w:rPr>
          <w:t>https://doi.org/10.1002/ecy.1602</w:t>
        </w:r>
      </w:ins>
    </w:p>
    <w:p w14:paraId="6DE3BDAF"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45">
        <w:r w:rsidR="001554ED">
          <w:rPr>
            <w:color w:val="000000"/>
          </w:rPr>
          <w:t xml:space="preserve">White, S. J., Vadopalas, B., Silliman, K., &amp; Roberts, S. B. (2017). Genotoype-by-sequencing of three geographically distinct populations of Olympia oysters, Ostrea lurida. </w:t>
        </w:r>
      </w:hyperlink>
      <w:hyperlink r:id="rId546">
        <w:r w:rsidR="001554ED">
          <w:rPr>
            <w:i/>
            <w:color w:val="000000"/>
          </w:rPr>
          <w:t>Scientific Data</w:t>
        </w:r>
      </w:hyperlink>
      <w:hyperlink r:id="rId547">
        <w:r w:rsidR="001554ED">
          <w:rPr>
            <w:color w:val="000000"/>
          </w:rPr>
          <w:t xml:space="preserve">, </w:t>
        </w:r>
      </w:hyperlink>
      <w:hyperlink r:id="rId548">
        <w:r w:rsidR="001554ED">
          <w:rPr>
            <w:b/>
            <w:color w:val="000000"/>
          </w:rPr>
          <w:t>4</w:t>
        </w:r>
      </w:hyperlink>
      <w:hyperlink r:id="rId549">
        <w:r w:rsidR="001554ED">
          <w:rPr>
            <w:color w:val="000000"/>
          </w:rPr>
          <w:t>, 170130. https://doi.org/</w:t>
        </w:r>
      </w:hyperlink>
      <w:hyperlink r:id="rId550">
        <w:r w:rsidR="001554ED">
          <w:rPr>
            <w:color w:val="000000"/>
          </w:rPr>
          <w:t>10.1038/sdata.2017.130</w:t>
        </w:r>
      </w:hyperlink>
    </w:p>
    <w:p w14:paraId="54F0C7A7"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51">
        <w:r w:rsidR="001554ED">
          <w:rPr>
            <w:color w:val="000000"/>
          </w:rPr>
          <w:t xml:space="preserve">Wickham, H. (2017). ggplot2 - Elegant Graphics for Data Analysis (2nd Edition). </w:t>
        </w:r>
      </w:hyperlink>
      <w:hyperlink r:id="rId552">
        <w:r w:rsidR="001554ED">
          <w:rPr>
            <w:i/>
            <w:color w:val="000000"/>
          </w:rPr>
          <w:t>Journal of Statistical Software, Book Reviews</w:t>
        </w:r>
      </w:hyperlink>
      <w:hyperlink r:id="rId553">
        <w:r w:rsidR="001554ED">
          <w:rPr>
            <w:color w:val="000000"/>
          </w:rPr>
          <w:t xml:space="preserve">, </w:t>
        </w:r>
      </w:hyperlink>
      <w:hyperlink r:id="rId554">
        <w:r w:rsidR="001554ED">
          <w:rPr>
            <w:b/>
            <w:color w:val="000000"/>
          </w:rPr>
          <w:t>77</w:t>
        </w:r>
      </w:hyperlink>
      <w:hyperlink r:id="rId555">
        <w:r w:rsidR="001554ED">
          <w:rPr>
            <w:color w:val="000000"/>
          </w:rPr>
          <w:t>(2), 1–3. https://doi.org/</w:t>
        </w:r>
      </w:hyperlink>
      <w:hyperlink r:id="rId556">
        <w:r w:rsidR="001554ED">
          <w:rPr>
            <w:color w:val="000000"/>
          </w:rPr>
          <w:t>10.18637/</w:t>
        </w:r>
        <w:proofErr w:type="gramStart"/>
        <w:r w:rsidR="001554ED">
          <w:rPr>
            <w:color w:val="000000"/>
          </w:rPr>
          <w:t>jss.v077.b</w:t>
        </w:r>
        <w:proofErr w:type="gramEnd"/>
        <w:r w:rsidR="001554ED">
          <w:rPr>
            <w:color w:val="000000"/>
          </w:rPr>
          <w:t>02</w:t>
        </w:r>
      </w:hyperlink>
    </w:p>
    <w:p w14:paraId="34282CDB" w14:textId="77777777" w:rsidR="00D64A77" w:rsidRDefault="009A08B7" w:rsidP="00C56A3D">
      <w:pPr>
        <w:widowControl w:val="0"/>
        <w:pBdr>
          <w:top w:val="nil"/>
          <w:left w:val="nil"/>
          <w:bottom w:val="nil"/>
          <w:right w:val="nil"/>
          <w:between w:val="nil"/>
        </w:pBdr>
        <w:spacing w:after="240" w:line="480" w:lineRule="auto"/>
        <w:ind w:left="480" w:hanging="480"/>
        <w:rPr>
          <w:color w:val="000000"/>
        </w:rPr>
      </w:pPr>
      <w:hyperlink r:id="rId557">
        <w:r w:rsidR="001554ED">
          <w:rPr>
            <w:color w:val="000000"/>
          </w:rPr>
          <w:t xml:space="preserve">Wilson, J. A., Chaparro, O. R., &amp; Thompson, R. J. (1996). The importance of broodstock nutrition on the viability of larvae and spat in the Chilean oyster Ostrea chilensis. </w:t>
        </w:r>
      </w:hyperlink>
      <w:hyperlink r:id="rId558">
        <w:r w:rsidR="001554ED">
          <w:rPr>
            <w:i/>
            <w:color w:val="000000"/>
          </w:rPr>
          <w:t>Aquaculture</w:t>
        </w:r>
      </w:hyperlink>
      <w:hyperlink r:id="rId559">
        <w:r w:rsidR="001554ED">
          <w:rPr>
            <w:color w:val="000000"/>
          </w:rPr>
          <w:t xml:space="preserve">, </w:t>
        </w:r>
      </w:hyperlink>
      <w:hyperlink r:id="rId560">
        <w:r w:rsidR="001554ED">
          <w:rPr>
            <w:b/>
            <w:color w:val="000000"/>
          </w:rPr>
          <w:t>139</w:t>
        </w:r>
      </w:hyperlink>
      <w:hyperlink r:id="rId561">
        <w:r w:rsidR="001554ED">
          <w:rPr>
            <w:color w:val="000000"/>
          </w:rPr>
          <w:t>(1), 63–75. https://doi.org/</w:t>
        </w:r>
      </w:hyperlink>
      <w:hyperlink r:id="rId562">
        <w:r w:rsidR="001554ED">
          <w:rPr>
            <w:color w:val="000000"/>
          </w:rPr>
          <w:t>10.1016/0044-8486(95)01159-5</w:t>
        </w:r>
      </w:hyperlink>
    </w:p>
    <w:p w14:paraId="79E4E389" w14:textId="108DAA33" w:rsidR="002B18E0" w:rsidRDefault="002B18E0" w:rsidP="002B18E0">
      <w:pPr>
        <w:suppressLineNumbers/>
        <w:rPr>
          <w:b/>
          <w:sz w:val="36"/>
          <w:szCs w:val="36"/>
        </w:rPr>
      </w:pPr>
      <w:r>
        <w:rPr>
          <w:b/>
          <w:sz w:val="36"/>
          <w:szCs w:val="36"/>
        </w:rPr>
        <w:lastRenderedPageBreak/>
        <w:br w:type="page"/>
      </w:r>
    </w:p>
    <w:tbl>
      <w:tblPr>
        <w:tblStyle w:val="a"/>
        <w:tblW w:w="81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739" w:author="Laura H Spencer" w:date="2019-09-23T11:33:00Z">
          <w:tblPr>
            <w:tblStyle w:val="a"/>
            <w:tblW w:w="6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2187"/>
        <w:gridCol w:w="1427"/>
        <w:gridCol w:w="1428"/>
        <w:gridCol w:w="1612"/>
        <w:gridCol w:w="1460"/>
        <w:tblGridChange w:id="740">
          <w:tblGrid>
            <w:gridCol w:w="1890"/>
            <w:gridCol w:w="1233"/>
            <w:gridCol w:w="1234"/>
            <w:gridCol w:w="1234"/>
            <w:gridCol w:w="1234"/>
          </w:tblGrid>
        </w:tblGridChange>
      </w:tblGrid>
      <w:tr w:rsidR="002B18E0" w14:paraId="44502719" w14:textId="77777777" w:rsidTr="00BA57BA">
        <w:trPr>
          <w:trHeight w:val="328"/>
          <w:trPrChange w:id="741" w:author="Laura H Spencer" w:date="2019-09-23T11:33:00Z">
            <w:trPr>
              <w:trHeight w:val="440"/>
            </w:trPr>
          </w:trPrChange>
        </w:trPr>
        <w:tc>
          <w:tcPr>
            <w:tcW w:w="8114" w:type="dxa"/>
            <w:gridSpan w:val="5"/>
            <w:shd w:val="clear" w:color="auto" w:fill="EFEFEF"/>
            <w:tcPrChange w:id="742" w:author="Laura H Spencer" w:date="2019-09-23T11:33:00Z">
              <w:tcPr>
                <w:tcW w:w="6822" w:type="dxa"/>
                <w:gridSpan w:val="5"/>
                <w:shd w:val="clear" w:color="auto" w:fill="EFEFEF"/>
              </w:tcPr>
            </w:tcPrChange>
          </w:tcPr>
          <w:p w14:paraId="62647E5A" w14:textId="1CFBCE19" w:rsidR="002B18E0" w:rsidRDefault="002B18E0" w:rsidP="001F5BDB">
            <w:pPr>
              <w:widowControl w:val="0"/>
            </w:pPr>
            <w:commentRangeStart w:id="743"/>
            <w:r>
              <w:rPr>
                <w:b/>
              </w:rPr>
              <w:lastRenderedPageBreak/>
              <w:t>Table 1</w:t>
            </w:r>
            <w:commentRangeEnd w:id="743"/>
            <w:r w:rsidR="00F51E92">
              <w:rPr>
                <w:rStyle w:val="CommentReference"/>
                <w:rFonts w:ascii="Arial" w:eastAsia="Arial" w:hAnsi="Arial" w:cs="Arial"/>
                <w:lang w:val="en"/>
              </w:rPr>
              <w:commentReference w:id="743"/>
            </w:r>
            <w:r>
              <w:rPr>
                <w:b/>
              </w:rPr>
              <w:t>:</w:t>
            </w:r>
            <w:r>
              <w:t xml:space="preserve"> Environmental data from locations where offspring were deployed for 3 months</w:t>
            </w:r>
            <w:ins w:id="744" w:author="Laura H Spencer" w:date="2019-09-22T20:42:00Z">
              <w:r w:rsidR="00F51E92">
                <w:t xml:space="preserve"> from June </w:t>
              </w:r>
            </w:ins>
            <w:ins w:id="745" w:author="Laura H Spencer" w:date="2019-09-22T20:43:00Z">
              <w:r w:rsidR="00F51E92">
                <w:t>through</w:t>
              </w:r>
            </w:ins>
            <w:ins w:id="746" w:author="Laura H Spencer" w:date="2019-09-22T20:42:00Z">
              <w:r w:rsidR="00F51E92">
                <w:t xml:space="preserve"> </w:t>
              </w:r>
            </w:ins>
            <w:ins w:id="747" w:author="Laura H Spencer" w:date="2019-09-22T20:43:00Z">
              <w:r w:rsidR="00F51E92">
                <w:t>August 2018</w:t>
              </w:r>
            </w:ins>
            <w:r>
              <w:t xml:space="preserve">. </w:t>
            </w:r>
            <w:proofErr w:type="spellStart"/>
            <w:r>
              <w:t>Mean±SD</w:t>
            </w:r>
            <w:proofErr w:type="spellEnd"/>
            <w:r>
              <w:t xml:space="preserve"> of continuously monitored environmental data are shown for periods of tidal submergence only (tidal height &gt;0.3m), collected at two deployment locations within each bay.  </w:t>
            </w:r>
          </w:p>
        </w:tc>
      </w:tr>
      <w:tr w:rsidR="002B18E0" w14:paraId="3A75E9BF" w14:textId="77777777" w:rsidTr="00BA57BA">
        <w:trPr>
          <w:trHeight w:val="298"/>
          <w:trPrChange w:id="748" w:author="Laura H Spencer" w:date="2019-09-23T11:33:00Z">
            <w:trPr>
              <w:trHeight w:val="400"/>
            </w:trPr>
          </w:trPrChange>
        </w:trPr>
        <w:tc>
          <w:tcPr>
            <w:tcW w:w="2187" w:type="dxa"/>
            <w:shd w:val="clear" w:color="auto" w:fill="EFEFEF"/>
            <w:tcMar>
              <w:top w:w="100" w:type="dxa"/>
              <w:left w:w="100" w:type="dxa"/>
              <w:bottom w:w="100" w:type="dxa"/>
              <w:right w:w="100" w:type="dxa"/>
            </w:tcMar>
            <w:tcPrChange w:id="749" w:author="Laura H Spencer" w:date="2019-09-23T11:33:00Z">
              <w:tcPr>
                <w:tcW w:w="1890" w:type="dxa"/>
                <w:shd w:val="clear" w:color="auto" w:fill="EFEFEF"/>
                <w:tcMar>
                  <w:top w:w="100" w:type="dxa"/>
                  <w:left w:w="100" w:type="dxa"/>
                  <w:bottom w:w="100" w:type="dxa"/>
                  <w:right w:w="100" w:type="dxa"/>
                </w:tcMar>
              </w:tcPr>
            </w:tcPrChange>
          </w:tcPr>
          <w:p w14:paraId="51F8D335" w14:textId="77777777" w:rsidR="002B18E0" w:rsidRDefault="002B18E0" w:rsidP="001F5BDB">
            <w:pPr>
              <w:widowControl w:val="0"/>
              <w:rPr>
                <w:b/>
              </w:rPr>
            </w:pPr>
          </w:p>
          <w:p w14:paraId="51CB6C06" w14:textId="77777777" w:rsidR="002B18E0" w:rsidRDefault="002B18E0" w:rsidP="001F5BDB">
            <w:pPr>
              <w:widowControl w:val="0"/>
              <w:jc w:val="center"/>
              <w:rPr>
                <w:b/>
              </w:rPr>
            </w:pPr>
          </w:p>
        </w:tc>
        <w:tc>
          <w:tcPr>
            <w:tcW w:w="1427" w:type="dxa"/>
            <w:shd w:val="clear" w:color="auto" w:fill="EFEFEF"/>
            <w:tcPrChange w:id="750" w:author="Laura H Spencer" w:date="2019-09-23T11:33:00Z">
              <w:tcPr>
                <w:tcW w:w="1233" w:type="dxa"/>
                <w:shd w:val="clear" w:color="auto" w:fill="EFEFEF"/>
              </w:tcPr>
            </w:tcPrChange>
          </w:tcPr>
          <w:p w14:paraId="03FBFEDF" w14:textId="77777777" w:rsidR="002B18E0" w:rsidRDefault="002B18E0" w:rsidP="001F5BDB">
            <w:pPr>
              <w:widowControl w:val="0"/>
              <w:jc w:val="center"/>
              <w:rPr>
                <w:b/>
              </w:rPr>
            </w:pPr>
            <w:r>
              <w:rPr>
                <w:b/>
              </w:rPr>
              <w:t>Fidalgo Bay</w:t>
            </w:r>
          </w:p>
        </w:tc>
        <w:tc>
          <w:tcPr>
            <w:tcW w:w="1428" w:type="dxa"/>
            <w:shd w:val="clear" w:color="auto" w:fill="EFEFEF"/>
            <w:tcPrChange w:id="751" w:author="Laura H Spencer" w:date="2019-09-23T11:33:00Z">
              <w:tcPr>
                <w:tcW w:w="1233" w:type="dxa"/>
                <w:shd w:val="clear" w:color="auto" w:fill="EFEFEF"/>
              </w:tcPr>
            </w:tcPrChange>
          </w:tcPr>
          <w:p w14:paraId="756D5892" w14:textId="77777777" w:rsidR="002B18E0" w:rsidRDefault="002B18E0" w:rsidP="001F5BDB">
            <w:pPr>
              <w:widowControl w:val="0"/>
              <w:jc w:val="center"/>
              <w:rPr>
                <w:b/>
              </w:rPr>
            </w:pPr>
            <w:r>
              <w:rPr>
                <w:b/>
              </w:rPr>
              <w:t>Port Gamble Bay</w:t>
            </w:r>
          </w:p>
        </w:tc>
        <w:tc>
          <w:tcPr>
            <w:tcW w:w="1612" w:type="dxa"/>
            <w:shd w:val="clear" w:color="auto" w:fill="EFEFEF"/>
            <w:tcPrChange w:id="752" w:author="Laura H Spencer" w:date="2019-09-23T11:33:00Z">
              <w:tcPr>
                <w:tcW w:w="1233" w:type="dxa"/>
                <w:shd w:val="clear" w:color="auto" w:fill="EFEFEF"/>
              </w:tcPr>
            </w:tcPrChange>
          </w:tcPr>
          <w:p w14:paraId="7EEBD5A4" w14:textId="77777777" w:rsidR="002B18E0" w:rsidRDefault="002B18E0" w:rsidP="001F5BDB">
            <w:pPr>
              <w:widowControl w:val="0"/>
              <w:jc w:val="center"/>
              <w:rPr>
                <w:b/>
              </w:rPr>
            </w:pPr>
            <w:r>
              <w:rPr>
                <w:b/>
              </w:rPr>
              <w:t xml:space="preserve">Skokomish River Delta </w:t>
            </w:r>
          </w:p>
        </w:tc>
        <w:tc>
          <w:tcPr>
            <w:tcW w:w="1458" w:type="dxa"/>
            <w:shd w:val="clear" w:color="auto" w:fill="EFEFEF"/>
            <w:tcPrChange w:id="753" w:author="Laura H Spencer" w:date="2019-09-23T11:33:00Z">
              <w:tcPr>
                <w:tcW w:w="1233" w:type="dxa"/>
                <w:shd w:val="clear" w:color="auto" w:fill="EFEFEF"/>
              </w:tcPr>
            </w:tcPrChange>
          </w:tcPr>
          <w:p w14:paraId="386FF77B" w14:textId="77777777" w:rsidR="002B18E0" w:rsidRDefault="002B18E0" w:rsidP="001F5BDB">
            <w:pPr>
              <w:widowControl w:val="0"/>
              <w:jc w:val="center"/>
              <w:rPr>
                <w:b/>
              </w:rPr>
            </w:pPr>
            <w:r>
              <w:rPr>
                <w:b/>
              </w:rPr>
              <w:t xml:space="preserve">Case Inlet </w:t>
            </w:r>
          </w:p>
        </w:tc>
      </w:tr>
      <w:tr w:rsidR="002B18E0" w14:paraId="7CF4EB11" w14:textId="77777777" w:rsidTr="00BA57BA">
        <w:trPr>
          <w:trHeight w:val="283"/>
          <w:trPrChange w:id="754" w:author="Laura H Spencer" w:date="2019-09-23T11:33:00Z">
            <w:trPr>
              <w:trHeight w:val="380"/>
            </w:trPr>
          </w:trPrChange>
        </w:trPr>
        <w:tc>
          <w:tcPr>
            <w:tcW w:w="2187" w:type="dxa"/>
            <w:shd w:val="clear" w:color="auto" w:fill="D9D9D9"/>
            <w:tcMar>
              <w:top w:w="100" w:type="dxa"/>
              <w:left w:w="100" w:type="dxa"/>
              <w:bottom w:w="100" w:type="dxa"/>
              <w:right w:w="100" w:type="dxa"/>
            </w:tcMar>
            <w:tcPrChange w:id="755" w:author="Laura H Spencer" w:date="2019-09-23T11:33:00Z">
              <w:tcPr>
                <w:tcW w:w="1890" w:type="dxa"/>
                <w:shd w:val="clear" w:color="auto" w:fill="D9D9D9"/>
                <w:tcMar>
                  <w:top w:w="100" w:type="dxa"/>
                  <w:left w:w="100" w:type="dxa"/>
                  <w:bottom w:w="100" w:type="dxa"/>
                  <w:right w:w="100" w:type="dxa"/>
                </w:tcMar>
              </w:tcPr>
            </w:tcPrChange>
          </w:tcPr>
          <w:p w14:paraId="589529D7" w14:textId="77777777" w:rsidR="002B18E0" w:rsidRDefault="002B18E0" w:rsidP="001F5BDB">
            <w:pPr>
              <w:widowControl w:val="0"/>
              <w:jc w:val="center"/>
              <w:rPr>
                <w:b/>
              </w:rPr>
            </w:pPr>
            <w:r>
              <w:rPr>
                <w:b/>
              </w:rPr>
              <w:t>Temperature (°C)</w:t>
            </w:r>
          </w:p>
        </w:tc>
        <w:tc>
          <w:tcPr>
            <w:tcW w:w="1427" w:type="dxa"/>
            <w:shd w:val="clear" w:color="auto" w:fill="D9D9D9"/>
            <w:tcMar>
              <w:top w:w="100" w:type="dxa"/>
              <w:left w:w="100" w:type="dxa"/>
              <w:bottom w:w="100" w:type="dxa"/>
              <w:right w:w="100" w:type="dxa"/>
            </w:tcMar>
            <w:tcPrChange w:id="756" w:author="Laura H Spencer" w:date="2019-09-23T11:33:00Z">
              <w:tcPr>
                <w:tcW w:w="1233" w:type="dxa"/>
                <w:shd w:val="clear" w:color="auto" w:fill="D9D9D9"/>
                <w:tcMar>
                  <w:top w:w="100" w:type="dxa"/>
                  <w:left w:w="100" w:type="dxa"/>
                  <w:bottom w:w="100" w:type="dxa"/>
                  <w:right w:w="100" w:type="dxa"/>
                </w:tcMar>
              </w:tcPr>
            </w:tcPrChange>
          </w:tcPr>
          <w:p w14:paraId="6D72F4B2" w14:textId="77777777" w:rsidR="002B18E0" w:rsidRDefault="002B18E0" w:rsidP="001F5BDB">
            <w:pPr>
              <w:widowControl w:val="0"/>
              <w:jc w:val="center"/>
            </w:pPr>
            <w:r>
              <w:t>15.4±1.5</w:t>
            </w:r>
          </w:p>
        </w:tc>
        <w:tc>
          <w:tcPr>
            <w:tcW w:w="1428" w:type="dxa"/>
            <w:shd w:val="clear" w:color="auto" w:fill="D9D9D9"/>
            <w:tcMar>
              <w:top w:w="100" w:type="dxa"/>
              <w:left w:w="100" w:type="dxa"/>
              <w:bottom w:w="100" w:type="dxa"/>
              <w:right w:w="100" w:type="dxa"/>
            </w:tcMar>
            <w:tcPrChange w:id="757" w:author="Laura H Spencer" w:date="2019-09-23T11:33:00Z">
              <w:tcPr>
                <w:tcW w:w="1233" w:type="dxa"/>
                <w:shd w:val="clear" w:color="auto" w:fill="D9D9D9"/>
                <w:tcMar>
                  <w:top w:w="100" w:type="dxa"/>
                  <w:left w:w="100" w:type="dxa"/>
                  <w:bottom w:w="100" w:type="dxa"/>
                  <w:right w:w="100" w:type="dxa"/>
                </w:tcMar>
              </w:tcPr>
            </w:tcPrChange>
          </w:tcPr>
          <w:p w14:paraId="6E223777" w14:textId="77777777" w:rsidR="002B18E0" w:rsidRDefault="002B18E0" w:rsidP="001F5BDB">
            <w:pPr>
              <w:widowControl w:val="0"/>
              <w:jc w:val="center"/>
            </w:pPr>
            <w:r>
              <w:t>15.0±1.0</w:t>
            </w:r>
          </w:p>
        </w:tc>
        <w:tc>
          <w:tcPr>
            <w:tcW w:w="1612" w:type="dxa"/>
            <w:shd w:val="clear" w:color="auto" w:fill="D9D9D9"/>
            <w:tcMar>
              <w:top w:w="100" w:type="dxa"/>
              <w:left w:w="100" w:type="dxa"/>
              <w:bottom w:w="100" w:type="dxa"/>
              <w:right w:w="100" w:type="dxa"/>
            </w:tcMar>
            <w:tcPrChange w:id="758" w:author="Laura H Spencer" w:date="2019-09-23T11:33:00Z">
              <w:tcPr>
                <w:tcW w:w="1233" w:type="dxa"/>
                <w:shd w:val="clear" w:color="auto" w:fill="D9D9D9"/>
                <w:tcMar>
                  <w:top w:w="100" w:type="dxa"/>
                  <w:left w:w="100" w:type="dxa"/>
                  <w:bottom w:w="100" w:type="dxa"/>
                  <w:right w:w="100" w:type="dxa"/>
                </w:tcMar>
              </w:tcPr>
            </w:tcPrChange>
          </w:tcPr>
          <w:p w14:paraId="31B6B22A" w14:textId="77777777" w:rsidR="002B18E0" w:rsidRDefault="002B18E0" w:rsidP="001F5BDB">
            <w:pPr>
              <w:widowControl w:val="0"/>
              <w:jc w:val="center"/>
            </w:pPr>
            <w:r>
              <w:t>16.2±2.7</w:t>
            </w:r>
          </w:p>
        </w:tc>
        <w:tc>
          <w:tcPr>
            <w:tcW w:w="1458" w:type="dxa"/>
            <w:shd w:val="clear" w:color="auto" w:fill="D9D9D9"/>
            <w:tcMar>
              <w:top w:w="100" w:type="dxa"/>
              <w:left w:w="100" w:type="dxa"/>
              <w:bottom w:w="100" w:type="dxa"/>
              <w:right w:w="100" w:type="dxa"/>
            </w:tcMar>
            <w:tcPrChange w:id="759" w:author="Laura H Spencer" w:date="2019-09-23T11:33:00Z">
              <w:tcPr>
                <w:tcW w:w="1233" w:type="dxa"/>
                <w:shd w:val="clear" w:color="auto" w:fill="D9D9D9"/>
                <w:tcMar>
                  <w:top w:w="100" w:type="dxa"/>
                  <w:left w:w="100" w:type="dxa"/>
                  <w:bottom w:w="100" w:type="dxa"/>
                  <w:right w:w="100" w:type="dxa"/>
                </w:tcMar>
              </w:tcPr>
            </w:tcPrChange>
          </w:tcPr>
          <w:p w14:paraId="48DDB852" w14:textId="77777777" w:rsidR="002B18E0" w:rsidRDefault="002B18E0" w:rsidP="001F5BDB">
            <w:pPr>
              <w:widowControl w:val="0"/>
              <w:jc w:val="center"/>
            </w:pPr>
            <w:r>
              <w:t>16.8±1.7</w:t>
            </w:r>
          </w:p>
        </w:tc>
      </w:tr>
      <w:tr w:rsidR="002B18E0" w14:paraId="388E6034" w14:textId="77777777" w:rsidTr="00BA57BA">
        <w:trPr>
          <w:trHeight w:val="283"/>
          <w:trPrChange w:id="760" w:author="Laura H Spencer" w:date="2019-09-23T11:33:00Z">
            <w:trPr>
              <w:trHeight w:val="380"/>
            </w:trPr>
          </w:trPrChange>
        </w:trPr>
        <w:tc>
          <w:tcPr>
            <w:tcW w:w="2187" w:type="dxa"/>
            <w:shd w:val="clear" w:color="auto" w:fill="D9D9D9"/>
            <w:tcMar>
              <w:top w:w="100" w:type="dxa"/>
              <w:left w:w="100" w:type="dxa"/>
              <w:bottom w:w="100" w:type="dxa"/>
              <w:right w:w="100" w:type="dxa"/>
            </w:tcMar>
            <w:tcPrChange w:id="761" w:author="Laura H Spencer" w:date="2019-09-23T11:33:00Z">
              <w:tcPr>
                <w:tcW w:w="1890" w:type="dxa"/>
                <w:shd w:val="clear" w:color="auto" w:fill="D9D9D9"/>
                <w:tcMar>
                  <w:top w:w="100" w:type="dxa"/>
                  <w:left w:w="100" w:type="dxa"/>
                  <w:bottom w:w="100" w:type="dxa"/>
                  <w:right w:w="100" w:type="dxa"/>
                </w:tcMar>
              </w:tcPr>
            </w:tcPrChange>
          </w:tcPr>
          <w:p w14:paraId="5AEADDBD" w14:textId="77777777" w:rsidR="002B18E0" w:rsidRDefault="002B18E0" w:rsidP="001F5BDB">
            <w:pPr>
              <w:widowControl w:val="0"/>
              <w:jc w:val="center"/>
              <w:rPr>
                <w:b/>
              </w:rPr>
            </w:pPr>
            <w:r>
              <w:rPr>
                <w:b/>
              </w:rPr>
              <w:t>DO (mg/L)</w:t>
            </w:r>
          </w:p>
        </w:tc>
        <w:tc>
          <w:tcPr>
            <w:tcW w:w="1427" w:type="dxa"/>
            <w:shd w:val="clear" w:color="auto" w:fill="D9D9D9"/>
            <w:tcMar>
              <w:top w:w="100" w:type="dxa"/>
              <w:left w:w="100" w:type="dxa"/>
              <w:bottom w:w="100" w:type="dxa"/>
              <w:right w:w="100" w:type="dxa"/>
            </w:tcMar>
            <w:tcPrChange w:id="762" w:author="Laura H Spencer" w:date="2019-09-23T11:33:00Z">
              <w:tcPr>
                <w:tcW w:w="1233" w:type="dxa"/>
                <w:shd w:val="clear" w:color="auto" w:fill="D9D9D9"/>
                <w:tcMar>
                  <w:top w:w="100" w:type="dxa"/>
                  <w:left w:w="100" w:type="dxa"/>
                  <w:bottom w:w="100" w:type="dxa"/>
                  <w:right w:w="100" w:type="dxa"/>
                </w:tcMar>
              </w:tcPr>
            </w:tcPrChange>
          </w:tcPr>
          <w:p w14:paraId="7F499185" w14:textId="77777777" w:rsidR="002B18E0" w:rsidRDefault="002B18E0" w:rsidP="001F5BDB">
            <w:pPr>
              <w:widowControl w:val="0"/>
              <w:jc w:val="center"/>
            </w:pPr>
            <w:r>
              <w:t>10.6±2.4</w:t>
            </w:r>
          </w:p>
        </w:tc>
        <w:tc>
          <w:tcPr>
            <w:tcW w:w="1428" w:type="dxa"/>
            <w:shd w:val="clear" w:color="auto" w:fill="D9D9D9"/>
            <w:tcMar>
              <w:top w:w="100" w:type="dxa"/>
              <w:left w:w="100" w:type="dxa"/>
              <w:bottom w:w="100" w:type="dxa"/>
              <w:right w:w="100" w:type="dxa"/>
            </w:tcMar>
            <w:tcPrChange w:id="763" w:author="Laura H Spencer" w:date="2019-09-23T11:33:00Z">
              <w:tcPr>
                <w:tcW w:w="1233" w:type="dxa"/>
                <w:shd w:val="clear" w:color="auto" w:fill="D9D9D9"/>
                <w:tcMar>
                  <w:top w:w="100" w:type="dxa"/>
                  <w:left w:w="100" w:type="dxa"/>
                  <w:bottom w:w="100" w:type="dxa"/>
                  <w:right w:w="100" w:type="dxa"/>
                </w:tcMar>
              </w:tcPr>
            </w:tcPrChange>
          </w:tcPr>
          <w:p w14:paraId="446090CE" w14:textId="77777777" w:rsidR="002B18E0" w:rsidRDefault="002B18E0" w:rsidP="001F5BDB">
            <w:pPr>
              <w:widowControl w:val="0"/>
              <w:jc w:val="center"/>
            </w:pPr>
            <w:r>
              <w:t>10.5±1.9</w:t>
            </w:r>
          </w:p>
        </w:tc>
        <w:tc>
          <w:tcPr>
            <w:tcW w:w="1612" w:type="dxa"/>
            <w:shd w:val="clear" w:color="auto" w:fill="D9D9D9"/>
            <w:tcMar>
              <w:top w:w="100" w:type="dxa"/>
              <w:left w:w="100" w:type="dxa"/>
              <w:bottom w:w="100" w:type="dxa"/>
              <w:right w:w="100" w:type="dxa"/>
            </w:tcMar>
            <w:tcPrChange w:id="764" w:author="Laura H Spencer" w:date="2019-09-23T11:33:00Z">
              <w:tcPr>
                <w:tcW w:w="1233" w:type="dxa"/>
                <w:shd w:val="clear" w:color="auto" w:fill="D9D9D9"/>
                <w:tcMar>
                  <w:top w:w="100" w:type="dxa"/>
                  <w:left w:w="100" w:type="dxa"/>
                  <w:bottom w:w="100" w:type="dxa"/>
                  <w:right w:w="100" w:type="dxa"/>
                </w:tcMar>
              </w:tcPr>
            </w:tcPrChange>
          </w:tcPr>
          <w:p w14:paraId="47A0017B" w14:textId="77777777" w:rsidR="002B18E0" w:rsidRDefault="002B18E0" w:rsidP="001F5BDB">
            <w:pPr>
              <w:widowControl w:val="0"/>
              <w:jc w:val="center"/>
            </w:pPr>
            <w:r>
              <w:t>10.2±3.9</w:t>
            </w:r>
          </w:p>
        </w:tc>
        <w:tc>
          <w:tcPr>
            <w:tcW w:w="1458" w:type="dxa"/>
            <w:shd w:val="clear" w:color="auto" w:fill="D9D9D9"/>
            <w:tcMar>
              <w:top w:w="100" w:type="dxa"/>
              <w:left w:w="100" w:type="dxa"/>
              <w:bottom w:w="100" w:type="dxa"/>
              <w:right w:w="100" w:type="dxa"/>
            </w:tcMar>
            <w:tcPrChange w:id="765" w:author="Laura H Spencer" w:date="2019-09-23T11:33:00Z">
              <w:tcPr>
                <w:tcW w:w="1233" w:type="dxa"/>
                <w:shd w:val="clear" w:color="auto" w:fill="D9D9D9"/>
                <w:tcMar>
                  <w:top w:w="100" w:type="dxa"/>
                  <w:left w:w="100" w:type="dxa"/>
                  <w:bottom w:w="100" w:type="dxa"/>
                  <w:right w:w="100" w:type="dxa"/>
                </w:tcMar>
              </w:tcPr>
            </w:tcPrChange>
          </w:tcPr>
          <w:p w14:paraId="6065B2EF" w14:textId="77777777" w:rsidR="002B18E0" w:rsidRDefault="002B18E0" w:rsidP="001F5BDB">
            <w:pPr>
              <w:widowControl w:val="0"/>
              <w:jc w:val="center"/>
            </w:pPr>
            <w:r>
              <w:t>11.2±2.8</w:t>
            </w:r>
          </w:p>
        </w:tc>
      </w:tr>
      <w:tr w:rsidR="002B18E0" w14:paraId="555104A2" w14:textId="77777777" w:rsidTr="00BA57BA">
        <w:trPr>
          <w:trHeight w:val="283"/>
          <w:trPrChange w:id="766" w:author="Laura H Spencer" w:date="2019-09-23T11:33:00Z">
            <w:trPr>
              <w:trHeight w:val="380"/>
            </w:trPr>
          </w:trPrChange>
        </w:trPr>
        <w:tc>
          <w:tcPr>
            <w:tcW w:w="2187" w:type="dxa"/>
            <w:shd w:val="clear" w:color="auto" w:fill="D9D9D9"/>
            <w:tcMar>
              <w:top w:w="100" w:type="dxa"/>
              <w:left w:w="100" w:type="dxa"/>
              <w:bottom w:w="100" w:type="dxa"/>
              <w:right w:w="100" w:type="dxa"/>
            </w:tcMar>
            <w:tcPrChange w:id="767" w:author="Laura H Spencer" w:date="2019-09-23T11:33:00Z">
              <w:tcPr>
                <w:tcW w:w="1890" w:type="dxa"/>
                <w:shd w:val="clear" w:color="auto" w:fill="D9D9D9"/>
                <w:tcMar>
                  <w:top w:w="100" w:type="dxa"/>
                  <w:left w:w="100" w:type="dxa"/>
                  <w:bottom w:w="100" w:type="dxa"/>
                  <w:right w:w="100" w:type="dxa"/>
                </w:tcMar>
              </w:tcPr>
            </w:tcPrChange>
          </w:tcPr>
          <w:p w14:paraId="490D7B83" w14:textId="77777777" w:rsidR="002B18E0" w:rsidRDefault="002B18E0" w:rsidP="001F5BDB">
            <w:pPr>
              <w:widowControl w:val="0"/>
              <w:jc w:val="center"/>
              <w:rPr>
                <w:b/>
              </w:rPr>
            </w:pPr>
            <w:r>
              <w:rPr>
                <w:b/>
              </w:rPr>
              <w:t>Salinity (PSU)</w:t>
            </w:r>
          </w:p>
        </w:tc>
        <w:tc>
          <w:tcPr>
            <w:tcW w:w="1427" w:type="dxa"/>
            <w:shd w:val="clear" w:color="auto" w:fill="D9D9D9"/>
            <w:tcMar>
              <w:top w:w="100" w:type="dxa"/>
              <w:left w:w="100" w:type="dxa"/>
              <w:bottom w:w="100" w:type="dxa"/>
              <w:right w:w="100" w:type="dxa"/>
            </w:tcMar>
            <w:tcPrChange w:id="768" w:author="Laura H Spencer" w:date="2019-09-23T11:33:00Z">
              <w:tcPr>
                <w:tcW w:w="1233" w:type="dxa"/>
                <w:shd w:val="clear" w:color="auto" w:fill="D9D9D9"/>
                <w:tcMar>
                  <w:top w:w="100" w:type="dxa"/>
                  <w:left w:w="100" w:type="dxa"/>
                  <w:bottom w:w="100" w:type="dxa"/>
                  <w:right w:w="100" w:type="dxa"/>
                </w:tcMar>
              </w:tcPr>
            </w:tcPrChange>
          </w:tcPr>
          <w:p w14:paraId="25483B84" w14:textId="77777777" w:rsidR="002B18E0" w:rsidRDefault="002B18E0" w:rsidP="001F5BDB">
            <w:pPr>
              <w:widowControl w:val="0"/>
              <w:jc w:val="center"/>
            </w:pPr>
            <w:r>
              <w:t>28.5±3.9</w:t>
            </w:r>
          </w:p>
        </w:tc>
        <w:tc>
          <w:tcPr>
            <w:tcW w:w="1428" w:type="dxa"/>
            <w:shd w:val="clear" w:color="auto" w:fill="D9D9D9"/>
            <w:tcMar>
              <w:top w:w="100" w:type="dxa"/>
              <w:left w:w="100" w:type="dxa"/>
              <w:bottom w:w="100" w:type="dxa"/>
              <w:right w:w="100" w:type="dxa"/>
            </w:tcMar>
            <w:tcPrChange w:id="769" w:author="Laura H Spencer" w:date="2019-09-23T11:33:00Z">
              <w:tcPr>
                <w:tcW w:w="1233" w:type="dxa"/>
                <w:shd w:val="clear" w:color="auto" w:fill="D9D9D9"/>
                <w:tcMar>
                  <w:top w:w="100" w:type="dxa"/>
                  <w:left w:w="100" w:type="dxa"/>
                  <w:bottom w:w="100" w:type="dxa"/>
                  <w:right w:w="100" w:type="dxa"/>
                </w:tcMar>
              </w:tcPr>
            </w:tcPrChange>
          </w:tcPr>
          <w:p w14:paraId="5F1FF225" w14:textId="77777777" w:rsidR="002B18E0" w:rsidRDefault="002B18E0" w:rsidP="001F5BDB">
            <w:pPr>
              <w:widowControl w:val="0"/>
              <w:jc w:val="center"/>
            </w:pPr>
            <w:r>
              <w:t>31.9±2.0</w:t>
            </w:r>
          </w:p>
        </w:tc>
        <w:tc>
          <w:tcPr>
            <w:tcW w:w="1612" w:type="dxa"/>
            <w:shd w:val="clear" w:color="auto" w:fill="D9D9D9"/>
            <w:tcMar>
              <w:top w:w="100" w:type="dxa"/>
              <w:left w:w="100" w:type="dxa"/>
              <w:bottom w:w="100" w:type="dxa"/>
              <w:right w:w="100" w:type="dxa"/>
            </w:tcMar>
            <w:tcPrChange w:id="770" w:author="Laura H Spencer" w:date="2019-09-23T11:33:00Z">
              <w:tcPr>
                <w:tcW w:w="1233" w:type="dxa"/>
                <w:shd w:val="clear" w:color="auto" w:fill="D9D9D9"/>
                <w:tcMar>
                  <w:top w:w="100" w:type="dxa"/>
                  <w:left w:w="100" w:type="dxa"/>
                  <w:bottom w:w="100" w:type="dxa"/>
                  <w:right w:w="100" w:type="dxa"/>
                </w:tcMar>
              </w:tcPr>
            </w:tcPrChange>
          </w:tcPr>
          <w:p w14:paraId="6799624F" w14:textId="77777777" w:rsidR="002B18E0" w:rsidRDefault="002B18E0" w:rsidP="001F5BDB">
            <w:pPr>
              <w:widowControl w:val="0"/>
              <w:jc w:val="center"/>
            </w:pPr>
            <w:r>
              <w:t>29.6±1.3</w:t>
            </w:r>
          </w:p>
        </w:tc>
        <w:tc>
          <w:tcPr>
            <w:tcW w:w="1458" w:type="dxa"/>
            <w:shd w:val="clear" w:color="auto" w:fill="D9D9D9"/>
            <w:tcMar>
              <w:top w:w="100" w:type="dxa"/>
              <w:left w:w="100" w:type="dxa"/>
              <w:bottom w:w="100" w:type="dxa"/>
              <w:right w:w="100" w:type="dxa"/>
            </w:tcMar>
            <w:tcPrChange w:id="771" w:author="Laura H Spencer" w:date="2019-09-23T11:33:00Z">
              <w:tcPr>
                <w:tcW w:w="1233" w:type="dxa"/>
                <w:shd w:val="clear" w:color="auto" w:fill="D9D9D9"/>
                <w:tcMar>
                  <w:top w:w="100" w:type="dxa"/>
                  <w:left w:w="100" w:type="dxa"/>
                  <w:bottom w:w="100" w:type="dxa"/>
                  <w:right w:w="100" w:type="dxa"/>
                </w:tcMar>
              </w:tcPr>
            </w:tcPrChange>
          </w:tcPr>
          <w:p w14:paraId="025D6DFC" w14:textId="77777777" w:rsidR="002B18E0" w:rsidRDefault="002B18E0" w:rsidP="001F5BDB">
            <w:pPr>
              <w:widowControl w:val="0"/>
              <w:jc w:val="center"/>
            </w:pPr>
            <w:r>
              <w:t>24.6±1.7</w:t>
            </w:r>
          </w:p>
        </w:tc>
      </w:tr>
      <w:tr w:rsidR="002B18E0" w14:paraId="5770A7A2" w14:textId="77777777" w:rsidTr="00BA57BA">
        <w:trPr>
          <w:trHeight w:val="283"/>
          <w:trPrChange w:id="772" w:author="Laura H Spencer" w:date="2019-09-23T11:33:00Z">
            <w:trPr>
              <w:trHeight w:val="380"/>
            </w:trPr>
          </w:trPrChange>
        </w:trPr>
        <w:tc>
          <w:tcPr>
            <w:tcW w:w="2187" w:type="dxa"/>
            <w:shd w:val="clear" w:color="auto" w:fill="D9D9D9"/>
            <w:tcMar>
              <w:top w:w="100" w:type="dxa"/>
              <w:left w:w="100" w:type="dxa"/>
              <w:bottom w:w="100" w:type="dxa"/>
              <w:right w:w="100" w:type="dxa"/>
            </w:tcMar>
            <w:tcPrChange w:id="773" w:author="Laura H Spencer" w:date="2019-09-23T11:33:00Z">
              <w:tcPr>
                <w:tcW w:w="1890" w:type="dxa"/>
                <w:shd w:val="clear" w:color="auto" w:fill="D9D9D9"/>
                <w:tcMar>
                  <w:top w:w="100" w:type="dxa"/>
                  <w:left w:w="100" w:type="dxa"/>
                  <w:bottom w:w="100" w:type="dxa"/>
                  <w:right w:w="100" w:type="dxa"/>
                </w:tcMar>
              </w:tcPr>
            </w:tcPrChange>
          </w:tcPr>
          <w:p w14:paraId="202B9B83" w14:textId="4A77FD7F" w:rsidR="002B18E0" w:rsidRDefault="002B18E0" w:rsidP="001F5BDB">
            <w:pPr>
              <w:widowControl w:val="0"/>
              <w:jc w:val="center"/>
              <w:rPr>
                <w:b/>
              </w:rPr>
            </w:pPr>
            <w:r>
              <w:rPr>
                <w:b/>
              </w:rPr>
              <w:t>pH</w:t>
            </w:r>
            <w:ins w:id="774" w:author="Laura H Spencer" w:date="2019-09-24T13:13:00Z">
              <w:r w:rsidR="00412AFA" w:rsidRPr="00412AFA">
                <w:rPr>
                  <w:b/>
                  <w:vertAlign w:val="subscript"/>
                  <w:rPrChange w:id="775" w:author="Laura H Spencer" w:date="2019-09-24T13:13:00Z">
                    <w:rPr>
                      <w:b/>
                    </w:rPr>
                  </w:rPrChange>
                </w:rPr>
                <w:t>T</w:t>
              </w:r>
            </w:ins>
          </w:p>
        </w:tc>
        <w:tc>
          <w:tcPr>
            <w:tcW w:w="1427" w:type="dxa"/>
            <w:shd w:val="clear" w:color="auto" w:fill="D9D9D9"/>
            <w:tcMar>
              <w:top w:w="100" w:type="dxa"/>
              <w:left w:w="100" w:type="dxa"/>
              <w:bottom w:w="100" w:type="dxa"/>
              <w:right w:w="100" w:type="dxa"/>
            </w:tcMar>
            <w:tcPrChange w:id="776" w:author="Laura H Spencer" w:date="2019-09-23T11:33:00Z">
              <w:tcPr>
                <w:tcW w:w="1233" w:type="dxa"/>
                <w:shd w:val="clear" w:color="auto" w:fill="D9D9D9"/>
                <w:tcMar>
                  <w:top w:w="100" w:type="dxa"/>
                  <w:left w:w="100" w:type="dxa"/>
                  <w:bottom w:w="100" w:type="dxa"/>
                  <w:right w:w="100" w:type="dxa"/>
                </w:tcMar>
              </w:tcPr>
            </w:tcPrChange>
          </w:tcPr>
          <w:p w14:paraId="43F9C735" w14:textId="77777777" w:rsidR="002B18E0" w:rsidRDefault="002B18E0" w:rsidP="001F5BDB">
            <w:pPr>
              <w:widowControl w:val="0"/>
              <w:jc w:val="center"/>
            </w:pPr>
            <w:r>
              <w:t>8.07±0.15</w:t>
            </w:r>
          </w:p>
        </w:tc>
        <w:tc>
          <w:tcPr>
            <w:tcW w:w="1428" w:type="dxa"/>
            <w:shd w:val="clear" w:color="auto" w:fill="D9D9D9"/>
            <w:tcMar>
              <w:top w:w="100" w:type="dxa"/>
              <w:left w:w="100" w:type="dxa"/>
              <w:bottom w:w="100" w:type="dxa"/>
              <w:right w:w="100" w:type="dxa"/>
            </w:tcMar>
            <w:tcPrChange w:id="777" w:author="Laura H Spencer" w:date="2019-09-23T11:33:00Z">
              <w:tcPr>
                <w:tcW w:w="1233" w:type="dxa"/>
                <w:shd w:val="clear" w:color="auto" w:fill="D9D9D9"/>
                <w:tcMar>
                  <w:top w:w="100" w:type="dxa"/>
                  <w:left w:w="100" w:type="dxa"/>
                  <w:bottom w:w="100" w:type="dxa"/>
                  <w:right w:w="100" w:type="dxa"/>
                </w:tcMar>
              </w:tcPr>
            </w:tcPrChange>
          </w:tcPr>
          <w:p w14:paraId="605C1531" w14:textId="77777777" w:rsidR="002B18E0" w:rsidRDefault="002B18E0" w:rsidP="001F5BDB">
            <w:pPr>
              <w:widowControl w:val="0"/>
              <w:jc w:val="center"/>
            </w:pPr>
            <w:r>
              <w:t>7.86±0.17</w:t>
            </w:r>
          </w:p>
        </w:tc>
        <w:tc>
          <w:tcPr>
            <w:tcW w:w="1612" w:type="dxa"/>
            <w:shd w:val="clear" w:color="auto" w:fill="D9D9D9"/>
            <w:tcMar>
              <w:top w:w="100" w:type="dxa"/>
              <w:left w:w="100" w:type="dxa"/>
              <w:bottom w:w="100" w:type="dxa"/>
              <w:right w:w="100" w:type="dxa"/>
            </w:tcMar>
            <w:tcPrChange w:id="778" w:author="Laura H Spencer" w:date="2019-09-23T11:33:00Z">
              <w:tcPr>
                <w:tcW w:w="1233" w:type="dxa"/>
                <w:shd w:val="clear" w:color="auto" w:fill="D9D9D9"/>
                <w:tcMar>
                  <w:top w:w="100" w:type="dxa"/>
                  <w:left w:w="100" w:type="dxa"/>
                  <w:bottom w:w="100" w:type="dxa"/>
                  <w:right w:w="100" w:type="dxa"/>
                </w:tcMar>
              </w:tcPr>
            </w:tcPrChange>
          </w:tcPr>
          <w:p w14:paraId="47A5E9F1" w14:textId="77777777" w:rsidR="002B18E0" w:rsidRDefault="002B18E0" w:rsidP="001F5BDB">
            <w:pPr>
              <w:widowControl w:val="0"/>
              <w:jc w:val="center"/>
            </w:pPr>
            <w:r>
              <w:t>8.01±0.20</w:t>
            </w:r>
          </w:p>
        </w:tc>
        <w:tc>
          <w:tcPr>
            <w:tcW w:w="1458" w:type="dxa"/>
            <w:shd w:val="clear" w:color="auto" w:fill="D9D9D9"/>
            <w:tcMar>
              <w:top w:w="100" w:type="dxa"/>
              <w:left w:w="100" w:type="dxa"/>
              <w:bottom w:w="100" w:type="dxa"/>
              <w:right w:w="100" w:type="dxa"/>
            </w:tcMar>
            <w:tcPrChange w:id="779" w:author="Laura H Spencer" w:date="2019-09-23T11:33:00Z">
              <w:tcPr>
                <w:tcW w:w="1233" w:type="dxa"/>
                <w:shd w:val="clear" w:color="auto" w:fill="D9D9D9"/>
                <w:tcMar>
                  <w:top w:w="100" w:type="dxa"/>
                  <w:left w:w="100" w:type="dxa"/>
                  <w:bottom w:w="100" w:type="dxa"/>
                  <w:right w:w="100" w:type="dxa"/>
                </w:tcMar>
              </w:tcPr>
            </w:tcPrChange>
          </w:tcPr>
          <w:p w14:paraId="430CA708" w14:textId="77777777" w:rsidR="002B18E0" w:rsidRDefault="002B18E0" w:rsidP="001F5BDB">
            <w:pPr>
              <w:widowControl w:val="0"/>
              <w:jc w:val="center"/>
            </w:pPr>
            <w:r>
              <w:t>8.01±0.16</w:t>
            </w:r>
          </w:p>
        </w:tc>
      </w:tr>
      <w:tr w:rsidR="002B18E0" w14:paraId="16EDC8B1" w14:textId="77777777" w:rsidTr="00BA57BA">
        <w:trPr>
          <w:trHeight w:val="283"/>
          <w:trPrChange w:id="780" w:author="Laura H Spencer" w:date="2019-09-23T11:33:00Z">
            <w:trPr>
              <w:trHeight w:val="380"/>
            </w:trPr>
          </w:trPrChange>
        </w:trPr>
        <w:tc>
          <w:tcPr>
            <w:tcW w:w="2187" w:type="dxa"/>
            <w:shd w:val="clear" w:color="auto" w:fill="D9D9D9"/>
            <w:tcMar>
              <w:top w:w="100" w:type="dxa"/>
              <w:left w:w="100" w:type="dxa"/>
              <w:bottom w:w="100" w:type="dxa"/>
              <w:right w:w="100" w:type="dxa"/>
            </w:tcMar>
            <w:tcPrChange w:id="781" w:author="Laura H Spencer" w:date="2019-09-23T11:33:00Z">
              <w:tcPr>
                <w:tcW w:w="1890" w:type="dxa"/>
                <w:shd w:val="clear" w:color="auto" w:fill="D9D9D9"/>
                <w:tcMar>
                  <w:top w:w="100" w:type="dxa"/>
                  <w:left w:w="100" w:type="dxa"/>
                  <w:bottom w:w="100" w:type="dxa"/>
                  <w:right w:w="100" w:type="dxa"/>
                </w:tcMar>
              </w:tcPr>
            </w:tcPrChange>
          </w:tcPr>
          <w:p w14:paraId="17DBE7DE" w14:textId="331F3FF0" w:rsidR="002B18E0" w:rsidRDefault="00F51E92" w:rsidP="00BA57BA">
            <w:pPr>
              <w:widowControl w:val="0"/>
              <w:jc w:val="center"/>
              <w:rPr>
                <w:b/>
              </w:rPr>
            </w:pPr>
            <w:r>
              <w:rPr>
                <w:b/>
              </w:rPr>
              <w:t>C</w:t>
            </w:r>
            <w:r w:rsidR="002B18E0">
              <w:rPr>
                <w:b/>
              </w:rPr>
              <w:t>hlorophyll</w:t>
            </w:r>
            <w:ins w:id="782" w:author="Laura H Spencer" w:date="2019-09-22T20:56:00Z">
              <w:r>
                <w:rPr>
                  <w:b/>
                </w:rPr>
                <w:t xml:space="preserve"> (</w:t>
              </w:r>
            </w:ins>
            <w:ins w:id="783" w:author="Laura H Spencer" w:date="2019-09-23T11:32:00Z">
              <w:r w:rsidR="00BA57BA" w:rsidRPr="00BA57BA">
                <w:rPr>
                  <w:b/>
                </w:rPr>
                <w:t>µg/L</w:t>
              </w:r>
            </w:ins>
            <w:ins w:id="784" w:author="Laura H Spencer" w:date="2019-09-22T20:56:00Z">
              <w:r>
                <w:rPr>
                  <w:b/>
                </w:rPr>
                <w:t>)</w:t>
              </w:r>
            </w:ins>
          </w:p>
        </w:tc>
        <w:tc>
          <w:tcPr>
            <w:tcW w:w="1427" w:type="dxa"/>
            <w:shd w:val="clear" w:color="auto" w:fill="D9D9D9"/>
            <w:tcMar>
              <w:top w:w="100" w:type="dxa"/>
              <w:left w:w="100" w:type="dxa"/>
              <w:bottom w:w="100" w:type="dxa"/>
              <w:right w:w="100" w:type="dxa"/>
            </w:tcMar>
            <w:tcPrChange w:id="785" w:author="Laura H Spencer" w:date="2019-09-23T11:33:00Z">
              <w:tcPr>
                <w:tcW w:w="1233" w:type="dxa"/>
                <w:shd w:val="clear" w:color="auto" w:fill="D9D9D9"/>
                <w:tcMar>
                  <w:top w:w="100" w:type="dxa"/>
                  <w:left w:w="100" w:type="dxa"/>
                  <w:bottom w:w="100" w:type="dxa"/>
                  <w:right w:w="100" w:type="dxa"/>
                </w:tcMar>
              </w:tcPr>
            </w:tcPrChange>
          </w:tcPr>
          <w:p w14:paraId="6A5AE658" w14:textId="371B1EBB" w:rsidR="002B18E0" w:rsidRDefault="002B18E0" w:rsidP="001F5BDB">
            <w:pPr>
              <w:widowControl w:val="0"/>
              <w:jc w:val="center"/>
            </w:pPr>
            <w:r>
              <w:t>2</w:t>
            </w:r>
            <w:ins w:id="786" w:author="Laura H Spencer" w:date="2019-09-23T11:32:00Z">
              <w:r w:rsidR="002F0F9F">
                <w:t>.</w:t>
              </w:r>
            </w:ins>
            <w:r>
              <w:t>27±4</w:t>
            </w:r>
            <w:ins w:id="787" w:author="Laura H Spencer" w:date="2019-09-23T11:32:00Z">
              <w:r w:rsidR="002F0F9F">
                <w:t>.</w:t>
              </w:r>
            </w:ins>
            <w:r>
              <w:t>09</w:t>
            </w:r>
          </w:p>
        </w:tc>
        <w:tc>
          <w:tcPr>
            <w:tcW w:w="1428" w:type="dxa"/>
            <w:shd w:val="clear" w:color="auto" w:fill="D9D9D9"/>
            <w:tcMar>
              <w:top w:w="100" w:type="dxa"/>
              <w:left w:w="100" w:type="dxa"/>
              <w:bottom w:w="100" w:type="dxa"/>
              <w:right w:w="100" w:type="dxa"/>
            </w:tcMar>
            <w:tcPrChange w:id="788" w:author="Laura H Spencer" w:date="2019-09-23T11:33:00Z">
              <w:tcPr>
                <w:tcW w:w="1233" w:type="dxa"/>
                <w:shd w:val="clear" w:color="auto" w:fill="D9D9D9"/>
                <w:tcMar>
                  <w:top w:w="100" w:type="dxa"/>
                  <w:left w:w="100" w:type="dxa"/>
                  <w:bottom w:w="100" w:type="dxa"/>
                  <w:right w:w="100" w:type="dxa"/>
                </w:tcMar>
              </w:tcPr>
            </w:tcPrChange>
          </w:tcPr>
          <w:p w14:paraId="3C43AEBD" w14:textId="2676B4D7" w:rsidR="002B18E0" w:rsidRDefault="002B18E0" w:rsidP="001F5BDB">
            <w:pPr>
              <w:widowControl w:val="0"/>
              <w:jc w:val="center"/>
            </w:pPr>
            <w:r>
              <w:t>2</w:t>
            </w:r>
            <w:ins w:id="789" w:author="Laura H Spencer" w:date="2019-09-23T11:32:00Z">
              <w:r w:rsidR="002F0F9F">
                <w:t>.</w:t>
              </w:r>
            </w:ins>
            <w:r>
              <w:t>25±1</w:t>
            </w:r>
            <w:ins w:id="790" w:author="Laura H Spencer" w:date="2019-09-23T11:32:00Z">
              <w:r w:rsidR="002F0F9F">
                <w:t>.</w:t>
              </w:r>
            </w:ins>
            <w:r>
              <w:t>45</w:t>
            </w:r>
          </w:p>
        </w:tc>
        <w:tc>
          <w:tcPr>
            <w:tcW w:w="1612" w:type="dxa"/>
            <w:shd w:val="clear" w:color="auto" w:fill="D9D9D9"/>
            <w:tcMar>
              <w:top w:w="100" w:type="dxa"/>
              <w:left w:w="100" w:type="dxa"/>
              <w:bottom w:w="100" w:type="dxa"/>
              <w:right w:w="100" w:type="dxa"/>
            </w:tcMar>
            <w:tcPrChange w:id="791" w:author="Laura H Spencer" w:date="2019-09-23T11:33:00Z">
              <w:tcPr>
                <w:tcW w:w="1233" w:type="dxa"/>
                <w:shd w:val="clear" w:color="auto" w:fill="D9D9D9"/>
                <w:tcMar>
                  <w:top w:w="100" w:type="dxa"/>
                  <w:left w:w="100" w:type="dxa"/>
                  <w:bottom w:w="100" w:type="dxa"/>
                  <w:right w:w="100" w:type="dxa"/>
                </w:tcMar>
              </w:tcPr>
            </w:tcPrChange>
          </w:tcPr>
          <w:p w14:paraId="0B934A4D" w14:textId="33046BD5" w:rsidR="002B18E0" w:rsidRDefault="002B18E0" w:rsidP="001F5BDB">
            <w:pPr>
              <w:widowControl w:val="0"/>
              <w:jc w:val="center"/>
            </w:pPr>
            <w:r>
              <w:t>5</w:t>
            </w:r>
            <w:ins w:id="792" w:author="Laura H Spencer" w:date="2019-09-23T11:32:00Z">
              <w:r w:rsidR="002F0F9F">
                <w:t>.</w:t>
              </w:r>
            </w:ins>
            <w:r>
              <w:t>72±15</w:t>
            </w:r>
            <w:ins w:id="793" w:author="Laura H Spencer" w:date="2019-09-23T11:32:00Z">
              <w:r w:rsidR="002F0F9F">
                <w:t>.</w:t>
              </w:r>
            </w:ins>
            <w:r>
              <w:t>36</w:t>
            </w:r>
          </w:p>
        </w:tc>
        <w:tc>
          <w:tcPr>
            <w:tcW w:w="1458" w:type="dxa"/>
            <w:shd w:val="clear" w:color="auto" w:fill="D9D9D9"/>
            <w:tcMar>
              <w:top w:w="100" w:type="dxa"/>
              <w:left w:w="100" w:type="dxa"/>
              <w:bottom w:w="100" w:type="dxa"/>
              <w:right w:w="100" w:type="dxa"/>
            </w:tcMar>
            <w:tcPrChange w:id="794" w:author="Laura H Spencer" w:date="2019-09-23T11:33:00Z">
              <w:tcPr>
                <w:tcW w:w="1233" w:type="dxa"/>
                <w:shd w:val="clear" w:color="auto" w:fill="D9D9D9"/>
                <w:tcMar>
                  <w:top w:w="100" w:type="dxa"/>
                  <w:left w:w="100" w:type="dxa"/>
                  <w:bottom w:w="100" w:type="dxa"/>
                  <w:right w:w="100" w:type="dxa"/>
                </w:tcMar>
              </w:tcPr>
            </w:tcPrChange>
          </w:tcPr>
          <w:p w14:paraId="2C9623F2" w14:textId="4BA9880B" w:rsidR="002B18E0" w:rsidRDefault="002B18E0" w:rsidP="001F5BDB">
            <w:pPr>
              <w:widowControl w:val="0"/>
              <w:jc w:val="center"/>
            </w:pPr>
            <w:r>
              <w:t>3</w:t>
            </w:r>
            <w:ins w:id="795" w:author="Laura H Spencer" w:date="2019-09-23T11:32:00Z">
              <w:r w:rsidR="002F0F9F">
                <w:t>.</w:t>
              </w:r>
            </w:ins>
            <w:r>
              <w:t>31±6</w:t>
            </w:r>
            <w:ins w:id="796" w:author="Laura H Spencer" w:date="2019-09-23T11:32:00Z">
              <w:r w:rsidR="002F0F9F">
                <w:t>.</w:t>
              </w:r>
            </w:ins>
            <w:r>
              <w:t>13</w:t>
            </w:r>
          </w:p>
        </w:tc>
      </w:tr>
    </w:tbl>
    <w:p w14:paraId="25C712A9" w14:textId="635819B3" w:rsidR="002B18E0" w:rsidRDefault="002B18E0" w:rsidP="001554ED">
      <w:pPr>
        <w:suppressLineNumbers/>
        <w:rPr>
          <w:b/>
          <w:sz w:val="36"/>
          <w:szCs w:val="36"/>
        </w:rPr>
      </w:pPr>
    </w:p>
    <w:p w14:paraId="232DF8B9" w14:textId="091D73E6" w:rsidR="001B695C" w:rsidRPr="002B18E0" w:rsidRDefault="00B85906" w:rsidP="001B695C">
      <w:pPr>
        <w:suppressLineNumbers/>
        <w:spacing w:line="276" w:lineRule="auto"/>
        <w:rPr>
          <w:b/>
          <w:sz w:val="36"/>
          <w:szCs w:val="36"/>
        </w:rPr>
        <w:pPrChange w:id="797" w:author="Laura H Spencer" w:date="2019-09-22T23:00:00Z">
          <w:pPr>
            <w:spacing w:line="276" w:lineRule="auto"/>
          </w:pPr>
        </w:pPrChange>
      </w:pPr>
      <w:r>
        <w:rPr>
          <w:b/>
          <w:sz w:val="36"/>
          <w:szCs w:val="36"/>
        </w:rPr>
        <w:br w:type="page"/>
      </w:r>
    </w:p>
    <w:tbl>
      <w:tblPr>
        <w:tblStyle w:val="a0"/>
        <w:tblW w:w="99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2"/>
        <w:gridCol w:w="682"/>
        <w:gridCol w:w="715"/>
        <w:gridCol w:w="676"/>
        <w:gridCol w:w="675"/>
        <w:gridCol w:w="660"/>
        <w:gridCol w:w="660"/>
        <w:gridCol w:w="660"/>
        <w:gridCol w:w="219"/>
        <w:gridCol w:w="671"/>
        <w:gridCol w:w="682"/>
        <w:gridCol w:w="720"/>
        <w:gridCol w:w="720"/>
        <w:gridCol w:w="720"/>
        <w:gridCol w:w="720"/>
      </w:tblGrid>
      <w:tr w:rsidR="001B695C" w14:paraId="11447148" w14:textId="77777777" w:rsidTr="00F05519">
        <w:trPr>
          <w:trHeight w:val="440"/>
        </w:trPr>
        <w:tc>
          <w:tcPr>
            <w:tcW w:w="772" w:type="dxa"/>
            <w:shd w:val="clear" w:color="auto" w:fill="EFEFEF"/>
          </w:tcPr>
          <w:p w14:paraId="573EFA03" w14:textId="77777777" w:rsidR="001B695C" w:rsidRDefault="001B695C" w:rsidP="001B695C">
            <w:pPr>
              <w:rPr>
                <w:b/>
              </w:rPr>
            </w:pPr>
          </w:p>
        </w:tc>
        <w:tc>
          <w:tcPr>
            <w:tcW w:w="9180" w:type="dxa"/>
            <w:gridSpan w:val="14"/>
            <w:shd w:val="clear" w:color="auto" w:fill="EFEFEF"/>
          </w:tcPr>
          <w:p w14:paraId="35AB8CC7" w14:textId="7B7ED22F" w:rsidR="001B695C" w:rsidRDefault="001B695C" w:rsidP="001B695C">
            <w:pPr>
              <w:rPr>
                <w:i/>
              </w:rPr>
            </w:pPr>
            <w:commentRangeStart w:id="798"/>
            <w:r>
              <w:rPr>
                <w:b/>
              </w:rPr>
              <w:t xml:space="preserve">Table 2: </w:t>
            </w:r>
            <w:commentRangeEnd w:id="798"/>
            <w:r>
              <w:rPr>
                <w:rStyle w:val="CommentReference"/>
                <w:rFonts w:ascii="Arial" w:eastAsia="Arial" w:hAnsi="Arial" w:cs="Arial"/>
                <w:lang w:val="en"/>
              </w:rPr>
              <w:commentReference w:id="798"/>
            </w:r>
            <w:r>
              <w:t>Pearson’s chi-square test results comparing gonad sex and stage among treatments. Gonad was sampled after temperature treatment but before pCO</w:t>
            </w:r>
            <w:r>
              <w:rPr>
                <w:vertAlign w:val="subscript"/>
              </w:rPr>
              <w:t>2</w:t>
            </w:r>
            <w:r>
              <w:t xml:space="preserve"> (6°C Pre and 10°C Pre, n=54), and after pCO</w:t>
            </w:r>
            <w:r>
              <w:rPr>
                <w:vertAlign w:val="subscript"/>
              </w:rPr>
              <w:t>2</w:t>
            </w:r>
            <w:r>
              <w:t xml:space="preserve"> treatment (Amb=841±85 µ</w:t>
            </w:r>
            <w:proofErr w:type="spellStart"/>
            <w:r>
              <w:t>atm</w:t>
            </w:r>
            <w:proofErr w:type="spellEnd"/>
            <w:r>
              <w:t>, n=39; High= 3045±488 µ</w:t>
            </w:r>
            <w:proofErr w:type="spellStart"/>
            <w:r>
              <w:t>atm</w:t>
            </w:r>
            <w:proofErr w:type="spellEnd"/>
            <w:r>
              <w:t>, n=39). Chi-square results are shown with p-</w:t>
            </w:r>
            <w:proofErr w:type="spellStart"/>
            <w:r>
              <w:t>adj</w:t>
            </w:r>
            <w:proofErr w:type="spellEnd"/>
            <w:r>
              <w:t xml:space="preserve"> in parentheses for gonad sex, stage of the dominant sex, male gametes when present, and female gametes when present. </w:t>
            </w:r>
            <w:r w:rsidR="00F7731C">
              <w:t>D</w:t>
            </w:r>
            <w:r w:rsidR="00931795">
              <w:t>ark gray cells</w:t>
            </w:r>
            <w:r w:rsidR="00F7731C">
              <w:t xml:space="preserve"> with *</w:t>
            </w:r>
            <w:r w:rsidR="00931795">
              <w:t xml:space="preserve"> </w:t>
            </w:r>
            <w:r>
              <w:t xml:space="preserve">indicate significant differences between comparison; blank cells=not tested; % of mature = % of sampled oysters that contained stage 3 male or female gametes, per treatment. </w:t>
            </w:r>
          </w:p>
        </w:tc>
      </w:tr>
      <w:tr w:rsidR="001B695C" w:rsidRPr="00FA6EFF" w14:paraId="5C4969A5" w14:textId="77777777" w:rsidTr="00F7731C">
        <w:trPr>
          <w:trHeight w:val="20"/>
        </w:trPr>
        <w:tc>
          <w:tcPr>
            <w:tcW w:w="772" w:type="dxa"/>
            <w:tcBorders>
              <w:left w:val="single" w:sz="8" w:space="0" w:color="FFFFFF"/>
              <w:bottom w:val="single" w:sz="8" w:space="0" w:color="000000"/>
              <w:right w:val="single" w:sz="8" w:space="0" w:color="FFFFFF"/>
            </w:tcBorders>
          </w:tcPr>
          <w:p w14:paraId="6F6DC9D1" w14:textId="77777777" w:rsidR="001B695C" w:rsidRPr="00FA6EFF" w:rsidRDefault="001B695C" w:rsidP="001B695C">
            <w:pPr>
              <w:widowControl w:val="0"/>
              <w:jc w:val="center"/>
              <w:rPr>
                <w:b/>
                <w:sz w:val="2"/>
                <w:szCs w:val="2"/>
              </w:rPr>
            </w:pPr>
          </w:p>
        </w:tc>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09BA9979" w14:textId="260A2D04" w:rsidR="001B695C" w:rsidRPr="00FA6EFF" w:rsidRDefault="001B695C" w:rsidP="001B695C">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569E60EA" w14:textId="77777777" w:rsidR="001B695C" w:rsidRPr="00FA6EFF" w:rsidRDefault="001B695C" w:rsidP="001B695C">
            <w:pPr>
              <w:widowControl w:val="0"/>
              <w:jc w:val="center"/>
              <w:rPr>
                <w:sz w:val="2"/>
                <w:szCs w:val="18"/>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14F8E66C" w14:textId="77777777" w:rsidR="001B695C" w:rsidRPr="00FA6EFF" w:rsidRDefault="001B695C" w:rsidP="001B695C">
            <w:pPr>
              <w:widowControl w:val="0"/>
              <w:jc w:val="center"/>
              <w:rPr>
                <w:sz w:val="2"/>
                <w:szCs w:val="18"/>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2BAC88EA" w14:textId="77777777" w:rsidR="001B695C" w:rsidRPr="00FA6EFF" w:rsidRDefault="001B695C" w:rsidP="001B695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50D3E05" w14:textId="77777777" w:rsidR="001B695C" w:rsidRPr="00FA6EFF" w:rsidRDefault="001B695C" w:rsidP="001B695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8110475" w14:textId="77777777" w:rsidR="001B695C" w:rsidRPr="00FA6EFF" w:rsidRDefault="001B695C" w:rsidP="001B695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7FE4D0A5" w14:textId="77777777" w:rsidR="001B695C" w:rsidRPr="00FA6EFF" w:rsidRDefault="001B695C" w:rsidP="001B695C">
            <w:pPr>
              <w:widowControl w:val="0"/>
              <w:jc w:val="center"/>
              <w:rPr>
                <w:sz w:val="2"/>
                <w:szCs w:val="18"/>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08254979" w14:textId="77777777" w:rsidR="001B695C" w:rsidRPr="00FA6EFF" w:rsidRDefault="001B695C" w:rsidP="001B695C">
            <w:pPr>
              <w:widowControl w:val="0"/>
              <w:jc w:val="center"/>
              <w:rPr>
                <w:sz w:val="2"/>
                <w:szCs w:val="18"/>
                <w:vertAlign w:val="subscript"/>
              </w:rPr>
            </w:pPr>
          </w:p>
        </w:tc>
        <w:tc>
          <w:tcPr>
            <w:tcW w:w="671" w:type="dxa"/>
            <w:tcBorders>
              <w:left w:val="single" w:sz="8" w:space="0" w:color="FFFFFF"/>
              <w:bottom w:val="single" w:sz="8" w:space="0" w:color="000000"/>
              <w:right w:val="single" w:sz="8" w:space="0" w:color="FFFFFF"/>
            </w:tcBorders>
            <w:tcMar>
              <w:top w:w="14" w:type="dxa"/>
              <w:left w:w="14" w:type="dxa"/>
              <w:bottom w:w="14" w:type="dxa"/>
              <w:right w:w="14" w:type="dxa"/>
            </w:tcMar>
          </w:tcPr>
          <w:p w14:paraId="1980606E" w14:textId="77777777" w:rsidR="001B695C" w:rsidRPr="00FA6EFF" w:rsidRDefault="001B695C" w:rsidP="001B695C">
            <w:pPr>
              <w:widowControl w:val="0"/>
              <w:jc w:val="center"/>
              <w:rPr>
                <w:sz w:val="2"/>
                <w:szCs w:val="18"/>
              </w:rPr>
            </w:pPr>
          </w:p>
        </w:tc>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6D001BA6" w14:textId="77777777" w:rsidR="001B695C" w:rsidRPr="00FA6EFF" w:rsidRDefault="001B695C" w:rsidP="001B695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8319848" w14:textId="77777777" w:rsidR="001B695C" w:rsidRPr="00FA6EFF" w:rsidRDefault="001B695C" w:rsidP="001B695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61ABC810" w14:textId="77777777" w:rsidR="001B695C" w:rsidRPr="00FA6EFF" w:rsidRDefault="001B695C" w:rsidP="001B695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626F9B6" w14:textId="77777777" w:rsidR="001B695C" w:rsidRPr="00FA6EFF" w:rsidRDefault="001B695C" w:rsidP="001B695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7046842B" w14:textId="77777777" w:rsidR="001B695C" w:rsidRPr="00FA6EFF" w:rsidRDefault="001B695C" w:rsidP="001B695C">
            <w:pPr>
              <w:widowControl w:val="0"/>
              <w:jc w:val="center"/>
              <w:rPr>
                <w:sz w:val="2"/>
                <w:szCs w:val="18"/>
              </w:rPr>
            </w:pPr>
          </w:p>
        </w:tc>
      </w:tr>
      <w:tr w:rsidR="006F0399" w14:paraId="62DEF81B" w14:textId="77777777" w:rsidTr="00F05519">
        <w:trPr>
          <w:trHeight w:val="20"/>
        </w:trPr>
        <w:tc>
          <w:tcPr>
            <w:tcW w:w="1454" w:type="dxa"/>
            <w:gridSpan w:val="2"/>
            <w:tcBorders>
              <w:top w:val="single" w:sz="8" w:space="0" w:color="000000"/>
              <w:left w:val="single" w:sz="8" w:space="0" w:color="000000"/>
              <w:bottom w:val="nil"/>
              <w:right w:val="single" w:sz="8" w:space="0" w:color="000000"/>
            </w:tcBorders>
            <w:shd w:val="clear" w:color="auto" w:fill="BFBFBF" w:themeFill="background1" w:themeFillShade="BF"/>
          </w:tcPr>
          <w:p w14:paraId="6342018E" w14:textId="06096D40" w:rsidR="006F0399" w:rsidRPr="00F05519" w:rsidRDefault="006F0399" w:rsidP="006F0399">
            <w:pPr>
              <w:widowControl w:val="0"/>
              <w:rPr>
                <w:b/>
                <w:sz w:val="21"/>
                <w:szCs w:val="21"/>
              </w:rPr>
            </w:pPr>
            <w:r w:rsidRPr="00F05519">
              <w:rPr>
                <w:b/>
                <w:sz w:val="21"/>
                <w:szCs w:val="21"/>
              </w:rPr>
              <w:t>Temperature</w:t>
            </w:r>
          </w:p>
        </w:tc>
        <w:tc>
          <w:tcPr>
            <w:tcW w:w="2066" w:type="dxa"/>
            <w:gridSpan w:val="3"/>
            <w:tcBorders>
              <w:left w:val="single" w:sz="8" w:space="0" w:color="000000"/>
            </w:tcBorders>
            <w:shd w:val="clear" w:color="auto" w:fill="BFBFBF" w:themeFill="background1" w:themeFillShade="BF"/>
            <w:tcMar>
              <w:top w:w="100" w:type="dxa"/>
              <w:left w:w="100" w:type="dxa"/>
              <w:bottom w:w="100" w:type="dxa"/>
              <w:right w:w="100" w:type="dxa"/>
            </w:tcMar>
          </w:tcPr>
          <w:p w14:paraId="5A9DFF0E" w14:textId="74DAD7A2" w:rsidR="006F0399" w:rsidRPr="006F0399" w:rsidRDefault="006F0399" w:rsidP="001B695C">
            <w:pPr>
              <w:widowControl w:val="0"/>
              <w:jc w:val="center"/>
              <w:rPr>
                <w:b/>
                <w:sz w:val="22"/>
                <w:szCs w:val="22"/>
              </w:rPr>
            </w:pPr>
            <w:r w:rsidRPr="006F0399">
              <w:rPr>
                <w:b/>
                <w:sz w:val="22"/>
                <w:szCs w:val="22"/>
              </w:rPr>
              <w:t>6°C</w:t>
            </w:r>
          </w:p>
        </w:tc>
        <w:tc>
          <w:tcPr>
            <w:tcW w:w="1980" w:type="dxa"/>
            <w:gridSpan w:val="3"/>
            <w:shd w:val="clear" w:color="auto" w:fill="BFBFBF" w:themeFill="background1" w:themeFillShade="BF"/>
            <w:tcMar>
              <w:top w:w="100" w:type="dxa"/>
              <w:left w:w="100" w:type="dxa"/>
              <w:bottom w:w="100" w:type="dxa"/>
              <w:right w:w="100" w:type="dxa"/>
            </w:tcMar>
          </w:tcPr>
          <w:p w14:paraId="1BF2ACCC" w14:textId="4FCD529C" w:rsidR="006F0399" w:rsidRPr="006F0399" w:rsidRDefault="006F0399" w:rsidP="001B695C">
            <w:pPr>
              <w:widowControl w:val="0"/>
              <w:jc w:val="center"/>
              <w:rPr>
                <w:b/>
                <w:sz w:val="22"/>
                <w:szCs w:val="22"/>
              </w:rPr>
            </w:pPr>
            <w:r w:rsidRPr="006F0399">
              <w:rPr>
                <w:b/>
                <w:sz w:val="22"/>
                <w:szCs w:val="22"/>
              </w:rPr>
              <w:t>10°C</w:t>
            </w:r>
          </w:p>
        </w:tc>
        <w:tc>
          <w:tcPr>
            <w:tcW w:w="219" w:type="dxa"/>
            <w:tcBorders>
              <w:top w:val="nil"/>
              <w:bottom w:val="single" w:sz="8" w:space="0" w:color="FFFFFF"/>
            </w:tcBorders>
            <w:tcMar>
              <w:top w:w="14" w:type="dxa"/>
              <w:left w:w="14" w:type="dxa"/>
              <w:bottom w:w="14" w:type="dxa"/>
              <w:right w:w="14" w:type="dxa"/>
            </w:tcMar>
          </w:tcPr>
          <w:p w14:paraId="47DBE061" w14:textId="77777777" w:rsidR="006F0399" w:rsidRPr="006F0399" w:rsidRDefault="006F0399" w:rsidP="001B695C">
            <w:pPr>
              <w:widowControl w:val="0"/>
              <w:jc w:val="center"/>
              <w:rPr>
                <w:b/>
                <w:sz w:val="22"/>
                <w:szCs w:val="22"/>
              </w:rPr>
            </w:pPr>
          </w:p>
        </w:tc>
        <w:tc>
          <w:tcPr>
            <w:tcW w:w="2073" w:type="dxa"/>
            <w:gridSpan w:val="3"/>
            <w:shd w:val="clear" w:color="auto" w:fill="BFBFBF" w:themeFill="background1" w:themeFillShade="BF"/>
            <w:tcMar>
              <w:top w:w="100" w:type="dxa"/>
              <w:left w:w="100" w:type="dxa"/>
              <w:bottom w:w="100" w:type="dxa"/>
              <w:right w:w="100" w:type="dxa"/>
            </w:tcMar>
          </w:tcPr>
          <w:p w14:paraId="4EDBF6DE" w14:textId="50C36EE8" w:rsidR="006F0399" w:rsidRPr="006F0399" w:rsidRDefault="006F0399" w:rsidP="001B695C">
            <w:pPr>
              <w:widowControl w:val="0"/>
              <w:jc w:val="center"/>
              <w:rPr>
                <w:b/>
                <w:sz w:val="22"/>
                <w:szCs w:val="22"/>
              </w:rPr>
            </w:pPr>
            <w:r w:rsidRPr="006F0399">
              <w:rPr>
                <w:b/>
                <w:sz w:val="22"/>
                <w:szCs w:val="22"/>
              </w:rPr>
              <w:t>6°C</w:t>
            </w:r>
          </w:p>
        </w:tc>
        <w:tc>
          <w:tcPr>
            <w:tcW w:w="2160" w:type="dxa"/>
            <w:gridSpan w:val="3"/>
            <w:shd w:val="clear" w:color="auto" w:fill="BFBFBF" w:themeFill="background1" w:themeFillShade="BF"/>
            <w:tcMar>
              <w:top w:w="100" w:type="dxa"/>
              <w:left w:w="100" w:type="dxa"/>
              <w:bottom w:w="100" w:type="dxa"/>
              <w:right w:w="100" w:type="dxa"/>
            </w:tcMar>
          </w:tcPr>
          <w:p w14:paraId="72D14F60" w14:textId="7482989D" w:rsidR="006F0399" w:rsidRPr="006F0399" w:rsidRDefault="006F0399" w:rsidP="001B695C">
            <w:pPr>
              <w:widowControl w:val="0"/>
              <w:jc w:val="center"/>
              <w:rPr>
                <w:b/>
                <w:sz w:val="22"/>
                <w:szCs w:val="22"/>
              </w:rPr>
            </w:pPr>
            <w:r w:rsidRPr="006F0399">
              <w:rPr>
                <w:b/>
                <w:sz w:val="22"/>
                <w:szCs w:val="22"/>
              </w:rPr>
              <w:t>10°C</w:t>
            </w:r>
          </w:p>
        </w:tc>
      </w:tr>
      <w:tr w:rsidR="006F0399" w14:paraId="078486F0" w14:textId="77777777" w:rsidTr="00F05519">
        <w:trPr>
          <w:trHeight w:val="69"/>
        </w:trPr>
        <w:tc>
          <w:tcPr>
            <w:tcW w:w="772" w:type="dxa"/>
            <w:tcBorders>
              <w:top w:val="nil"/>
            </w:tcBorders>
            <w:shd w:val="clear" w:color="auto" w:fill="BFBFBF" w:themeFill="background1" w:themeFillShade="BF"/>
          </w:tcPr>
          <w:p w14:paraId="1094EBA5" w14:textId="783C63C0" w:rsidR="006F0399" w:rsidRPr="006F0399" w:rsidRDefault="006F0399" w:rsidP="006F0399">
            <w:pPr>
              <w:widowControl w:val="0"/>
              <w:jc w:val="center"/>
              <w:rPr>
                <w:b/>
                <w:sz w:val="18"/>
                <w:szCs w:val="18"/>
              </w:rPr>
            </w:pPr>
          </w:p>
        </w:tc>
        <w:tc>
          <w:tcPr>
            <w:tcW w:w="682" w:type="dxa"/>
            <w:tcBorders>
              <w:top w:val="single" w:sz="8" w:space="0" w:color="000000"/>
            </w:tcBorders>
            <w:shd w:val="clear" w:color="auto" w:fill="A6A6A6" w:themeFill="background1" w:themeFillShade="A6"/>
            <w:tcMar>
              <w:top w:w="100" w:type="dxa"/>
              <w:left w:w="100" w:type="dxa"/>
              <w:bottom w:w="100" w:type="dxa"/>
              <w:right w:w="100" w:type="dxa"/>
            </w:tcMar>
          </w:tcPr>
          <w:p w14:paraId="387EB5F1" w14:textId="531DE9CC" w:rsidR="006F0399" w:rsidRPr="00C22AEE" w:rsidRDefault="006F0399" w:rsidP="006F0399">
            <w:pPr>
              <w:widowControl w:val="0"/>
              <w:jc w:val="center"/>
              <w:rPr>
                <w:sz w:val="20"/>
                <w:szCs w:val="20"/>
              </w:rPr>
            </w:pPr>
            <w:r w:rsidRPr="00C22AEE">
              <w:rPr>
                <w:b/>
                <w:sz w:val="20"/>
                <w:szCs w:val="20"/>
              </w:rPr>
              <w:t>pCO</w:t>
            </w:r>
            <w:r w:rsidRPr="00C22AEE">
              <w:rPr>
                <w:b/>
                <w:sz w:val="20"/>
                <w:szCs w:val="20"/>
                <w:vertAlign w:val="subscript"/>
              </w:rPr>
              <w:t>2</w:t>
            </w:r>
          </w:p>
        </w:tc>
        <w:tc>
          <w:tcPr>
            <w:tcW w:w="715" w:type="dxa"/>
            <w:shd w:val="clear" w:color="auto" w:fill="A6A6A6" w:themeFill="background1" w:themeFillShade="A6"/>
            <w:tcMar>
              <w:top w:w="100" w:type="dxa"/>
              <w:left w:w="100" w:type="dxa"/>
              <w:bottom w:w="100" w:type="dxa"/>
              <w:right w:w="100" w:type="dxa"/>
            </w:tcMar>
          </w:tcPr>
          <w:p w14:paraId="7016A7FA" w14:textId="1DE1B952" w:rsidR="006F0399" w:rsidRPr="00C22AEE" w:rsidRDefault="006F0399" w:rsidP="006F0399">
            <w:pPr>
              <w:widowControl w:val="0"/>
              <w:jc w:val="center"/>
              <w:rPr>
                <w:b/>
                <w:sz w:val="20"/>
                <w:szCs w:val="20"/>
              </w:rPr>
            </w:pPr>
            <w:r w:rsidRPr="00C22AEE">
              <w:rPr>
                <w:b/>
                <w:sz w:val="20"/>
                <w:szCs w:val="20"/>
              </w:rPr>
              <w:t xml:space="preserve">Pre </w:t>
            </w:r>
          </w:p>
        </w:tc>
        <w:tc>
          <w:tcPr>
            <w:tcW w:w="676" w:type="dxa"/>
            <w:shd w:val="clear" w:color="auto" w:fill="A6A6A6" w:themeFill="background1" w:themeFillShade="A6"/>
            <w:tcMar>
              <w:top w:w="100" w:type="dxa"/>
              <w:left w:w="100" w:type="dxa"/>
              <w:bottom w:w="100" w:type="dxa"/>
              <w:right w:w="100" w:type="dxa"/>
            </w:tcMar>
          </w:tcPr>
          <w:p w14:paraId="30372253" w14:textId="2CF66DB7" w:rsidR="006F0399" w:rsidRPr="00C22AEE" w:rsidRDefault="006F0399" w:rsidP="006F0399">
            <w:pPr>
              <w:widowControl w:val="0"/>
              <w:jc w:val="center"/>
              <w:rPr>
                <w:b/>
                <w:sz w:val="20"/>
                <w:szCs w:val="20"/>
              </w:rPr>
            </w:pPr>
            <w:r w:rsidRPr="00C22AEE">
              <w:rPr>
                <w:b/>
                <w:sz w:val="20"/>
                <w:szCs w:val="20"/>
              </w:rPr>
              <w:t xml:space="preserve">Amb </w:t>
            </w:r>
          </w:p>
        </w:tc>
        <w:tc>
          <w:tcPr>
            <w:tcW w:w="675" w:type="dxa"/>
            <w:shd w:val="clear" w:color="auto" w:fill="A6A6A6" w:themeFill="background1" w:themeFillShade="A6"/>
            <w:tcMar>
              <w:top w:w="100" w:type="dxa"/>
              <w:left w:w="100" w:type="dxa"/>
              <w:bottom w:w="100" w:type="dxa"/>
              <w:right w:w="100" w:type="dxa"/>
            </w:tcMar>
          </w:tcPr>
          <w:p w14:paraId="1ED33905" w14:textId="01D9A10D" w:rsidR="006F0399" w:rsidRPr="00C22AEE" w:rsidRDefault="006F0399" w:rsidP="006F0399">
            <w:pPr>
              <w:widowControl w:val="0"/>
              <w:jc w:val="center"/>
              <w:rPr>
                <w:b/>
                <w:sz w:val="20"/>
                <w:szCs w:val="20"/>
              </w:rPr>
            </w:pPr>
            <w:r w:rsidRPr="00C22AEE">
              <w:rPr>
                <w:b/>
                <w:sz w:val="20"/>
                <w:szCs w:val="20"/>
              </w:rPr>
              <w:t>High</w:t>
            </w:r>
          </w:p>
        </w:tc>
        <w:tc>
          <w:tcPr>
            <w:tcW w:w="660" w:type="dxa"/>
            <w:shd w:val="clear" w:color="auto" w:fill="A6A6A6" w:themeFill="background1" w:themeFillShade="A6"/>
            <w:tcMar>
              <w:top w:w="100" w:type="dxa"/>
              <w:left w:w="100" w:type="dxa"/>
              <w:bottom w:w="100" w:type="dxa"/>
              <w:right w:w="100" w:type="dxa"/>
            </w:tcMar>
          </w:tcPr>
          <w:p w14:paraId="1D972D47" w14:textId="778F52A1" w:rsidR="006F0399" w:rsidRPr="00C22AEE" w:rsidRDefault="006F0399" w:rsidP="006F0399">
            <w:pPr>
              <w:widowControl w:val="0"/>
              <w:jc w:val="center"/>
              <w:rPr>
                <w:b/>
                <w:sz w:val="20"/>
                <w:szCs w:val="20"/>
              </w:rPr>
            </w:pPr>
            <w:r w:rsidRPr="00C22AEE">
              <w:rPr>
                <w:b/>
                <w:sz w:val="20"/>
                <w:szCs w:val="20"/>
              </w:rPr>
              <w:t>Pre</w:t>
            </w:r>
          </w:p>
        </w:tc>
        <w:tc>
          <w:tcPr>
            <w:tcW w:w="660" w:type="dxa"/>
            <w:shd w:val="clear" w:color="auto" w:fill="A6A6A6" w:themeFill="background1" w:themeFillShade="A6"/>
            <w:tcMar>
              <w:top w:w="100" w:type="dxa"/>
              <w:left w:w="100" w:type="dxa"/>
              <w:bottom w:w="100" w:type="dxa"/>
              <w:right w:w="100" w:type="dxa"/>
            </w:tcMar>
          </w:tcPr>
          <w:p w14:paraId="56B17E5B" w14:textId="4C1B2A16" w:rsidR="006F0399" w:rsidRPr="00C22AEE" w:rsidRDefault="006F0399" w:rsidP="006F0399">
            <w:pPr>
              <w:widowControl w:val="0"/>
              <w:jc w:val="center"/>
              <w:rPr>
                <w:b/>
                <w:sz w:val="20"/>
                <w:szCs w:val="20"/>
              </w:rPr>
            </w:pPr>
            <w:r w:rsidRPr="00C22AEE">
              <w:rPr>
                <w:b/>
                <w:sz w:val="20"/>
                <w:szCs w:val="20"/>
              </w:rPr>
              <w:t>Amb</w:t>
            </w:r>
          </w:p>
        </w:tc>
        <w:tc>
          <w:tcPr>
            <w:tcW w:w="660" w:type="dxa"/>
            <w:shd w:val="clear" w:color="auto" w:fill="A6A6A6" w:themeFill="background1" w:themeFillShade="A6"/>
            <w:tcMar>
              <w:top w:w="100" w:type="dxa"/>
              <w:left w:w="100" w:type="dxa"/>
              <w:bottom w:w="100" w:type="dxa"/>
              <w:right w:w="100" w:type="dxa"/>
            </w:tcMar>
          </w:tcPr>
          <w:p w14:paraId="00057E51" w14:textId="7C2E78EB" w:rsidR="006F0399" w:rsidRPr="00C22AEE" w:rsidRDefault="006F0399" w:rsidP="006F0399">
            <w:pPr>
              <w:widowControl w:val="0"/>
              <w:jc w:val="center"/>
              <w:rPr>
                <w:b/>
                <w:sz w:val="20"/>
                <w:szCs w:val="20"/>
                <w:vertAlign w:val="subscript"/>
              </w:rPr>
            </w:pPr>
            <w:r w:rsidRPr="00C22AEE">
              <w:rPr>
                <w:b/>
                <w:sz w:val="20"/>
                <w:szCs w:val="20"/>
              </w:rPr>
              <w:t>High</w:t>
            </w:r>
          </w:p>
        </w:tc>
        <w:tc>
          <w:tcPr>
            <w:tcW w:w="219" w:type="dxa"/>
            <w:tcBorders>
              <w:top w:val="nil"/>
              <w:bottom w:val="single" w:sz="8" w:space="0" w:color="FFFFFF"/>
            </w:tcBorders>
            <w:tcMar>
              <w:top w:w="14" w:type="dxa"/>
              <w:left w:w="14" w:type="dxa"/>
              <w:bottom w:w="14" w:type="dxa"/>
              <w:right w:w="14" w:type="dxa"/>
            </w:tcMar>
          </w:tcPr>
          <w:p w14:paraId="6DCB994D" w14:textId="77777777" w:rsidR="006F0399" w:rsidRPr="00C22AEE" w:rsidRDefault="006F0399" w:rsidP="006F0399">
            <w:pPr>
              <w:widowControl w:val="0"/>
              <w:jc w:val="center"/>
              <w:rPr>
                <w:b/>
                <w:sz w:val="20"/>
                <w:szCs w:val="20"/>
              </w:rPr>
            </w:pPr>
          </w:p>
        </w:tc>
        <w:tc>
          <w:tcPr>
            <w:tcW w:w="671" w:type="dxa"/>
            <w:shd w:val="clear" w:color="auto" w:fill="A6A6A6" w:themeFill="background1" w:themeFillShade="A6"/>
            <w:tcMar>
              <w:top w:w="100" w:type="dxa"/>
              <w:left w:w="100" w:type="dxa"/>
              <w:bottom w:w="100" w:type="dxa"/>
              <w:right w:w="100" w:type="dxa"/>
            </w:tcMar>
          </w:tcPr>
          <w:p w14:paraId="36C521CD" w14:textId="755C06C8" w:rsidR="006F0399" w:rsidRPr="00C22AEE" w:rsidRDefault="006F0399" w:rsidP="006F0399">
            <w:pPr>
              <w:widowControl w:val="0"/>
              <w:jc w:val="center"/>
              <w:rPr>
                <w:b/>
                <w:sz w:val="20"/>
                <w:szCs w:val="20"/>
              </w:rPr>
            </w:pPr>
            <w:r w:rsidRPr="00C22AEE">
              <w:rPr>
                <w:b/>
                <w:sz w:val="20"/>
                <w:szCs w:val="20"/>
              </w:rPr>
              <w:t xml:space="preserve">Pre </w:t>
            </w:r>
          </w:p>
        </w:tc>
        <w:tc>
          <w:tcPr>
            <w:tcW w:w="682" w:type="dxa"/>
            <w:shd w:val="clear" w:color="auto" w:fill="A6A6A6" w:themeFill="background1" w:themeFillShade="A6"/>
            <w:tcMar>
              <w:top w:w="100" w:type="dxa"/>
              <w:left w:w="100" w:type="dxa"/>
              <w:bottom w:w="100" w:type="dxa"/>
              <w:right w:w="100" w:type="dxa"/>
            </w:tcMar>
          </w:tcPr>
          <w:p w14:paraId="43AE7C6E" w14:textId="6651E565" w:rsidR="006F0399" w:rsidRPr="00C22AEE" w:rsidRDefault="006F0399" w:rsidP="006F0399">
            <w:pPr>
              <w:widowControl w:val="0"/>
              <w:jc w:val="center"/>
              <w:rPr>
                <w:b/>
                <w:sz w:val="20"/>
                <w:szCs w:val="20"/>
              </w:rPr>
            </w:pPr>
            <w:r w:rsidRPr="00C22AEE">
              <w:rPr>
                <w:b/>
                <w:sz w:val="20"/>
                <w:szCs w:val="20"/>
              </w:rPr>
              <w:t xml:space="preserve">Amb </w:t>
            </w:r>
          </w:p>
        </w:tc>
        <w:tc>
          <w:tcPr>
            <w:tcW w:w="720" w:type="dxa"/>
            <w:shd w:val="clear" w:color="auto" w:fill="A6A6A6" w:themeFill="background1" w:themeFillShade="A6"/>
            <w:tcMar>
              <w:top w:w="100" w:type="dxa"/>
              <w:left w:w="100" w:type="dxa"/>
              <w:bottom w:w="100" w:type="dxa"/>
              <w:right w:w="100" w:type="dxa"/>
            </w:tcMar>
          </w:tcPr>
          <w:p w14:paraId="4910E63D" w14:textId="44A11A1A" w:rsidR="006F0399" w:rsidRPr="00C22AEE" w:rsidRDefault="006F0399" w:rsidP="006F0399">
            <w:pPr>
              <w:widowControl w:val="0"/>
              <w:jc w:val="center"/>
              <w:rPr>
                <w:b/>
                <w:sz w:val="20"/>
                <w:szCs w:val="20"/>
              </w:rPr>
            </w:pPr>
            <w:r w:rsidRPr="00C22AEE">
              <w:rPr>
                <w:b/>
                <w:sz w:val="20"/>
                <w:szCs w:val="20"/>
              </w:rPr>
              <w:t>High</w:t>
            </w:r>
          </w:p>
        </w:tc>
        <w:tc>
          <w:tcPr>
            <w:tcW w:w="720" w:type="dxa"/>
            <w:shd w:val="clear" w:color="auto" w:fill="A6A6A6" w:themeFill="background1" w:themeFillShade="A6"/>
            <w:tcMar>
              <w:top w:w="100" w:type="dxa"/>
              <w:left w:w="100" w:type="dxa"/>
              <w:bottom w:w="100" w:type="dxa"/>
              <w:right w:w="100" w:type="dxa"/>
            </w:tcMar>
          </w:tcPr>
          <w:p w14:paraId="292C7E06" w14:textId="258CCB50" w:rsidR="006F0399" w:rsidRPr="00C22AEE" w:rsidRDefault="006F0399" w:rsidP="006F0399">
            <w:pPr>
              <w:widowControl w:val="0"/>
              <w:jc w:val="center"/>
              <w:rPr>
                <w:b/>
                <w:sz w:val="20"/>
                <w:szCs w:val="20"/>
              </w:rPr>
            </w:pPr>
            <w:r w:rsidRPr="00C22AEE">
              <w:rPr>
                <w:b/>
                <w:sz w:val="20"/>
                <w:szCs w:val="20"/>
              </w:rPr>
              <w:t>Pre</w:t>
            </w:r>
          </w:p>
        </w:tc>
        <w:tc>
          <w:tcPr>
            <w:tcW w:w="720" w:type="dxa"/>
            <w:shd w:val="clear" w:color="auto" w:fill="A6A6A6" w:themeFill="background1" w:themeFillShade="A6"/>
            <w:tcMar>
              <w:top w:w="100" w:type="dxa"/>
              <w:left w:w="100" w:type="dxa"/>
              <w:bottom w:w="100" w:type="dxa"/>
              <w:right w:w="100" w:type="dxa"/>
            </w:tcMar>
          </w:tcPr>
          <w:p w14:paraId="2872E023" w14:textId="040AA01D" w:rsidR="006F0399" w:rsidRPr="00C22AEE" w:rsidRDefault="006F0399" w:rsidP="006F0399">
            <w:pPr>
              <w:widowControl w:val="0"/>
              <w:jc w:val="center"/>
              <w:rPr>
                <w:b/>
                <w:sz w:val="20"/>
                <w:szCs w:val="20"/>
                <w:vertAlign w:val="subscript"/>
              </w:rPr>
            </w:pPr>
            <w:r w:rsidRPr="00C22AEE">
              <w:rPr>
                <w:b/>
                <w:sz w:val="20"/>
                <w:szCs w:val="20"/>
              </w:rPr>
              <w:t>Amb</w:t>
            </w:r>
          </w:p>
        </w:tc>
        <w:tc>
          <w:tcPr>
            <w:tcW w:w="720" w:type="dxa"/>
            <w:shd w:val="clear" w:color="auto" w:fill="A6A6A6" w:themeFill="background1" w:themeFillShade="A6"/>
            <w:tcMar>
              <w:top w:w="100" w:type="dxa"/>
              <w:left w:w="100" w:type="dxa"/>
              <w:bottom w:w="100" w:type="dxa"/>
              <w:right w:w="100" w:type="dxa"/>
            </w:tcMar>
          </w:tcPr>
          <w:p w14:paraId="4F1C30AF" w14:textId="5BCC08C7" w:rsidR="006F0399" w:rsidRPr="00C22AEE" w:rsidRDefault="006F0399" w:rsidP="006F0399">
            <w:pPr>
              <w:widowControl w:val="0"/>
              <w:jc w:val="center"/>
              <w:rPr>
                <w:b/>
                <w:sz w:val="20"/>
                <w:szCs w:val="20"/>
              </w:rPr>
            </w:pPr>
            <w:r w:rsidRPr="00C22AEE">
              <w:rPr>
                <w:b/>
                <w:sz w:val="20"/>
                <w:szCs w:val="20"/>
              </w:rPr>
              <w:t>High</w:t>
            </w:r>
          </w:p>
        </w:tc>
      </w:tr>
      <w:tr w:rsidR="006F0399" w14:paraId="4F167085" w14:textId="77777777" w:rsidTr="00F05519">
        <w:trPr>
          <w:trHeight w:val="380"/>
        </w:trPr>
        <w:tc>
          <w:tcPr>
            <w:tcW w:w="772" w:type="dxa"/>
            <w:vMerge w:val="restart"/>
            <w:tcBorders>
              <w:right w:val="single" w:sz="8" w:space="0" w:color="000000"/>
            </w:tcBorders>
            <w:shd w:val="clear" w:color="auto" w:fill="BFBFBF" w:themeFill="background1" w:themeFillShade="BF"/>
            <w:vAlign w:val="center"/>
          </w:tcPr>
          <w:p w14:paraId="5373FDD7" w14:textId="60B0999C" w:rsidR="006F0399" w:rsidRPr="006F0399" w:rsidRDefault="006F0399" w:rsidP="006F0399">
            <w:pPr>
              <w:widowControl w:val="0"/>
              <w:jc w:val="center"/>
              <w:rPr>
                <w:b/>
                <w:sz w:val="22"/>
                <w:szCs w:val="18"/>
              </w:rPr>
            </w:pPr>
            <w:r w:rsidRPr="006F0399">
              <w:rPr>
                <w:b/>
                <w:sz w:val="22"/>
                <w:szCs w:val="18"/>
              </w:rPr>
              <w:t>6°C</w:t>
            </w:r>
          </w:p>
        </w:tc>
        <w:tc>
          <w:tcPr>
            <w:tcW w:w="682" w:type="dxa"/>
            <w:tcBorders>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6EE86DF6" w14:textId="7C45B3A7" w:rsidR="006F0399" w:rsidRPr="00C22AEE" w:rsidRDefault="006F0399" w:rsidP="006F0399">
            <w:pPr>
              <w:widowControl w:val="0"/>
              <w:jc w:val="center"/>
              <w:rPr>
                <w:b/>
                <w:sz w:val="20"/>
                <w:szCs w:val="20"/>
              </w:rPr>
            </w:pPr>
            <w:r w:rsidRPr="00C22AEE">
              <w:rPr>
                <w:b/>
                <w:sz w:val="20"/>
                <w:szCs w:val="20"/>
              </w:rPr>
              <w:t>Pre</w:t>
            </w:r>
          </w:p>
        </w:tc>
        <w:tc>
          <w:tcPr>
            <w:tcW w:w="715"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5CF5633" w14:textId="77777777" w:rsidR="006F0399" w:rsidRPr="003A1842" w:rsidRDefault="006F0399" w:rsidP="006F0399">
            <w:pPr>
              <w:widowControl w:val="0"/>
              <w:jc w:val="center"/>
              <w:rPr>
                <w:sz w:val="15"/>
                <w:szCs w:val="15"/>
              </w:rPr>
            </w:pPr>
            <w:r w:rsidRPr="003A1842">
              <w:rPr>
                <w:sz w:val="15"/>
                <w:szCs w:val="15"/>
              </w:rPr>
              <w:t>-</w:t>
            </w:r>
          </w:p>
        </w:tc>
        <w:tc>
          <w:tcPr>
            <w:tcW w:w="3331" w:type="dxa"/>
            <w:gridSpan w:val="5"/>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5E2ADF95" w14:textId="77777777" w:rsidR="006F0399" w:rsidRPr="003A1842" w:rsidRDefault="006F0399" w:rsidP="006F0399">
            <w:pPr>
              <w:widowControl w:val="0"/>
              <w:jc w:val="center"/>
              <w:rPr>
                <w:b/>
                <w:i/>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DD0370A" w14:textId="77777777" w:rsidR="006F0399" w:rsidRPr="003A1842" w:rsidRDefault="006F0399" w:rsidP="006F0399">
            <w:pPr>
              <w:widowControl w:val="0"/>
              <w:jc w:val="center"/>
              <w:rPr>
                <w:sz w:val="15"/>
                <w:szCs w:val="15"/>
              </w:rPr>
            </w:pPr>
          </w:p>
        </w:tc>
        <w:tc>
          <w:tcPr>
            <w:tcW w:w="671" w:type="dxa"/>
            <w:tcBorders>
              <w:top w:val="single" w:sz="8" w:space="0" w:color="000000"/>
              <w:right w:val="single" w:sz="8" w:space="0" w:color="000000"/>
            </w:tcBorders>
            <w:shd w:val="clear" w:color="auto" w:fill="F3F3F3"/>
            <w:tcMar>
              <w:top w:w="100" w:type="dxa"/>
              <w:left w:w="100" w:type="dxa"/>
              <w:bottom w:w="100" w:type="dxa"/>
              <w:right w:w="100" w:type="dxa"/>
            </w:tcMar>
          </w:tcPr>
          <w:p w14:paraId="27DC414B" w14:textId="77777777" w:rsidR="006F0399" w:rsidRPr="003A1842" w:rsidRDefault="006F0399" w:rsidP="006F0399">
            <w:pPr>
              <w:widowControl w:val="0"/>
              <w:jc w:val="center"/>
              <w:rPr>
                <w:sz w:val="15"/>
                <w:szCs w:val="15"/>
              </w:rPr>
            </w:pPr>
            <w:r w:rsidRPr="003A1842">
              <w:rPr>
                <w:sz w:val="15"/>
                <w:szCs w:val="15"/>
              </w:rPr>
              <w:t>-</w:t>
            </w:r>
          </w:p>
        </w:tc>
        <w:tc>
          <w:tcPr>
            <w:tcW w:w="682"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47C198BC" w14:textId="77777777" w:rsidR="006F0399" w:rsidRPr="003A1842" w:rsidRDefault="006F0399" w:rsidP="006F0399">
            <w:pPr>
              <w:widowControl w:val="0"/>
              <w:jc w:val="center"/>
              <w:rPr>
                <w:b/>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690D50DE" w14:textId="77777777" w:rsidR="006F0399" w:rsidRPr="003A1842" w:rsidRDefault="006F0399" w:rsidP="006F0399">
            <w:pPr>
              <w:widowControl w:val="0"/>
              <w:jc w:val="center"/>
              <w:rPr>
                <w:b/>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3EE4360E"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53FA9605"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4F5A1CFA" w14:textId="77777777" w:rsidR="006F0399" w:rsidRPr="003A1842" w:rsidRDefault="006F0399" w:rsidP="006F0399">
            <w:pPr>
              <w:widowControl w:val="0"/>
              <w:jc w:val="center"/>
              <w:rPr>
                <w:sz w:val="15"/>
                <w:szCs w:val="15"/>
              </w:rPr>
            </w:pPr>
          </w:p>
        </w:tc>
      </w:tr>
      <w:tr w:rsidR="006F0399" w14:paraId="49ABEFBC" w14:textId="77777777" w:rsidTr="00F05519">
        <w:trPr>
          <w:trHeight w:val="380"/>
        </w:trPr>
        <w:tc>
          <w:tcPr>
            <w:tcW w:w="772" w:type="dxa"/>
            <w:vMerge/>
            <w:tcBorders>
              <w:right w:val="single" w:sz="8" w:space="0" w:color="000000"/>
            </w:tcBorders>
            <w:shd w:val="clear" w:color="auto" w:fill="BFBFBF" w:themeFill="background1" w:themeFillShade="BF"/>
            <w:vAlign w:val="center"/>
          </w:tcPr>
          <w:p w14:paraId="18A5A86C" w14:textId="77777777" w:rsidR="006F0399" w:rsidRPr="006F0399" w:rsidRDefault="006F0399" w:rsidP="006F0399">
            <w:pPr>
              <w:widowControl w:val="0"/>
              <w:jc w:val="center"/>
              <w:rPr>
                <w:b/>
                <w:sz w:val="22"/>
                <w:szCs w:val="18"/>
              </w:rPr>
            </w:pPr>
          </w:p>
        </w:tc>
        <w:tc>
          <w:tcPr>
            <w:tcW w:w="682" w:type="dxa"/>
            <w:tcBorders>
              <w:top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0F0D3048" w14:textId="33B43F50" w:rsidR="006F0399" w:rsidRPr="00C22AEE" w:rsidRDefault="006F0399" w:rsidP="006F0399">
            <w:pPr>
              <w:widowControl w:val="0"/>
              <w:jc w:val="center"/>
              <w:rPr>
                <w:b/>
                <w:sz w:val="20"/>
                <w:szCs w:val="20"/>
              </w:rPr>
            </w:pPr>
            <w:r w:rsidRPr="00C22AEE">
              <w:rPr>
                <w:b/>
                <w:sz w:val="20"/>
                <w:szCs w:val="20"/>
              </w:rPr>
              <w:t>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4DAFC9E5" w14:textId="6266C979" w:rsidR="006F0399" w:rsidRPr="003A1842" w:rsidRDefault="006F0399" w:rsidP="006F0399">
            <w:pPr>
              <w:widowControl w:val="0"/>
              <w:jc w:val="center"/>
              <w:rPr>
                <w:sz w:val="15"/>
                <w:szCs w:val="15"/>
              </w:rPr>
            </w:pPr>
            <w:r w:rsidRPr="003A1842">
              <w:rPr>
                <w:sz w:val="15"/>
                <w:szCs w:val="15"/>
              </w:rPr>
              <w:t>0.8 (0.93)</w:t>
            </w:r>
          </w:p>
        </w:tc>
        <w:tc>
          <w:tcPr>
            <w:tcW w:w="676" w:type="dxa"/>
            <w:tcBorders>
              <w:bottom w:val="single" w:sz="8" w:space="0" w:color="000000"/>
              <w:right w:val="single" w:sz="8" w:space="0" w:color="000000"/>
            </w:tcBorders>
            <w:shd w:val="clear" w:color="auto" w:fill="F3F3F3"/>
            <w:tcMar>
              <w:top w:w="100" w:type="dxa"/>
              <w:left w:w="100" w:type="dxa"/>
              <w:bottom w:w="100" w:type="dxa"/>
              <w:right w:w="100" w:type="dxa"/>
            </w:tcMar>
          </w:tcPr>
          <w:p w14:paraId="6BE1229E" w14:textId="77777777" w:rsidR="006F0399" w:rsidRPr="003A1842" w:rsidRDefault="006F0399" w:rsidP="006F0399">
            <w:pPr>
              <w:widowControl w:val="0"/>
              <w:jc w:val="center"/>
              <w:rPr>
                <w:sz w:val="15"/>
                <w:szCs w:val="15"/>
              </w:rPr>
            </w:pPr>
            <w:r w:rsidRPr="003A1842">
              <w:rPr>
                <w:sz w:val="15"/>
                <w:szCs w:val="15"/>
              </w:rPr>
              <w:t>-</w:t>
            </w:r>
          </w:p>
        </w:tc>
        <w:tc>
          <w:tcPr>
            <w:tcW w:w="675"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6F9EBBA" w14:textId="77777777" w:rsidR="006F0399" w:rsidRPr="003A1842" w:rsidRDefault="006F0399" w:rsidP="006F0399">
            <w:pPr>
              <w:widowControl w:val="0"/>
              <w:jc w:val="center"/>
              <w:rPr>
                <w:sz w:val="15"/>
                <w:szCs w:val="15"/>
              </w:rPr>
            </w:pPr>
          </w:p>
        </w:tc>
        <w:tc>
          <w:tcPr>
            <w:tcW w:w="1980" w:type="dxa"/>
            <w:gridSpan w:val="3"/>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2CD520CE" w14:textId="77777777" w:rsidR="006F0399" w:rsidRPr="003A1842" w:rsidRDefault="006F0399" w:rsidP="006F0399">
            <w:pPr>
              <w:widowControl w:val="0"/>
              <w:jc w:val="center"/>
              <w:rPr>
                <w:sz w:val="20"/>
                <w:szCs w:val="20"/>
              </w:rPr>
            </w:pPr>
            <w:r w:rsidRPr="003A1842">
              <w:rPr>
                <w:i/>
                <w:sz w:val="20"/>
                <w:szCs w:val="20"/>
              </w:rPr>
              <w:t>Sex Ratio</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07583756" w14:textId="77777777" w:rsidR="006F0399" w:rsidRPr="003A1842" w:rsidRDefault="006F0399" w:rsidP="006F0399">
            <w:pPr>
              <w:widowControl w:val="0"/>
              <w:jc w:val="center"/>
              <w:rPr>
                <w:sz w:val="15"/>
                <w:szCs w:val="15"/>
              </w:rPr>
            </w:pPr>
          </w:p>
        </w:tc>
        <w:tc>
          <w:tcPr>
            <w:tcW w:w="671" w:type="dxa"/>
            <w:shd w:val="clear" w:color="auto" w:fill="BFBFBF" w:themeFill="background1" w:themeFillShade="BF"/>
            <w:tcMar>
              <w:top w:w="100" w:type="dxa"/>
              <w:left w:w="100" w:type="dxa"/>
              <w:bottom w:w="100" w:type="dxa"/>
              <w:right w:w="100" w:type="dxa"/>
            </w:tcMar>
          </w:tcPr>
          <w:p w14:paraId="5E4F9011" w14:textId="51D675A8" w:rsidR="006F0399" w:rsidRPr="00931795" w:rsidRDefault="00931795" w:rsidP="006F0399">
            <w:pPr>
              <w:widowControl w:val="0"/>
              <w:jc w:val="center"/>
              <w:rPr>
                <w:sz w:val="15"/>
                <w:szCs w:val="15"/>
              </w:rPr>
            </w:pPr>
            <w:r w:rsidRPr="00931795">
              <w:rPr>
                <w:sz w:val="15"/>
                <w:szCs w:val="15"/>
              </w:rPr>
              <w:t>*</w:t>
            </w:r>
            <w:r w:rsidR="006F0399" w:rsidRPr="00931795">
              <w:rPr>
                <w:sz w:val="15"/>
                <w:szCs w:val="15"/>
              </w:rPr>
              <w:t>16.5 (0.013)</w:t>
            </w:r>
          </w:p>
        </w:tc>
        <w:tc>
          <w:tcPr>
            <w:tcW w:w="682" w:type="dxa"/>
            <w:tcBorders>
              <w:right w:val="single" w:sz="8" w:space="0" w:color="000000"/>
            </w:tcBorders>
            <w:shd w:val="clear" w:color="auto" w:fill="F3F3F3"/>
            <w:tcMar>
              <w:top w:w="100" w:type="dxa"/>
              <w:left w:w="100" w:type="dxa"/>
              <w:bottom w:w="100" w:type="dxa"/>
              <w:right w:w="100" w:type="dxa"/>
            </w:tcMar>
          </w:tcPr>
          <w:p w14:paraId="2D56D45D" w14:textId="77777777" w:rsidR="006F0399" w:rsidRPr="003A1842" w:rsidRDefault="006F0399" w:rsidP="006F0399">
            <w:pPr>
              <w:widowControl w:val="0"/>
              <w:jc w:val="center"/>
              <w:rPr>
                <w:sz w:val="15"/>
                <w:szCs w:val="15"/>
              </w:rPr>
            </w:pPr>
            <w:r w:rsidRPr="003A1842">
              <w:rPr>
                <w:sz w:val="15"/>
                <w:szCs w:val="15"/>
              </w:rPr>
              <w:t>-</w:t>
            </w:r>
          </w:p>
        </w:tc>
        <w:tc>
          <w:tcPr>
            <w:tcW w:w="288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771DB4BF" w14:textId="77777777" w:rsidR="006F0399" w:rsidRPr="003A1842" w:rsidRDefault="006F0399" w:rsidP="006F0399">
            <w:pPr>
              <w:widowControl w:val="0"/>
              <w:jc w:val="center"/>
              <w:rPr>
                <w:sz w:val="20"/>
                <w:szCs w:val="20"/>
              </w:rPr>
            </w:pPr>
            <w:r w:rsidRPr="003A1842">
              <w:rPr>
                <w:i/>
                <w:sz w:val="20"/>
                <w:szCs w:val="20"/>
              </w:rPr>
              <w:t>Stage of the dominant sex</w:t>
            </w:r>
          </w:p>
        </w:tc>
      </w:tr>
      <w:tr w:rsidR="006F0399" w14:paraId="06D95D3A" w14:textId="77777777" w:rsidTr="00F05519">
        <w:trPr>
          <w:trHeight w:val="380"/>
        </w:trPr>
        <w:tc>
          <w:tcPr>
            <w:tcW w:w="772" w:type="dxa"/>
            <w:vMerge/>
            <w:tcBorders>
              <w:bottom w:val="single" w:sz="8" w:space="0" w:color="000000"/>
              <w:right w:val="single" w:sz="8" w:space="0" w:color="000000"/>
            </w:tcBorders>
            <w:shd w:val="clear" w:color="auto" w:fill="BFBFBF" w:themeFill="background1" w:themeFillShade="BF"/>
            <w:vAlign w:val="center"/>
          </w:tcPr>
          <w:p w14:paraId="3DDDB332" w14:textId="77777777" w:rsidR="006F0399" w:rsidRPr="006F0399" w:rsidRDefault="006F0399" w:rsidP="006F0399">
            <w:pPr>
              <w:widowControl w:val="0"/>
              <w:jc w:val="center"/>
              <w:rPr>
                <w:b/>
                <w:sz w:val="22"/>
                <w:szCs w:val="18"/>
              </w:rPr>
            </w:pPr>
          </w:p>
        </w:tc>
        <w:tc>
          <w:tcPr>
            <w:tcW w:w="682" w:type="dxa"/>
            <w:tcBorders>
              <w:top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2654FC26" w14:textId="4B94EC09" w:rsidR="006F0399" w:rsidRPr="00C22AEE" w:rsidRDefault="006F0399" w:rsidP="006F0399">
            <w:pPr>
              <w:widowControl w:val="0"/>
              <w:jc w:val="center"/>
              <w:rPr>
                <w:b/>
                <w:sz w:val="20"/>
                <w:szCs w:val="20"/>
              </w:rPr>
            </w:pPr>
            <w:r w:rsidRPr="00C22AEE">
              <w:rPr>
                <w:b/>
                <w:sz w:val="20"/>
                <w:szCs w:val="20"/>
              </w:rPr>
              <w:t>High</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255A1399" w14:textId="3E9EB87A" w:rsidR="006F0399" w:rsidRPr="003A1842" w:rsidRDefault="006F0399" w:rsidP="006F0399">
            <w:pPr>
              <w:widowControl w:val="0"/>
              <w:jc w:val="center"/>
              <w:rPr>
                <w:sz w:val="15"/>
                <w:szCs w:val="15"/>
              </w:rPr>
            </w:pPr>
            <w:r w:rsidRPr="003A1842">
              <w:rPr>
                <w:sz w:val="15"/>
                <w:szCs w:val="15"/>
              </w:rPr>
              <w:t>4.6 (0.34)</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0BAEAD9A" w14:textId="4997DD0F" w:rsidR="006F0399" w:rsidRPr="003A1842" w:rsidRDefault="006F0399" w:rsidP="006F0399">
            <w:pPr>
              <w:widowControl w:val="0"/>
              <w:jc w:val="center"/>
              <w:rPr>
                <w:sz w:val="15"/>
                <w:szCs w:val="15"/>
              </w:rPr>
            </w:pPr>
            <w:r w:rsidRPr="003A1842">
              <w:rPr>
                <w:sz w:val="15"/>
                <w:szCs w:val="15"/>
              </w:rPr>
              <w:t>5.4 (0.29)</w:t>
            </w:r>
          </w:p>
        </w:tc>
        <w:tc>
          <w:tcPr>
            <w:tcW w:w="675"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7469854" w14:textId="77777777" w:rsidR="006F0399" w:rsidRPr="003A1842" w:rsidRDefault="006F0399" w:rsidP="006F0399">
            <w:pPr>
              <w:widowControl w:val="0"/>
              <w:jc w:val="center"/>
              <w:rPr>
                <w:sz w:val="15"/>
                <w:szCs w:val="15"/>
              </w:rPr>
            </w:pPr>
            <w:r w:rsidRPr="003A1842">
              <w:rPr>
                <w:sz w:val="15"/>
                <w:szCs w:val="15"/>
              </w:rPr>
              <w:t>-</w:t>
            </w:r>
          </w:p>
        </w:tc>
        <w:tc>
          <w:tcPr>
            <w:tcW w:w="1980" w:type="dxa"/>
            <w:gridSpan w:val="3"/>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7A4EAEDF"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3797917B" w14:textId="77777777" w:rsidR="006F0399" w:rsidRPr="003A1842" w:rsidRDefault="006F0399" w:rsidP="006F0399">
            <w:pPr>
              <w:widowControl w:val="0"/>
              <w:jc w:val="center"/>
              <w:rPr>
                <w:sz w:val="15"/>
                <w:szCs w:val="15"/>
              </w:rPr>
            </w:pPr>
          </w:p>
        </w:tc>
        <w:tc>
          <w:tcPr>
            <w:tcW w:w="671" w:type="dxa"/>
            <w:tcBorders>
              <w:top w:val="nil"/>
            </w:tcBorders>
            <w:shd w:val="clear" w:color="auto" w:fill="F3F5F3"/>
            <w:tcMar>
              <w:top w:w="100" w:type="dxa"/>
              <w:left w:w="100" w:type="dxa"/>
              <w:bottom w:w="100" w:type="dxa"/>
              <w:right w:w="100" w:type="dxa"/>
            </w:tcMar>
          </w:tcPr>
          <w:p w14:paraId="4CB4E7E3" w14:textId="6AFC3B16" w:rsidR="006F0399" w:rsidRPr="00931795" w:rsidRDefault="006F0399" w:rsidP="006F0399">
            <w:pPr>
              <w:widowControl w:val="0"/>
              <w:jc w:val="center"/>
              <w:rPr>
                <w:sz w:val="15"/>
                <w:szCs w:val="15"/>
              </w:rPr>
            </w:pPr>
            <w:r w:rsidRPr="00931795">
              <w:rPr>
                <w:sz w:val="15"/>
                <w:szCs w:val="15"/>
              </w:rPr>
              <w:t>4.6 (0.48)</w:t>
            </w:r>
          </w:p>
        </w:tc>
        <w:tc>
          <w:tcPr>
            <w:tcW w:w="682" w:type="dxa"/>
            <w:tcBorders>
              <w:top w:val="nil"/>
            </w:tcBorders>
            <w:shd w:val="clear" w:color="auto" w:fill="F3F3F3"/>
            <w:tcMar>
              <w:top w:w="100" w:type="dxa"/>
              <w:left w:w="100" w:type="dxa"/>
              <w:bottom w:w="100" w:type="dxa"/>
              <w:right w:w="100" w:type="dxa"/>
            </w:tcMar>
          </w:tcPr>
          <w:p w14:paraId="5330BEE3" w14:textId="7A40F9EC" w:rsidR="006F0399" w:rsidRPr="003A1842" w:rsidRDefault="006F0399" w:rsidP="006F0399">
            <w:pPr>
              <w:widowControl w:val="0"/>
              <w:jc w:val="center"/>
              <w:rPr>
                <w:sz w:val="15"/>
                <w:szCs w:val="15"/>
              </w:rPr>
            </w:pPr>
            <w:r w:rsidRPr="003A1842">
              <w:rPr>
                <w:sz w:val="15"/>
                <w:szCs w:val="15"/>
              </w:rPr>
              <w:t>9.7 (0.090</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1017F8FD" w14:textId="77777777" w:rsidR="006F0399" w:rsidRPr="003A1842" w:rsidRDefault="006F0399" w:rsidP="006F0399">
            <w:pPr>
              <w:widowControl w:val="0"/>
              <w:jc w:val="center"/>
              <w:rPr>
                <w:sz w:val="15"/>
                <w:szCs w:val="15"/>
              </w:rPr>
            </w:pPr>
            <w:r w:rsidRPr="003A1842">
              <w:rPr>
                <w:sz w:val="15"/>
                <w:szCs w:val="15"/>
              </w:rPr>
              <w:t>-</w:t>
            </w:r>
          </w:p>
        </w:tc>
        <w:tc>
          <w:tcPr>
            <w:tcW w:w="72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02B7B251" w14:textId="77777777" w:rsidR="006F0399" w:rsidRPr="003A1842" w:rsidRDefault="006F0399" w:rsidP="006F0399">
            <w:pPr>
              <w:widowControl w:val="0"/>
              <w:jc w:val="center"/>
              <w:rPr>
                <w:sz w:val="15"/>
                <w:szCs w:val="15"/>
              </w:rPr>
            </w:pPr>
          </w:p>
        </w:tc>
        <w:tc>
          <w:tcPr>
            <w:tcW w:w="720" w:type="dxa"/>
            <w:tcBorders>
              <w:top w:val="nil"/>
              <w:left w:val="nil"/>
              <w:bottom w:val="nil"/>
              <w:right w:val="nil"/>
            </w:tcBorders>
            <w:shd w:val="clear" w:color="auto" w:fill="FFFFFF" w:themeFill="background1"/>
            <w:tcMar>
              <w:top w:w="100" w:type="dxa"/>
              <w:left w:w="100" w:type="dxa"/>
              <w:bottom w:w="100" w:type="dxa"/>
              <w:right w:w="100" w:type="dxa"/>
            </w:tcMar>
          </w:tcPr>
          <w:p w14:paraId="5C408DF0" w14:textId="77777777" w:rsidR="006F0399" w:rsidRPr="003A1842" w:rsidRDefault="006F0399" w:rsidP="006F0399">
            <w:pPr>
              <w:widowControl w:val="0"/>
              <w:jc w:val="center"/>
              <w:rPr>
                <w:sz w:val="15"/>
                <w:szCs w:val="15"/>
              </w:rPr>
            </w:pPr>
          </w:p>
        </w:tc>
        <w:tc>
          <w:tcPr>
            <w:tcW w:w="72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33921917" w14:textId="77777777" w:rsidR="006F0399" w:rsidRPr="003A1842" w:rsidRDefault="006F0399" w:rsidP="006F0399">
            <w:pPr>
              <w:widowControl w:val="0"/>
              <w:jc w:val="center"/>
              <w:rPr>
                <w:sz w:val="15"/>
                <w:szCs w:val="15"/>
              </w:rPr>
            </w:pPr>
          </w:p>
        </w:tc>
      </w:tr>
      <w:tr w:rsidR="006F0399" w14:paraId="3185E73B" w14:textId="77777777" w:rsidTr="00F05519">
        <w:trPr>
          <w:trHeight w:val="380"/>
        </w:trPr>
        <w:tc>
          <w:tcPr>
            <w:tcW w:w="772" w:type="dxa"/>
            <w:vMerge w:val="restart"/>
            <w:tcBorders>
              <w:top w:val="single" w:sz="8" w:space="0" w:color="000000"/>
              <w:right w:val="single" w:sz="8" w:space="0" w:color="000000"/>
            </w:tcBorders>
            <w:shd w:val="clear" w:color="auto" w:fill="BFBFBF" w:themeFill="background1" w:themeFillShade="BF"/>
            <w:vAlign w:val="center"/>
          </w:tcPr>
          <w:p w14:paraId="40E7FB7F" w14:textId="005CF682" w:rsidR="006F0399" w:rsidRPr="006F0399" w:rsidRDefault="006F0399" w:rsidP="006F0399">
            <w:pPr>
              <w:widowControl w:val="0"/>
              <w:jc w:val="center"/>
              <w:rPr>
                <w:b/>
                <w:sz w:val="22"/>
                <w:szCs w:val="18"/>
              </w:rPr>
            </w:pPr>
            <w:r w:rsidRPr="006F0399">
              <w:rPr>
                <w:b/>
                <w:sz w:val="22"/>
                <w:szCs w:val="18"/>
              </w:rPr>
              <w:t>10°C</w:t>
            </w:r>
          </w:p>
        </w:tc>
        <w:tc>
          <w:tcPr>
            <w:tcW w:w="682" w:type="dxa"/>
            <w:tcBorders>
              <w:top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5CFDDAED" w14:textId="5EF46DBE" w:rsidR="006F0399" w:rsidRPr="00C22AEE" w:rsidRDefault="006F0399" w:rsidP="006F0399">
            <w:pPr>
              <w:widowControl w:val="0"/>
              <w:jc w:val="center"/>
              <w:rPr>
                <w:b/>
                <w:sz w:val="20"/>
                <w:szCs w:val="20"/>
                <w:vertAlign w:val="subscript"/>
              </w:rPr>
            </w:pPr>
            <w:r w:rsidRPr="00C22AEE">
              <w:rPr>
                <w:b/>
                <w:sz w:val="20"/>
                <w:szCs w:val="20"/>
              </w:rPr>
              <w:t>Pre</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360D1B31" w14:textId="77777777" w:rsidR="006F0399" w:rsidRPr="003A1842" w:rsidRDefault="006F0399" w:rsidP="006F0399">
            <w:pPr>
              <w:widowControl w:val="0"/>
              <w:jc w:val="center"/>
              <w:rPr>
                <w:sz w:val="15"/>
                <w:szCs w:val="15"/>
              </w:rPr>
            </w:pPr>
            <w:r w:rsidRPr="003A1842">
              <w:rPr>
                <w:sz w:val="15"/>
                <w:szCs w:val="15"/>
              </w:rPr>
              <w:t>5.9</w:t>
            </w:r>
          </w:p>
          <w:p w14:paraId="11C496D5" w14:textId="2FD9080F" w:rsidR="006F0399" w:rsidRPr="003A1842" w:rsidRDefault="006F0399" w:rsidP="006F0399">
            <w:pPr>
              <w:widowControl w:val="0"/>
              <w:jc w:val="center"/>
              <w:rPr>
                <w:sz w:val="15"/>
                <w:szCs w:val="15"/>
              </w:rPr>
            </w:pPr>
            <w:r w:rsidRPr="003A1842">
              <w:rPr>
                <w:sz w:val="15"/>
                <w:szCs w:val="15"/>
              </w:rPr>
              <w:t>(0.26)</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3DDB2FF6" w14:textId="77777777" w:rsidR="006F0399" w:rsidRPr="003A1842" w:rsidRDefault="006F0399" w:rsidP="006F0399">
            <w:pPr>
              <w:widowControl w:val="0"/>
              <w:rPr>
                <w:sz w:val="15"/>
                <w:szCs w:val="15"/>
              </w:rPr>
            </w:pP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1CCBCE41" w14:textId="065B1F26" w:rsidR="006F0399" w:rsidRPr="003A1842" w:rsidRDefault="006F0399" w:rsidP="006F0399">
            <w:pPr>
              <w:widowControl w:val="0"/>
              <w:jc w:val="center"/>
              <w:rPr>
                <w:b/>
                <w:sz w:val="15"/>
                <w:szCs w:val="15"/>
              </w:rPr>
            </w:pP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1B45DF1" w14:textId="77777777" w:rsidR="006F0399" w:rsidRPr="003A1842" w:rsidRDefault="006F0399" w:rsidP="006F0399">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0F84C796" w14:textId="77777777" w:rsidR="006F0399" w:rsidRPr="003A1842" w:rsidRDefault="006F0399" w:rsidP="006F0399">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73E98195"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601D24E4" w14:textId="77777777" w:rsidR="006F0399" w:rsidRPr="003A1842" w:rsidRDefault="006F0399" w:rsidP="006F0399">
            <w:pPr>
              <w:widowControl w:val="0"/>
              <w:jc w:val="center"/>
              <w:rPr>
                <w:sz w:val="15"/>
                <w:szCs w:val="15"/>
              </w:rPr>
            </w:pPr>
          </w:p>
        </w:tc>
        <w:tc>
          <w:tcPr>
            <w:tcW w:w="671" w:type="dxa"/>
            <w:shd w:val="clear" w:color="auto" w:fill="BFBFBF" w:themeFill="background1" w:themeFillShade="BF"/>
            <w:tcMar>
              <w:top w:w="100" w:type="dxa"/>
              <w:left w:w="100" w:type="dxa"/>
              <w:bottom w:w="100" w:type="dxa"/>
              <w:right w:w="100" w:type="dxa"/>
            </w:tcMar>
          </w:tcPr>
          <w:p w14:paraId="591D3118" w14:textId="28F27201" w:rsidR="006F0399" w:rsidRPr="00931795" w:rsidRDefault="00931795" w:rsidP="006F0399">
            <w:pPr>
              <w:widowControl w:val="0"/>
              <w:jc w:val="center"/>
              <w:rPr>
                <w:sz w:val="15"/>
                <w:szCs w:val="15"/>
              </w:rPr>
            </w:pPr>
            <w:r w:rsidRPr="00931795">
              <w:rPr>
                <w:sz w:val="15"/>
                <w:szCs w:val="15"/>
              </w:rPr>
              <w:t>*</w:t>
            </w:r>
            <w:r w:rsidR="006F0399" w:rsidRPr="00931795">
              <w:rPr>
                <w:sz w:val="15"/>
                <w:szCs w:val="15"/>
              </w:rPr>
              <w:t>15.8 (0.017)</w:t>
            </w:r>
          </w:p>
        </w:tc>
        <w:tc>
          <w:tcPr>
            <w:tcW w:w="682" w:type="dxa"/>
            <w:shd w:val="clear" w:color="auto" w:fill="F3F3F3"/>
            <w:tcMar>
              <w:top w:w="100" w:type="dxa"/>
              <w:left w:w="100" w:type="dxa"/>
              <w:bottom w:w="100" w:type="dxa"/>
              <w:right w:w="100" w:type="dxa"/>
            </w:tcMar>
          </w:tcPr>
          <w:p w14:paraId="4FF13FA2" w14:textId="77777777"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7523027D" w14:textId="371D4D40" w:rsidR="006F0399" w:rsidRPr="003A1842" w:rsidRDefault="006F0399" w:rsidP="006F0399">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5B23710A" w14:textId="77777777" w:rsidR="006F0399" w:rsidRPr="003A1842" w:rsidRDefault="006F0399" w:rsidP="006F0399">
            <w:pPr>
              <w:widowControl w:val="0"/>
              <w:jc w:val="center"/>
              <w:rPr>
                <w:sz w:val="15"/>
                <w:szCs w:val="15"/>
              </w:rPr>
            </w:pPr>
            <w:r w:rsidRPr="003A1842">
              <w:rPr>
                <w:sz w:val="15"/>
                <w:szCs w:val="15"/>
              </w:rPr>
              <w:t>-</w:t>
            </w:r>
          </w:p>
        </w:tc>
        <w:tc>
          <w:tcPr>
            <w:tcW w:w="72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9B481BE" w14:textId="77777777" w:rsidR="006F0399" w:rsidRPr="003A1842" w:rsidRDefault="006F0399" w:rsidP="006F0399">
            <w:pPr>
              <w:widowControl w:val="0"/>
              <w:jc w:val="center"/>
              <w:rPr>
                <w:sz w:val="15"/>
                <w:szCs w:val="15"/>
              </w:rPr>
            </w:pPr>
          </w:p>
        </w:tc>
        <w:tc>
          <w:tcPr>
            <w:tcW w:w="72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1CE2528F" w14:textId="77777777" w:rsidR="006F0399" w:rsidRPr="003A1842" w:rsidRDefault="006F0399" w:rsidP="006F0399">
            <w:pPr>
              <w:widowControl w:val="0"/>
              <w:jc w:val="center"/>
              <w:rPr>
                <w:sz w:val="15"/>
                <w:szCs w:val="15"/>
              </w:rPr>
            </w:pPr>
          </w:p>
        </w:tc>
      </w:tr>
      <w:tr w:rsidR="006F0399" w14:paraId="268B4EA1" w14:textId="77777777" w:rsidTr="00F05519">
        <w:trPr>
          <w:trHeight w:val="330"/>
        </w:trPr>
        <w:tc>
          <w:tcPr>
            <w:tcW w:w="772" w:type="dxa"/>
            <w:vMerge/>
            <w:tcBorders>
              <w:right w:val="single" w:sz="8" w:space="0" w:color="000000"/>
            </w:tcBorders>
            <w:shd w:val="clear" w:color="auto" w:fill="BFBFBF" w:themeFill="background1" w:themeFillShade="BF"/>
            <w:vAlign w:val="center"/>
          </w:tcPr>
          <w:p w14:paraId="305B1B99" w14:textId="77777777" w:rsidR="006F0399" w:rsidRPr="006F0399" w:rsidRDefault="006F0399" w:rsidP="006F0399">
            <w:pPr>
              <w:widowControl w:val="0"/>
              <w:jc w:val="center"/>
              <w:rPr>
                <w:b/>
                <w:sz w:val="22"/>
                <w:szCs w:val="18"/>
              </w:rPr>
            </w:pPr>
          </w:p>
        </w:tc>
        <w:tc>
          <w:tcPr>
            <w:tcW w:w="682" w:type="dxa"/>
            <w:tcBorders>
              <w:top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79048D82" w14:textId="735FF0B1" w:rsidR="006F0399" w:rsidRPr="00C22AEE" w:rsidRDefault="006F0399" w:rsidP="006F0399">
            <w:pPr>
              <w:widowControl w:val="0"/>
              <w:jc w:val="center"/>
              <w:rPr>
                <w:b/>
                <w:sz w:val="20"/>
                <w:szCs w:val="20"/>
              </w:rPr>
            </w:pPr>
            <w:r w:rsidRPr="00C22AEE">
              <w:rPr>
                <w:b/>
                <w:sz w:val="20"/>
                <w:szCs w:val="20"/>
              </w:rPr>
              <w:t>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3EB5B494" w14:textId="77777777" w:rsidR="006F0399" w:rsidRPr="003A1842" w:rsidRDefault="006F0399" w:rsidP="006F0399">
            <w:pPr>
              <w:widowControl w:val="0"/>
              <w:jc w:val="center"/>
              <w:rPr>
                <w:sz w:val="15"/>
                <w:szCs w:val="15"/>
              </w:rPr>
            </w:pP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5BDD7173" w14:textId="3D411F50" w:rsidR="006F0399" w:rsidRPr="003A1842" w:rsidRDefault="006F0399" w:rsidP="006F0399">
            <w:pPr>
              <w:widowControl w:val="0"/>
              <w:jc w:val="center"/>
              <w:rPr>
                <w:sz w:val="15"/>
                <w:szCs w:val="15"/>
              </w:rPr>
            </w:pP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595620E4" w14:textId="77777777" w:rsidR="006F0399" w:rsidRPr="003A1842" w:rsidRDefault="006F0399" w:rsidP="006F0399">
            <w:pPr>
              <w:widowControl w:val="0"/>
              <w:jc w:val="center"/>
              <w:rPr>
                <w:sz w:val="15"/>
                <w:szCs w:val="15"/>
              </w:rPr>
            </w:pPr>
          </w:p>
        </w:tc>
        <w:tc>
          <w:tcPr>
            <w:tcW w:w="660" w:type="dxa"/>
            <w:tcBorders>
              <w:top w:val="single" w:sz="8" w:space="0" w:color="000000"/>
              <w:bottom w:val="single" w:sz="8" w:space="0" w:color="000000"/>
            </w:tcBorders>
            <w:shd w:val="clear" w:color="auto" w:fill="F3F3F3"/>
            <w:tcMar>
              <w:top w:w="100" w:type="dxa"/>
              <w:left w:w="100" w:type="dxa"/>
              <w:bottom w:w="100" w:type="dxa"/>
              <w:right w:w="100" w:type="dxa"/>
            </w:tcMar>
          </w:tcPr>
          <w:p w14:paraId="5838BC0B" w14:textId="73A0B662" w:rsidR="006F0399" w:rsidRPr="003A1842" w:rsidRDefault="006F0399" w:rsidP="006F0399">
            <w:pPr>
              <w:widowControl w:val="0"/>
              <w:jc w:val="center"/>
              <w:rPr>
                <w:sz w:val="15"/>
                <w:szCs w:val="15"/>
              </w:rPr>
            </w:pPr>
            <w:r w:rsidRPr="003A1842">
              <w:rPr>
                <w:sz w:val="15"/>
                <w:szCs w:val="15"/>
              </w:rPr>
              <w:t>6.8 (0.18)</w:t>
            </w: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392DD72" w14:textId="77777777" w:rsidR="006F0399" w:rsidRPr="003A1842" w:rsidRDefault="006F0399" w:rsidP="006F0399">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4462407"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11E0CA35"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77BA066D" w14:textId="77777777" w:rsidR="006F0399" w:rsidRPr="00931795" w:rsidRDefault="006F0399" w:rsidP="006F0399">
            <w:pPr>
              <w:widowControl w:val="0"/>
              <w:jc w:val="center"/>
              <w:rPr>
                <w:sz w:val="15"/>
                <w:szCs w:val="15"/>
              </w:rPr>
            </w:pPr>
          </w:p>
        </w:tc>
        <w:tc>
          <w:tcPr>
            <w:tcW w:w="682" w:type="dxa"/>
            <w:shd w:val="clear" w:color="auto" w:fill="F3F5F3"/>
            <w:tcMar>
              <w:top w:w="100" w:type="dxa"/>
              <w:left w:w="100" w:type="dxa"/>
              <w:bottom w:w="100" w:type="dxa"/>
              <w:right w:w="100" w:type="dxa"/>
            </w:tcMar>
          </w:tcPr>
          <w:p w14:paraId="36958620" w14:textId="76DEF2AD" w:rsidR="006F0399" w:rsidRPr="003A1842" w:rsidRDefault="006F0399" w:rsidP="006F0399">
            <w:pPr>
              <w:widowControl w:val="0"/>
              <w:jc w:val="center"/>
              <w:rPr>
                <w:b/>
                <w:sz w:val="15"/>
                <w:szCs w:val="15"/>
              </w:rPr>
            </w:pPr>
          </w:p>
        </w:tc>
        <w:tc>
          <w:tcPr>
            <w:tcW w:w="720" w:type="dxa"/>
            <w:tcBorders>
              <w:top w:val="nil"/>
            </w:tcBorders>
            <w:shd w:val="clear" w:color="auto" w:fill="F3F3F3"/>
            <w:tcMar>
              <w:top w:w="100" w:type="dxa"/>
              <w:left w:w="100" w:type="dxa"/>
              <w:bottom w:w="100" w:type="dxa"/>
              <w:right w:w="100" w:type="dxa"/>
            </w:tcMar>
          </w:tcPr>
          <w:p w14:paraId="21473D4A" w14:textId="77777777" w:rsidR="006F0399" w:rsidRPr="003A1842" w:rsidRDefault="006F0399" w:rsidP="006F0399">
            <w:pPr>
              <w:widowControl w:val="0"/>
              <w:jc w:val="center"/>
              <w:rPr>
                <w:sz w:val="15"/>
                <w:szCs w:val="15"/>
              </w:rPr>
            </w:pPr>
          </w:p>
        </w:tc>
        <w:tc>
          <w:tcPr>
            <w:tcW w:w="720" w:type="dxa"/>
            <w:tcBorders>
              <w:top w:val="nil"/>
            </w:tcBorders>
            <w:shd w:val="clear" w:color="auto" w:fill="BFBFBF" w:themeFill="background1" w:themeFillShade="BF"/>
            <w:tcMar>
              <w:top w:w="100" w:type="dxa"/>
              <w:left w:w="100" w:type="dxa"/>
              <w:bottom w:w="100" w:type="dxa"/>
              <w:right w:w="100" w:type="dxa"/>
            </w:tcMar>
          </w:tcPr>
          <w:p w14:paraId="4506F42F" w14:textId="5FA42D7F" w:rsidR="006F0399" w:rsidRPr="00931795" w:rsidRDefault="00931795" w:rsidP="006F0399">
            <w:pPr>
              <w:widowControl w:val="0"/>
              <w:jc w:val="center"/>
              <w:rPr>
                <w:sz w:val="15"/>
                <w:szCs w:val="15"/>
              </w:rPr>
            </w:pPr>
            <w:r>
              <w:rPr>
                <w:sz w:val="15"/>
                <w:szCs w:val="15"/>
              </w:rPr>
              <w:t>*</w:t>
            </w:r>
            <w:r w:rsidR="006F0399" w:rsidRPr="00931795">
              <w:rPr>
                <w:sz w:val="15"/>
                <w:szCs w:val="15"/>
              </w:rPr>
              <w:t>12.7 (0.038)</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36D280AC" w14:textId="77777777" w:rsidR="006F0399" w:rsidRPr="00931795" w:rsidRDefault="006F0399" w:rsidP="006F0399">
            <w:pPr>
              <w:widowControl w:val="0"/>
              <w:jc w:val="center"/>
              <w:rPr>
                <w:sz w:val="15"/>
                <w:szCs w:val="15"/>
              </w:rPr>
            </w:pPr>
            <w:r w:rsidRPr="00931795">
              <w:rPr>
                <w:sz w:val="15"/>
                <w:szCs w:val="15"/>
              </w:rPr>
              <w:t>-</w:t>
            </w:r>
          </w:p>
        </w:tc>
        <w:tc>
          <w:tcPr>
            <w:tcW w:w="72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49F18E8" w14:textId="77777777" w:rsidR="006F0399" w:rsidRPr="003A1842" w:rsidRDefault="006F0399" w:rsidP="006F0399">
            <w:pPr>
              <w:rPr>
                <w:sz w:val="15"/>
                <w:szCs w:val="15"/>
              </w:rPr>
            </w:pPr>
          </w:p>
        </w:tc>
      </w:tr>
      <w:tr w:rsidR="006F0399" w14:paraId="73F70E05" w14:textId="77777777" w:rsidTr="00F05519">
        <w:trPr>
          <w:trHeight w:val="380"/>
        </w:trPr>
        <w:tc>
          <w:tcPr>
            <w:tcW w:w="772" w:type="dxa"/>
            <w:vMerge/>
            <w:tcBorders>
              <w:right w:val="single" w:sz="8" w:space="0" w:color="000000"/>
            </w:tcBorders>
            <w:shd w:val="clear" w:color="auto" w:fill="BFBFBF" w:themeFill="background1" w:themeFillShade="BF"/>
            <w:vAlign w:val="center"/>
          </w:tcPr>
          <w:p w14:paraId="239F5B9E" w14:textId="77777777" w:rsidR="006F0399" w:rsidRPr="006F0399" w:rsidRDefault="006F0399" w:rsidP="006F0399">
            <w:pPr>
              <w:widowControl w:val="0"/>
              <w:jc w:val="center"/>
              <w:rPr>
                <w:b/>
                <w:sz w:val="22"/>
                <w:szCs w:val="18"/>
              </w:rPr>
            </w:pPr>
          </w:p>
        </w:tc>
        <w:tc>
          <w:tcPr>
            <w:tcW w:w="682" w:type="dxa"/>
            <w:tcBorders>
              <w:top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495441DE" w14:textId="5008CE70" w:rsidR="006F0399" w:rsidRPr="00C22AEE" w:rsidRDefault="006F0399" w:rsidP="006F0399">
            <w:pPr>
              <w:widowControl w:val="0"/>
              <w:jc w:val="center"/>
              <w:rPr>
                <w:b/>
                <w:sz w:val="20"/>
                <w:szCs w:val="20"/>
              </w:rPr>
            </w:pPr>
            <w:r w:rsidRPr="00C22AEE">
              <w:rPr>
                <w:b/>
                <w:sz w:val="20"/>
                <w:szCs w:val="20"/>
              </w:rPr>
              <w:t>High</w:t>
            </w:r>
          </w:p>
        </w:tc>
        <w:tc>
          <w:tcPr>
            <w:tcW w:w="715" w:type="dxa"/>
            <w:tcBorders>
              <w:top w:val="single" w:sz="8" w:space="0" w:color="000000"/>
              <w:left w:val="single" w:sz="8" w:space="0" w:color="000000"/>
            </w:tcBorders>
            <w:shd w:val="clear" w:color="auto" w:fill="F3F3F3"/>
            <w:tcMar>
              <w:top w:w="100" w:type="dxa"/>
              <w:left w:w="100" w:type="dxa"/>
              <w:bottom w:w="100" w:type="dxa"/>
              <w:right w:w="100" w:type="dxa"/>
            </w:tcMar>
          </w:tcPr>
          <w:p w14:paraId="406FB126" w14:textId="77777777" w:rsidR="006F0399" w:rsidRPr="003A1842" w:rsidRDefault="006F0399" w:rsidP="006F0399">
            <w:pPr>
              <w:widowControl w:val="0"/>
              <w:jc w:val="center"/>
              <w:rPr>
                <w:sz w:val="15"/>
                <w:szCs w:val="15"/>
              </w:rPr>
            </w:pPr>
          </w:p>
        </w:tc>
        <w:tc>
          <w:tcPr>
            <w:tcW w:w="676" w:type="dxa"/>
            <w:tcBorders>
              <w:top w:val="single" w:sz="8" w:space="0" w:color="000000"/>
            </w:tcBorders>
            <w:shd w:val="clear" w:color="auto" w:fill="F3F3F3"/>
            <w:tcMar>
              <w:top w:w="100" w:type="dxa"/>
              <w:left w:w="100" w:type="dxa"/>
              <w:bottom w:w="100" w:type="dxa"/>
              <w:right w:w="100" w:type="dxa"/>
            </w:tcMar>
          </w:tcPr>
          <w:p w14:paraId="17EBCDEF" w14:textId="7C9E06D3" w:rsidR="006F0399" w:rsidRPr="003A1842" w:rsidRDefault="006F0399" w:rsidP="006F0399">
            <w:pPr>
              <w:widowControl w:val="0"/>
              <w:jc w:val="center"/>
              <w:rPr>
                <w:sz w:val="15"/>
                <w:szCs w:val="15"/>
              </w:rPr>
            </w:pPr>
            <w:r w:rsidRPr="003A1842">
              <w:rPr>
                <w:sz w:val="15"/>
                <w:szCs w:val="15"/>
              </w:rPr>
              <w:t>5.3 (0.29)</w:t>
            </w:r>
          </w:p>
        </w:tc>
        <w:tc>
          <w:tcPr>
            <w:tcW w:w="675" w:type="dxa"/>
            <w:tcBorders>
              <w:top w:val="single" w:sz="8" w:space="0" w:color="000000"/>
            </w:tcBorders>
            <w:shd w:val="clear" w:color="auto" w:fill="F3F3F3"/>
            <w:tcMar>
              <w:top w:w="100" w:type="dxa"/>
              <w:left w:w="100" w:type="dxa"/>
              <w:bottom w:w="100" w:type="dxa"/>
              <w:right w:w="100" w:type="dxa"/>
            </w:tcMar>
          </w:tcPr>
          <w:p w14:paraId="4C47F61B" w14:textId="70C6BB89" w:rsidR="006F0399" w:rsidRPr="003A1842" w:rsidRDefault="006F0399" w:rsidP="006F0399">
            <w:pPr>
              <w:widowControl w:val="0"/>
              <w:jc w:val="center"/>
              <w:rPr>
                <w:sz w:val="15"/>
                <w:szCs w:val="15"/>
              </w:rPr>
            </w:pPr>
          </w:p>
        </w:tc>
        <w:tc>
          <w:tcPr>
            <w:tcW w:w="660" w:type="dxa"/>
            <w:tcBorders>
              <w:top w:val="single" w:sz="8" w:space="0" w:color="000000"/>
            </w:tcBorders>
            <w:shd w:val="clear" w:color="auto" w:fill="F3F3F3"/>
            <w:tcMar>
              <w:top w:w="100" w:type="dxa"/>
              <w:left w:w="100" w:type="dxa"/>
              <w:bottom w:w="100" w:type="dxa"/>
              <w:right w:w="100" w:type="dxa"/>
            </w:tcMar>
          </w:tcPr>
          <w:p w14:paraId="7FB9510E" w14:textId="7781CB67" w:rsidR="006F0399" w:rsidRPr="003A1842" w:rsidRDefault="006F0399" w:rsidP="006F0399">
            <w:pPr>
              <w:widowControl w:val="0"/>
              <w:jc w:val="center"/>
              <w:rPr>
                <w:sz w:val="15"/>
                <w:szCs w:val="15"/>
              </w:rPr>
            </w:pPr>
            <w:r w:rsidRPr="003A1842">
              <w:rPr>
                <w:sz w:val="15"/>
                <w:szCs w:val="15"/>
              </w:rPr>
              <w:t>3.8 (0.46)</w:t>
            </w:r>
          </w:p>
        </w:tc>
        <w:tc>
          <w:tcPr>
            <w:tcW w:w="660" w:type="dxa"/>
            <w:tcBorders>
              <w:top w:val="single" w:sz="8" w:space="0" w:color="000000"/>
            </w:tcBorders>
            <w:shd w:val="clear" w:color="auto" w:fill="F3F3F3"/>
            <w:tcMar>
              <w:top w:w="100" w:type="dxa"/>
              <w:left w:w="100" w:type="dxa"/>
              <w:bottom w:w="100" w:type="dxa"/>
              <w:right w:w="100" w:type="dxa"/>
            </w:tcMar>
          </w:tcPr>
          <w:p w14:paraId="036791D5" w14:textId="58BE4E64" w:rsidR="006F0399" w:rsidRPr="003A1842" w:rsidRDefault="006F0399" w:rsidP="006F0399">
            <w:pPr>
              <w:widowControl w:val="0"/>
              <w:jc w:val="center"/>
              <w:rPr>
                <w:sz w:val="15"/>
                <w:szCs w:val="15"/>
              </w:rPr>
            </w:pPr>
            <w:r w:rsidRPr="003A1842">
              <w:rPr>
                <w:sz w:val="15"/>
                <w:szCs w:val="15"/>
              </w:rPr>
              <w:t>0.6 (0.94)</w:t>
            </w:r>
          </w:p>
        </w:tc>
        <w:tc>
          <w:tcPr>
            <w:tcW w:w="660" w:type="dxa"/>
            <w:tcBorders>
              <w:top w:val="single" w:sz="8" w:space="0" w:color="000000"/>
            </w:tcBorders>
            <w:shd w:val="clear" w:color="auto" w:fill="F3F3F3"/>
            <w:tcMar>
              <w:top w:w="100" w:type="dxa"/>
              <w:left w:w="100" w:type="dxa"/>
              <w:bottom w:w="100" w:type="dxa"/>
              <w:right w:w="100" w:type="dxa"/>
            </w:tcMar>
          </w:tcPr>
          <w:p w14:paraId="375242B7" w14:textId="77777777" w:rsidR="006F0399" w:rsidRPr="003A1842" w:rsidRDefault="006F0399" w:rsidP="006F0399">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69D63202" w14:textId="77777777" w:rsidR="006F0399" w:rsidRPr="003A1842" w:rsidRDefault="006F0399" w:rsidP="006F0399">
            <w:pPr>
              <w:widowControl w:val="0"/>
              <w:jc w:val="center"/>
              <w:rPr>
                <w:sz w:val="15"/>
                <w:szCs w:val="15"/>
              </w:rPr>
            </w:pPr>
          </w:p>
        </w:tc>
        <w:tc>
          <w:tcPr>
            <w:tcW w:w="671" w:type="dxa"/>
            <w:shd w:val="clear" w:color="auto" w:fill="F3F5F3"/>
            <w:tcMar>
              <w:top w:w="100" w:type="dxa"/>
              <w:left w:w="100" w:type="dxa"/>
              <w:bottom w:w="100" w:type="dxa"/>
              <w:right w:w="100" w:type="dxa"/>
            </w:tcMar>
          </w:tcPr>
          <w:p w14:paraId="59495429" w14:textId="77777777" w:rsidR="006F0399" w:rsidRPr="003A1842" w:rsidRDefault="006F0399" w:rsidP="006F0399">
            <w:pPr>
              <w:widowControl w:val="0"/>
              <w:jc w:val="center"/>
              <w:rPr>
                <w:sz w:val="15"/>
                <w:szCs w:val="15"/>
              </w:rPr>
            </w:pPr>
          </w:p>
        </w:tc>
        <w:tc>
          <w:tcPr>
            <w:tcW w:w="682" w:type="dxa"/>
            <w:shd w:val="clear" w:color="auto" w:fill="F3F3F3"/>
            <w:tcMar>
              <w:top w:w="100" w:type="dxa"/>
              <w:left w:w="100" w:type="dxa"/>
              <w:bottom w:w="100" w:type="dxa"/>
              <w:right w:w="100" w:type="dxa"/>
            </w:tcMar>
          </w:tcPr>
          <w:p w14:paraId="6D2E9623" w14:textId="6ACCF51C" w:rsidR="006F0399" w:rsidRPr="003A1842" w:rsidRDefault="006F0399" w:rsidP="006F0399">
            <w:pPr>
              <w:widowControl w:val="0"/>
              <w:jc w:val="center"/>
              <w:rPr>
                <w:sz w:val="15"/>
                <w:szCs w:val="15"/>
              </w:rPr>
            </w:pPr>
            <w:r w:rsidRPr="003A1842">
              <w:rPr>
                <w:sz w:val="15"/>
                <w:szCs w:val="15"/>
              </w:rPr>
              <w:t>2.8</w:t>
            </w:r>
            <w:r w:rsidRPr="003A1842">
              <w:rPr>
                <w:b/>
                <w:sz w:val="15"/>
                <w:szCs w:val="15"/>
              </w:rPr>
              <w:t xml:space="preserve"> </w:t>
            </w:r>
            <w:r w:rsidRPr="003A1842">
              <w:rPr>
                <w:sz w:val="15"/>
                <w:szCs w:val="15"/>
              </w:rPr>
              <w:t>(0.78)</w:t>
            </w:r>
          </w:p>
        </w:tc>
        <w:tc>
          <w:tcPr>
            <w:tcW w:w="720" w:type="dxa"/>
            <w:shd w:val="clear" w:color="auto" w:fill="F3F3F3"/>
            <w:tcMar>
              <w:top w:w="100" w:type="dxa"/>
              <w:left w:w="100" w:type="dxa"/>
              <w:bottom w:w="100" w:type="dxa"/>
              <w:right w:w="100" w:type="dxa"/>
            </w:tcMar>
          </w:tcPr>
          <w:p w14:paraId="2F42B67A" w14:textId="7A2971A7"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2D5F203E" w14:textId="4E6BC906" w:rsidR="006F0399" w:rsidRPr="00931795" w:rsidRDefault="006F0399" w:rsidP="006F0399">
            <w:pPr>
              <w:widowControl w:val="0"/>
              <w:jc w:val="center"/>
              <w:rPr>
                <w:sz w:val="15"/>
                <w:szCs w:val="15"/>
              </w:rPr>
            </w:pPr>
            <w:r w:rsidRPr="00931795">
              <w:rPr>
                <w:sz w:val="15"/>
                <w:szCs w:val="15"/>
              </w:rPr>
              <w:t>5.2 (0.44)</w:t>
            </w:r>
          </w:p>
        </w:tc>
        <w:tc>
          <w:tcPr>
            <w:tcW w:w="720" w:type="dxa"/>
            <w:shd w:val="clear" w:color="auto" w:fill="BFBFBF" w:themeFill="background1" w:themeFillShade="BF"/>
            <w:tcMar>
              <w:top w:w="100" w:type="dxa"/>
              <w:left w:w="100" w:type="dxa"/>
              <w:bottom w:w="100" w:type="dxa"/>
              <w:right w:w="100" w:type="dxa"/>
            </w:tcMar>
          </w:tcPr>
          <w:p w14:paraId="3564ADA9" w14:textId="38723BCD" w:rsidR="006F0399" w:rsidRPr="00931795" w:rsidRDefault="00931795" w:rsidP="006F0399">
            <w:pPr>
              <w:widowControl w:val="0"/>
              <w:jc w:val="center"/>
              <w:rPr>
                <w:sz w:val="15"/>
                <w:szCs w:val="15"/>
              </w:rPr>
            </w:pPr>
            <w:r>
              <w:rPr>
                <w:sz w:val="15"/>
                <w:szCs w:val="15"/>
              </w:rPr>
              <w:t>*</w:t>
            </w:r>
            <w:r w:rsidR="006F0399" w:rsidRPr="00931795">
              <w:rPr>
                <w:sz w:val="15"/>
                <w:szCs w:val="15"/>
              </w:rPr>
              <w:t>12.5 (0.038</w:t>
            </w:r>
          </w:p>
        </w:tc>
        <w:tc>
          <w:tcPr>
            <w:tcW w:w="720" w:type="dxa"/>
            <w:tcBorders>
              <w:top w:val="single" w:sz="8" w:space="0" w:color="000000"/>
            </w:tcBorders>
            <w:shd w:val="clear" w:color="auto" w:fill="F3F3F3"/>
            <w:tcMar>
              <w:top w:w="100" w:type="dxa"/>
              <w:left w:w="100" w:type="dxa"/>
              <w:bottom w:w="100" w:type="dxa"/>
              <w:right w:w="100" w:type="dxa"/>
            </w:tcMar>
          </w:tcPr>
          <w:p w14:paraId="7266FCA4" w14:textId="77777777" w:rsidR="006F0399" w:rsidRPr="003A1842" w:rsidRDefault="006F0399" w:rsidP="006F0399">
            <w:pPr>
              <w:widowControl w:val="0"/>
              <w:jc w:val="center"/>
              <w:rPr>
                <w:sz w:val="15"/>
                <w:szCs w:val="15"/>
              </w:rPr>
            </w:pPr>
            <w:r w:rsidRPr="003A1842">
              <w:rPr>
                <w:sz w:val="15"/>
                <w:szCs w:val="15"/>
              </w:rPr>
              <w:t>-</w:t>
            </w:r>
          </w:p>
        </w:tc>
      </w:tr>
      <w:tr w:rsidR="006F0399" w:rsidRPr="003A1842" w14:paraId="55190D2A" w14:textId="77777777" w:rsidTr="00CB1450">
        <w:trPr>
          <w:trHeight w:val="20"/>
        </w:trPr>
        <w:tc>
          <w:tcPr>
            <w:tcW w:w="772" w:type="dxa"/>
            <w:tcBorders>
              <w:left w:val="single" w:sz="8" w:space="0" w:color="FFFFFF"/>
              <w:bottom w:val="single" w:sz="8" w:space="0" w:color="000000"/>
              <w:right w:val="single" w:sz="8" w:space="0" w:color="FFFFFF"/>
            </w:tcBorders>
            <w:vAlign w:val="center"/>
          </w:tcPr>
          <w:p w14:paraId="65C0FEB2" w14:textId="77777777" w:rsidR="006F0399" w:rsidRPr="00CB1450" w:rsidRDefault="006F0399" w:rsidP="00CB1450">
            <w:pPr>
              <w:widowControl w:val="0"/>
              <w:jc w:val="center"/>
              <w:rPr>
                <w:b/>
                <w:sz w:val="2"/>
                <w:szCs w:val="2"/>
              </w:rPr>
            </w:pPr>
          </w:p>
        </w:tc>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67E1CC20" w14:textId="338A8FF2" w:rsidR="006F0399" w:rsidRPr="003A1842" w:rsidRDefault="006F0399" w:rsidP="00CB1450">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5C60E0A2" w14:textId="77777777" w:rsidR="006F0399" w:rsidRPr="003A1842" w:rsidRDefault="006F0399" w:rsidP="00CB1450">
            <w:pPr>
              <w:widowControl w:val="0"/>
              <w:jc w:val="center"/>
              <w:rPr>
                <w:sz w:val="2"/>
                <w:szCs w:val="2"/>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0B968E1B" w14:textId="77777777" w:rsidR="006F0399" w:rsidRPr="003A1842" w:rsidRDefault="006F0399" w:rsidP="00CB1450">
            <w:pPr>
              <w:widowControl w:val="0"/>
              <w:jc w:val="center"/>
              <w:rPr>
                <w:sz w:val="2"/>
                <w:szCs w:val="2"/>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29D660D3" w14:textId="77777777" w:rsidR="006F0399" w:rsidRPr="003A1842" w:rsidRDefault="006F0399" w:rsidP="00CB1450">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204D4F47" w14:textId="77777777" w:rsidR="006F0399" w:rsidRPr="003A1842" w:rsidRDefault="006F0399" w:rsidP="00CB1450">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0E71B5A" w14:textId="77777777" w:rsidR="006F0399" w:rsidRPr="003A1842" w:rsidRDefault="006F0399" w:rsidP="00CB1450">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4D112D40" w14:textId="77777777" w:rsidR="006F0399" w:rsidRPr="003A1842" w:rsidRDefault="006F0399" w:rsidP="00CB1450">
            <w:pPr>
              <w:widowControl w:val="0"/>
              <w:jc w:val="center"/>
              <w:rPr>
                <w:sz w:val="2"/>
                <w:szCs w:val="2"/>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2701DD1F" w14:textId="77777777" w:rsidR="006F0399" w:rsidRPr="003A1842" w:rsidRDefault="006F0399" w:rsidP="00CB1450">
            <w:pPr>
              <w:widowControl w:val="0"/>
              <w:jc w:val="center"/>
              <w:rPr>
                <w:sz w:val="2"/>
                <w:szCs w:val="2"/>
                <w:vertAlign w:val="subscript"/>
              </w:rPr>
            </w:pPr>
          </w:p>
        </w:tc>
        <w:tc>
          <w:tcPr>
            <w:tcW w:w="671" w:type="dxa"/>
            <w:tcBorders>
              <w:left w:val="single" w:sz="8" w:space="0" w:color="FFFFFF"/>
              <w:bottom w:val="single" w:sz="8" w:space="0" w:color="000000"/>
              <w:right w:val="single" w:sz="8" w:space="0" w:color="FFFFFF"/>
            </w:tcBorders>
            <w:tcMar>
              <w:top w:w="14" w:type="dxa"/>
              <w:left w:w="14" w:type="dxa"/>
              <w:bottom w:w="14" w:type="dxa"/>
              <w:right w:w="14" w:type="dxa"/>
            </w:tcMar>
          </w:tcPr>
          <w:p w14:paraId="0D8CC52F" w14:textId="77777777" w:rsidR="006F0399" w:rsidRPr="003A1842" w:rsidRDefault="006F0399" w:rsidP="00CB1450">
            <w:pPr>
              <w:widowControl w:val="0"/>
              <w:jc w:val="center"/>
              <w:rPr>
                <w:sz w:val="2"/>
                <w:szCs w:val="2"/>
              </w:rPr>
            </w:pPr>
          </w:p>
        </w:tc>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6C754429" w14:textId="77777777" w:rsidR="006F0399" w:rsidRPr="003A1842" w:rsidRDefault="006F0399" w:rsidP="00CB1450">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69C4B98D" w14:textId="77777777" w:rsidR="006F0399" w:rsidRPr="003A1842" w:rsidRDefault="006F0399" w:rsidP="00CB1450">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B0F3C5A" w14:textId="77777777" w:rsidR="006F0399" w:rsidRPr="003A1842" w:rsidRDefault="006F0399" w:rsidP="00CB1450">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28B1246" w14:textId="77777777" w:rsidR="006F0399" w:rsidRPr="003A1842" w:rsidRDefault="006F0399" w:rsidP="00CB1450">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C48EF81" w14:textId="77777777" w:rsidR="006F0399" w:rsidRPr="003A1842" w:rsidRDefault="006F0399" w:rsidP="00CB1450">
            <w:pPr>
              <w:widowControl w:val="0"/>
              <w:jc w:val="center"/>
              <w:rPr>
                <w:sz w:val="2"/>
                <w:szCs w:val="2"/>
              </w:rPr>
            </w:pPr>
          </w:p>
        </w:tc>
      </w:tr>
      <w:tr w:rsidR="006F0399" w14:paraId="395706AF" w14:textId="77777777" w:rsidTr="00F05519">
        <w:trPr>
          <w:trHeight w:val="380"/>
        </w:trPr>
        <w:tc>
          <w:tcPr>
            <w:tcW w:w="772" w:type="dxa"/>
            <w:vMerge w:val="restart"/>
            <w:tcBorders>
              <w:top w:val="single" w:sz="8" w:space="0" w:color="000000"/>
              <w:right w:val="single" w:sz="8" w:space="0" w:color="000000"/>
            </w:tcBorders>
            <w:shd w:val="clear" w:color="auto" w:fill="BFBFBF" w:themeFill="background1" w:themeFillShade="BF"/>
            <w:vAlign w:val="center"/>
          </w:tcPr>
          <w:p w14:paraId="387E81C3" w14:textId="5DB7C45F" w:rsidR="006F0399" w:rsidRPr="006F0399" w:rsidRDefault="006F0399" w:rsidP="006F0399">
            <w:pPr>
              <w:widowControl w:val="0"/>
              <w:jc w:val="center"/>
              <w:rPr>
                <w:b/>
                <w:sz w:val="22"/>
                <w:szCs w:val="18"/>
              </w:rPr>
            </w:pPr>
            <w:r w:rsidRPr="006F0399">
              <w:rPr>
                <w:b/>
                <w:sz w:val="22"/>
                <w:szCs w:val="18"/>
              </w:rPr>
              <w:t>6°C</w:t>
            </w:r>
          </w:p>
        </w:tc>
        <w:tc>
          <w:tcPr>
            <w:tcW w:w="682" w:type="dxa"/>
            <w:tcBorders>
              <w:top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4E1A1079" w14:textId="2B962F20" w:rsidR="006F0399" w:rsidRPr="00C22AEE" w:rsidRDefault="006F0399" w:rsidP="006F0399">
            <w:pPr>
              <w:widowControl w:val="0"/>
              <w:jc w:val="center"/>
              <w:rPr>
                <w:b/>
                <w:sz w:val="20"/>
                <w:szCs w:val="20"/>
              </w:rPr>
            </w:pPr>
            <w:r w:rsidRPr="00C22AEE">
              <w:rPr>
                <w:b/>
                <w:sz w:val="20"/>
                <w:szCs w:val="20"/>
              </w:rPr>
              <w:t>Pre</w:t>
            </w:r>
          </w:p>
        </w:tc>
        <w:tc>
          <w:tcPr>
            <w:tcW w:w="71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F6D323" w14:textId="77777777" w:rsidR="006F0399" w:rsidRPr="003A1842" w:rsidRDefault="006F0399" w:rsidP="006F0399">
            <w:pPr>
              <w:widowControl w:val="0"/>
              <w:jc w:val="center"/>
              <w:rPr>
                <w:sz w:val="15"/>
                <w:szCs w:val="15"/>
              </w:rPr>
            </w:pPr>
            <w:r w:rsidRPr="003A1842">
              <w:rPr>
                <w:sz w:val="15"/>
                <w:szCs w:val="15"/>
              </w:rPr>
              <w:t>-</w:t>
            </w:r>
          </w:p>
        </w:tc>
        <w:tc>
          <w:tcPr>
            <w:tcW w:w="676"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100ED61C" w14:textId="77777777" w:rsidR="006F0399" w:rsidRPr="003A1842" w:rsidRDefault="006F0399" w:rsidP="006F0399">
            <w:pPr>
              <w:widowControl w:val="0"/>
              <w:jc w:val="center"/>
              <w:rPr>
                <w:b/>
                <w:sz w:val="15"/>
                <w:szCs w:val="15"/>
              </w:rPr>
            </w:pPr>
          </w:p>
        </w:tc>
        <w:tc>
          <w:tcPr>
            <w:tcW w:w="675"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2438B555" w14:textId="77777777" w:rsidR="006F0399" w:rsidRPr="003A1842" w:rsidRDefault="006F0399" w:rsidP="006F0399">
            <w:pPr>
              <w:widowControl w:val="0"/>
              <w:jc w:val="center"/>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2E914A75" w14:textId="77777777" w:rsidR="006F0399" w:rsidRPr="003A1842" w:rsidRDefault="006F0399" w:rsidP="006F0399">
            <w:pPr>
              <w:widowControl w:val="0"/>
              <w:tabs>
                <w:tab w:val="center" w:pos="230"/>
              </w:tabs>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6E23669" w14:textId="77777777" w:rsidR="006F0399" w:rsidRPr="003A1842" w:rsidRDefault="006F0399" w:rsidP="006F0399">
            <w:pPr>
              <w:widowControl w:val="0"/>
              <w:jc w:val="center"/>
              <w:rPr>
                <w:sz w:val="15"/>
                <w:szCs w:val="15"/>
              </w:rPr>
            </w:pPr>
          </w:p>
        </w:tc>
        <w:tc>
          <w:tcPr>
            <w:tcW w:w="660"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7F4E0DB1"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70703E4D" w14:textId="77777777" w:rsidR="006F0399" w:rsidRPr="003A1842" w:rsidRDefault="006F0399" w:rsidP="006F0399">
            <w:pPr>
              <w:widowControl w:val="0"/>
              <w:jc w:val="center"/>
              <w:rPr>
                <w:sz w:val="15"/>
                <w:szCs w:val="15"/>
              </w:rPr>
            </w:pPr>
          </w:p>
        </w:tc>
        <w:tc>
          <w:tcPr>
            <w:tcW w:w="671" w:type="dxa"/>
            <w:tcBorders>
              <w:top w:val="single" w:sz="8" w:space="0" w:color="000000"/>
              <w:right w:val="single" w:sz="8" w:space="0" w:color="000000"/>
            </w:tcBorders>
            <w:shd w:val="clear" w:color="auto" w:fill="F3F3F3"/>
            <w:tcMar>
              <w:top w:w="100" w:type="dxa"/>
              <w:left w:w="100" w:type="dxa"/>
              <w:bottom w:w="100" w:type="dxa"/>
              <w:right w:w="100" w:type="dxa"/>
            </w:tcMar>
          </w:tcPr>
          <w:p w14:paraId="1D130BAF" w14:textId="77777777" w:rsidR="006F0399" w:rsidRPr="003A1842" w:rsidRDefault="006F0399" w:rsidP="006F0399">
            <w:pPr>
              <w:widowControl w:val="0"/>
              <w:jc w:val="center"/>
              <w:rPr>
                <w:sz w:val="15"/>
                <w:szCs w:val="15"/>
              </w:rPr>
            </w:pPr>
            <w:r w:rsidRPr="003A1842">
              <w:rPr>
                <w:sz w:val="15"/>
                <w:szCs w:val="15"/>
              </w:rPr>
              <w:t>-</w:t>
            </w:r>
          </w:p>
        </w:tc>
        <w:tc>
          <w:tcPr>
            <w:tcW w:w="682"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EB3E7DA"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56D287A3"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65AA525A"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5226343D"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1EAEF76E" w14:textId="77777777" w:rsidR="006F0399" w:rsidRPr="003A1842" w:rsidRDefault="006F0399" w:rsidP="006F0399">
            <w:pPr>
              <w:widowControl w:val="0"/>
              <w:jc w:val="center"/>
              <w:rPr>
                <w:sz w:val="15"/>
                <w:szCs w:val="15"/>
              </w:rPr>
            </w:pPr>
          </w:p>
        </w:tc>
      </w:tr>
      <w:tr w:rsidR="006F0399" w14:paraId="5EEFD617" w14:textId="77777777" w:rsidTr="00F05519">
        <w:trPr>
          <w:trHeight w:val="380"/>
        </w:trPr>
        <w:tc>
          <w:tcPr>
            <w:tcW w:w="772" w:type="dxa"/>
            <w:vMerge/>
            <w:tcBorders>
              <w:right w:val="single" w:sz="8" w:space="0" w:color="000000"/>
            </w:tcBorders>
            <w:shd w:val="clear" w:color="auto" w:fill="BFBFBF" w:themeFill="background1" w:themeFillShade="BF"/>
            <w:vAlign w:val="center"/>
          </w:tcPr>
          <w:p w14:paraId="33E5E356" w14:textId="77777777" w:rsidR="006F0399" w:rsidRPr="006F0399" w:rsidRDefault="006F0399" w:rsidP="006F0399">
            <w:pPr>
              <w:widowControl w:val="0"/>
              <w:jc w:val="center"/>
              <w:rPr>
                <w:b/>
                <w:sz w:val="22"/>
                <w:szCs w:val="18"/>
              </w:rPr>
            </w:pPr>
          </w:p>
        </w:tc>
        <w:tc>
          <w:tcPr>
            <w:tcW w:w="682" w:type="dxa"/>
            <w:tcBorders>
              <w:left w:val="single" w:sz="8" w:space="0" w:color="000000"/>
            </w:tcBorders>
            <w:shd w:val="clear" w:color="auto" w:fill="A6A6A6" w:themeFill="background1" w:themeFillShade="A6"/>
            <w:tcMar>
              <w:top w:w="100" w:type="dxa"/>
              <w:left w:w="100" w:type="dxa"/>
              <w:bottom w:w="100" w:type="dxa"/>
              <w:right w:w="100" w:type="dxa"/>
            </w:tcMar>
            <w:vAlign w:val="center"/>
          </w:tcPr>
          <w:p w14:paraId="05693F98" w14:textId="3799C660" w:rsidR="006F0399" w:rsidRPr="00C22AEE" w:rsidRDefault="006F0399" w:rsidP="006F0399">
            <w:pPr>
              <w:widowControl w:val="0"/>
              <w:jc w:val="center"/>
              <w:rPr>
                <w:b/>
                <w:sz w:val="20"/>
                <w:szCs w:val="20"/>
              </w:rPr>
            </w:pPr>
            <w:r w:rsidRPr="00C22AEE">
              <w:rPr>
                <w:b/>
                <w:sz w:val="20"/>
                <w:szCs w:val="20"/>
              </w:rPr>
              <w:t>Amb</w:t>
            </w:r>
          </w:p>
        </w:tc>
        <w:tc>
          <w:tcPr>
            <w:tcW w:w="715" w:type="dxa"/>
            <w:tcBorders>
              <w:top w:val="single" w:sz="8" w:space="0" w:color="000000"/>
            </w:tcBorders>
            <w:shd w:val="clear" w:color="auto" w:fill="BFBFBF" w:themeFill="background1" w:themeFillShade="BF"/>
            <w:tcMar>
              <w:top w:w="100" w:type="dxa"/>
              <w:left w:w="100" w:type="dxa"/>
              <w:bottom w:w="100" w:type="dxa"/>
              <w:right w:w="100" w:type="dxa"/>
            </w:tcMar>
          </w:tcPr>
          <w:p w14:paraId="31B96C3B" w14:textId="5B235C2F" w:rsidR="006F0399" w:rsidRPr="00931795" w:rsidRDefault="00931795" w:rsidP="006F0399">
            <w:pPr>
              <w:widowControl w:val="0"/>
              <w:jc w:val="center"/>
              <w:rPr>
                <w:sz w:val="15"/>
                <w:szCs w:val="15"/>
              </w:rPr>
            </w:pPr>
            <w:r>
              <w:rPr>
                <w:sz w:val="15"/>
                <w:szCs w:val="15"/>
              </w:rPr>
              <w:t>*</w:t>
            </w:r>
            <w:r w:rsidR="006F0399" w:rsidRPr="00931795">
              <w:rPr>
                <w:sz w:val="15"/>
                <w:szCs w:val="15"/>
              </w:rPr>
              <w:t>24.2 (1.6e-3)</w:t>
            </w:r>
          </w:p>
        </w:tc>
        <w:tc>
          <w:tcPr>
            <w:tcW w:w="676" w:type="dxa"/>
            <w:tcBorders>
              <w:right w:val="single" w:sz="8" w:space="0" w:color="000000"/>
            </w:tcBorders>
            <w:shd w:val="clear" w:color="auto" w:fill="F3F3F3"/>
            <w:tcMar>
              <w:top w:w="100" w:type="dxa"/>
              <w:left w:w="100" w:type="dxa"/>
              <w:bottom w:w="100" w:type="dxa"/>
              <w:right w:w="100" w:type="dxa"/>
            </w:tcMar>
          </w:tcPr>
          <w:p w14:paraId="3179EE3F" w14:textId="77777777" w:rsidR="006F0399" w:rsidRPr="003A1842" w:rsidRDefault="006F0399" w:rsidP="006F0399">
            <w:pPr>
              <w:widowControl w:val="0"/>
              <w:jc w:val="center"/>
              <w:rPr>
                <w:sz w:val="15"/>
                <w:szCs w:val="15"/>
              </w:rPr>
            </w:pPr>
            <w:r w:rsidRPr="003A1842">
              <w:rPr>
                <w:sz w:val="15"/>
                <w:szCs w:val="15"/>
              </w:rPr>
              <w:t>-</w:t>
            </w:r>
          </w:p>
        </w:tc>
        <w:tc>
          <w:tcPr>
            <w:tcW w:w="2655"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2DB5C66C" w14:textId="77777777" w:rsidR="006F0399" w:rsidRPr="003A1842" w:rsidRDefault="006F0399" w:rsidP="006F0399">
            <w:pPr>
              <w:widowControl w:val="0"/>
              <w:jc w:val="center"/>
              <w:rPr>
                <w:sz w:val="20"/>
                <w:szCs w:val="20"/>
              </w:rPr>
            </w:pPr>
            <w:r w:rsidRPr="003A1842">
              <w:rPr>
                <w:i/>
                <w:sz w:val="20"/>
                <w:szCs w:val="20"/>
              </w:rPr>
              <w:t>Male gametes</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3189E76A"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127FA09B" w14:textId="2B5E61D0" w:rsidR="006F0399" w:rsidRPr="003A1842" w:rsidRDefault="006F0399" w:rsidP="006F0399">
            <w:pPr>
              <w:widowControl w:val="0"/>
              <w:jc w:val="center"/>
              <w:rPr>
                <w:sz w:val="15"/>
                <w:szCs w:val="15"/>
              </w:rPr>
            </w:pPr>
            <w:r w:rsidRPr="003A1842">
              <w:rPr>
                <w:sz w:val="15"/>
                <w:szCs w:val="15"/>
              </w:rPr>
              <w:t>6.3 (0.18)</w:t>
            </w:r>
          </w:p>
        </w:tc>
        <w:tc>
          <w:tcPr>
            <w:tcW w:w="682" w:type="dxa"/>
            <w:tcBorders>
              <w:top w:val="single" w:sz="8" w:space="0" w:color="000000"/>
              <w:right w:val="single" w:sz="8" w:space="0" w:color="000000"/>
            </w:tcBorders>
            <w:shd w:val="clear" w:color="auto" w:fill="F3F3F3"/>
            <w:tcMar>
              <w:top w:w="100" w:type="dxa"/>
              <w:left w:w="100" w:type="dxa"/>
              <w:bottom w:w="100" w:type="dxa"/>
              <w:right w:w="100" w:type="dxa"/>
            </w:tcMar>
          </w:tcPr>
          <w:p w14:paraId="45411EA5" w14:textId="0FE50538" w:rsidR="006F0399" w:rsidRPr="003A1842" w:rsidRDefault="006F0399" w:rsidP="006F0399">
            <w:pPr>
              <w:widowControl w:val="0"/>
              <w:jc w:val="center"/>
              <w:rPr>
                <w:sz w:val="15"/>
                <w:szCs w:val="15"/>
              </w:rPr>
            </w:pPr>
            <w:r>
              <w:rPr>
                <w:sz w:val="15"/>
                <w:szCs w:val="15"/>
              </w:rPr>
              <w:t>-</w:t>
            </w:r>
          </w:p>
        </w:tc>
        <w:tc>
          <w:tcPr>
            <w:tcW w:w="288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6E416C97" w14:textId="77777777" w:rsidR="006F0399" w:rsidRPr="003A1842" w:rsidRDefault="006F0399" w:rsidP="006F0399">
            <w:pPr>
              <w:widowControl w:val="0"/>
              <w:jc w:val="center"/>
              <w:rPr>
                <w:sz w:val="20"/>
                <w:szCs w:val="20"/>
              </w:rPr>
            </w:pPr>
            <w:r w:rsidRPr="003A1842">
              <w:rPr>
                <w:i/>
                <w:sz w:val="20"/>
                <w:szCs w:val="20"/>
              </w:rPr>
              <w:t>Female gametes</w:t>
            </w:r>
          </w:p>
        </w:tc>
      </w:tr>
      <w:tr w:rsidR="006F0399" w14:paraId="3D0D827C" w14:textId="77777777" w:rsidTr="00F05519">
        <w:trPr>
          <w:trHeight w:val="380"/>
        </w:trPr>
        <w:tc>
          <w:tcPr>
            <w:tcW w:w="772" w:type="dxa"/>
            <w:vMerge/>
            <w:tcBorders>
              <w:right w:val="single" w:sz="8" w:space="0" w:color="000000"/>
            </w:tcBorders>
            <w:shd w:val="clear" w:color="auto" w:fill="BFBFBF" w:themeFill="background1" w:themeFillShade="BF"/>
            <w:vAlign w:val="center"/>
          </w:tcPr>
          <w:p w14:paraId="1B0695DF" w14:textId="77777777" w:rsidR="006F0399" w:rsidRPr="006F0399" w:rsidRDefault="006F0399" w:rsidP="006F0399">
            <w:pPr>
              <w:widowControl w:val="0"/>
              <w:jc w:val="center"/>
              <w:rPr>
                <w:b/>
                <w:sz w:val="22"/>
                <w:szCs w:val="18"/>
              </w:rPr>
            </w:pPr>
          </w:p>
        </w:tc>
        <w:tc>
          <w:tcPr>
            <w:tcW w:w="682" w:type="dxa"/>
            <w:tcBorders>
              <w:left w:val="single" w:sz="8" w:space="0" w:color="000000"/>
            </w:tcBorders>
            <w:shd w:val="clear" w:color="auto" w:fill="A6A6A6" w:themeFill="background1" w:themeFillShade="A6"/>
            <w:tcMar>
              <w:top w:w="100" w:type="dxa"/>
              <w:left w:w="100" w:type="dxa"/>
              <w:bottom w:w="100" w:type="dxa"/>
              <w:right w:w="100" w:type="dxa"/>
            </w:tcMar>
            <w:vAlign w:val="center"/>
          </w:tcPr>
          <w:p w14:paraId="1FFF7890" w14:textId="67CB610E" w:rsidR="006F0399" w:rsidRPr="00C22AEE" w:rsidRDefault="006F0399" w:rsidP="006F0399">
            <w:pPr>
              <w:widowControl w:val="0"/>
              <w:jc w:val="center"/>
              <w:rPr>
                <w:b/>
                <w:sz w:val="20"/>
                <w:szCs w:val="20"/>
              </w:rPr>
            </w:pPr>
            <w:r w:rsidRPr="00C22AEE">
              <w:rPr>
                <w:b/>
                <w:sz w:val="20"/>
                <w:szCs w:val="20"/>
              </w:rPr>
              <w:t>High</w:t>
            </w:r>
          </w:p>
        </w:tc>
        <w:tc>
          <w:tcPr>
            <w:tcW w:w="715" w:type="dxa"/>
            <w:shd w:val="clear" w:color="auto" w:fill="BFBFBF" w:themeFill="background1" w:themeFillShade="BF"/>
            <w:tcMar>
              <w:top w:w="100" w:type="dxa"/>
              <w:left w:w="100" w:type="dxa"/>
              <w:bottom w:w="100" w:type="dxa"/>
              <w:right w:w="100" w:type="dxa"/>
            </w:tcMar>
          </w:tcPr>
          <w:p w14:paraId="26C0F5D2" w14:textId="769459C0" w:rsidR="006F0399" w:rsidRPr="00931795" w:rsidRDefault="00931795" w:rsidP="006F0399">
            <w:pPr>
              <w:widowControl w:val="0"/>
              <w:jc w:val="center"/>
              <w:rPr>
                <w:sz w:val="15"/>
                <w:szCs w:val="15"/>
              </w:rPr>
            </w:pPr>
            <w:r>
              <w:rPr>
                <w:sz w:val="15"/>
                <w:szCs w:val="15"/>
              </w:rPr>
              <w:t>*</w:t>
            </w:r>
            <w:r w:rsidR="006F0399" w:rsidRPr="00931795">
              <w:rPr>
                <w:sz w:val="15"/>
                <w:szCs w:val="15"/>
              </w:rPr>
              <w:t>15.2 (0.013)</w:t>
            </w:r>
          </w:p>
        </w:tc>
        <w:tc>
          <w:tcPr>
            <w:tcW w:w="676" w:type="dxa"/>
            <w:shd w:val="clear" w:color="auto" w:fill="F3F3F3"/>
            <w:tcMar>
              <w:top w:w="100" w:type="dxa"/>
              <w:left w:w="100" w:type="dxa"/>
              <w:bottom w:w="100" w:type="dxa"/>
              <w:right w:w="100" w:type="dxa"/>
            </w:tcMar>
          </w:tcPr>
          <w:p w14:paraId="53A33408" w14:textId="316CF2FF" w:rsidR="006F0399" w:rsidRPr="003A1842" w:rsidRDefault="006F0399" w:rsidP="006F0399">
            <w:pPr>
              <w:widowControl w:val="0"/>
              <w:jc w:val="center"/>
              <w:rPr>
                <w:sz w:val="15"/>
                <w:szCs w:val="15"/>
              </w:rPr>
            </w:pPr>
            <w:r w:rsidRPr="003A1842">
              <w:rPr>
                <w:sz w:val="15"/>
                <w:szCs w:val="15"/>
              </w:rPr>
              <w:t>9.0 (0.071)</w:t>
            </w:r>
          </w:p>
        </w:tc>
        <w:tc>
          <w:tcPr>
            <w:tcW w:w="675" w:type="dxa"/>
            <w:tcBorders>
              <w:top w:val="single" w:sz="8" w:space="0" w:color="000000"/>
              <w:right w:val="single" w:sz="8" w:space="0" w:color="000000"/>
            </w:tcBorders>
            <w:shd w:val="clear" w:color="auto" w:fill="F3F3F3"/>
            <w:tcMar>
              <w:top w:w="100" w:type="dxa"/>
              <w:left w:w="100" w:type="dxa"/>
              <w:bottom w:w="100" w:type="dxa"/>
              <w:right w:w="100" w:type="dxa"/>
            </w:tcMar>
          </w:tcPr>
          <w:p w14:paraId="37100055" w14:textId="77777777" w:rsidR="006F0399" w:rsidRPr="003A1842" w:rsidRDefault="006F0399" w:rsidP="006F0399">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BE98628" w14:textId="77777777" w:rsidR="006F0399" w:rsidRPr="003A1842" w:rsidRDefault="006F0399" w:rsidP="006F0399">
            <w:pPr>
              <w:widowControl w:val="0"/>
              <w:jc w:val="center"/>
              <w:rPr>
                <w:sz w:val="15"/>
                <w:szCs w:val="15"/>
              </w:rPr>
            </w:pPr>
          </w:p>
        </w:tc>
        <w:tc>
          <w:tcPr>
            <w:tcW w:w="660" w:type="dxa"/>
            <w:tcBorders>
              <w:top w:val="nil"/>
              <w:left w:val="nil"/>
              <w:bottom w:val="nil"/>
              <w:right w:val="nil"/>
            </w:tcBorders>
            <w:shd w:val="clear" w:color="auto" w:fill="FFFFFF" w:themeFill="background1"/>
            <w:tcMar>
              <w:top w:w="100" w:type="dxa"/>
              <w:left w:w="100" w:type="dxa"/>
              <w:bottom w:w="100" w:type="dxa"/>
              <w:right w:w="100" w:type="dxa"/>
            </w:tcMar>
          </w:tcPr>
          <w:p w14:paraId="48CC9F19" w14:textId="77777777" w:rsidR="006F0399" w:rsidRPr="003A1842" w:rsidRDefault="006F0399" w:rsidP="006F0399">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D005194"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40469041"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6E18E042" w14:textId="19320201" w:rsidR="006F0399" w:rsidRPr="003A1842" w:rsidRDefault="006F0399" w:rsidP="006F0399">
            <w:pPr>
              <w:widowControl w:val="0"/>
              <w:jc w:val="center"/>
              <w:rPr>
                <w:sz w:val="15"/>
                <w:szCs w:val="15"/>
              </w:rPr>
            </w:pPr>
            <w:r w:rsidRPr="003A1842">
              <w:rPr>
                <w:sz w:val="15"/>
                <w:szCs w:val="15"/>
              </w:rPr>
              <w:t>3.6 (0.47)</w:t>
            </w:r>
          </w:p>
        </w:tc>
        <w:tc>
          <w:tcPr>
            <w:tcW w:w="682" w:type="dxa"/>
            <w:shd w:val="clear" w:color="auto" w:fill="F3F3F3"/>
            <w:tcMar>
              <w:top w:w="100" w:type="dxa"/>
              <w:left w:w="100" w:type="dxa"/>
              <w:bottom w:w="100" w:type="dxa"/>
              <w:right w:w="100" w:type="dxa"/>
            </w:tcMar>
          </w:tcPr>
          <w:p w14:paraId="4B602B3A" w14:textId="1FBE741E" w:rsidR="006F0399" w:rsidRPr="003A1842" w:rsidRDefault="006F0399" w:rsidP="006F0399">
            <w:pPr>
              <w:widowControl w:val="0"/>
              <w:jc w:val="center"/>
              <w:rPr>
                <w:sz w:val="15"/>
                <w:szCs w:val="15"/>
              </w:rPr>
            </w:pPr>
            <w:r w:rsidRPr="003A1842">
              <w:rPr>
                <w:sz w:val="15"/>
                <w:szCs w:val="15"/>
              </w:rPr>
              <w:t>4.4 (0.36)</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43673599" w14:textId="77777777" w:rsidR="006F0399" w:rsidRPr="003A1842" w:rsidRDefault="006F0399" w:rsidP="006F0399">
            <w:pPr>
              <w:widowControl w:val="0"/>
              <w:jc w:val="center"/>
              <w:rPr>
                <w:sz w:val="15"/>
                <w:szCs w:val="15"/>
              </w:rPr>
            </w:pPr>
            <w:r w:rsidRPr="003A1842">
              <w:rPr>
                <w:sz w:val="15"/>
                <w:szCs w:val="15"/>
              </w:rPr>
              <w:t>-</w:t>
            </w:r>
          </w:p>
        </w:tc>
        <w:tc>
          <w:tcPr>
            <w:tcW w:w="72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69800D24" w14:textId="77777777" w:rsidR="006F0399" w:rsidRPr="003A1842" w:rsidRDefault="006F0399" w:rsidP="006F0399">
            <w:pPr>
              <w:widowControl w:val="0"/>
              <w:jc w:val="center"/>
              <w:rPr>
                <w:sz w:val="15"/>
                <w:szCs w:val="15"/>
              </w:rPr>
            </w:pPr>
          </w:p>
        </w:tc>
        <w:tc>
          <w:tcPr>
            <w:tcW w:w="720" w:type="dxa"/>
            <w:tcBorders>
              <w:top w:val="nil"/>
              <w:left w:val="nil"/>
              <w:bottom w:val="nil"/>
              <w:right w:val="nil"/>
            </w:tcBorders>
            <w:shd w:val="clear" w:color="auto" w:fill="FFFFFF" w:themeFill="background1"/>
            <w:tcMar>
              <w:top w:w="100" w:type="dxa"/>
              <w:left w:w="100" w:type="dxa"/>
              <w:bottom w:w="100" w:type="dxa"/>
              <w:right w:w="100" w:type="dxa"/>
            </w:tcMar>
          </w:tcPr>
          <w:p w14:paraId="708500C2" w14:textId="77777777" w:rsidR="006F0399" w:rsidRPr="003A1842" w:rsidRDefault="006F0399" w:rsidP="006F0399">
            <w:pPr>
              <w:widowControl w:val="0"/>
              <w:jc w:val="center"/>
              <w:rPr>
                <w:sz w:val="15"/>
                <w:szCs w:val="15"/>
              </w:rPr>
            </w:pPr>
          </w:p>
        </w:tc>
        <w:tc>
          <w:tcPr>
            <w:tcW w:w="72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397AF4C9" w14:textId="77777777" w:rsidR="006F0399" w:rsidRPr="003A1842" w:rsidRDefault="006F0399" w:rsidP="006F0399">
            <w:pPr>
              <w:widowControl w:val="0"/>
              <w:jc w:val="center"/>
              <w:rPr>
                <w:sz w:val="15"/>
                <w:szCs w:val="15"/>
              </w:rPr>
            </w:pPr>
          </w:p>
        </w:tc>
      </w:tr>
      <w:tr w:rsidR="006F0399" w14:paraId="57E2F4B7" w14:textId="77777777" w:rsidTr="00F05519">
        <w:trPr>
          <w:trHeight w:val="380"/>
        </w:trPr>
        <w:tc>
          <w:tcPr>
            <w:tcW w:w="772" w:type="dxa"/>
            <w:vMerge w:val="restart"/>
            <w:shd w:val="clear" w:color="auto" w:fill="BFBFBF" w:themeFill="background1" w:themeFillShade="BF"/>
            <w:vAlign w:val="center"/>
          </w:tcPr>
          <w:p w14:paraId="153DD088" w14:textId="6FBD702C" w:rsidR="006F0399" w:rsidRPr="006F0399" w:rsidRDefault="006F0399" w:rsidP="006F0399">
            <w:pPr>
              <w:widowControl w:val="0"/>
              <w:jc w:val="center"/>
              <w:rPr>
                <w:b/>
                <w:sz w:val="22"/>
                <w:szCs w:val="18"/>
              </w:rPr>
            </w:pPr>
            <w:r w:rsidRPr="006F0399">
              <w:rPr>
                <w:b/>
                <w:sz w:val="22"/>
                <w:szCs w:val="18"/>
              </w:rPr>
              <w:t>10°C</w:t>
            </w:r>
          </w:p>
        </w:tc>
        <w:tc>
          <w:tcPr>
            <w:tcW w:w="682" w:type="dxa"/>
            <w:shd w:val="clear" w:color="auto" w:fill="A6A6A6" w:themeFill="background1" w:themeFillShade="A6"/>
            <w:tcMar>
              <w:top w:w="100" w:type="dxa"/>
              <w:left w:w="100" w:type="dxa"/>
              <w:bottom w:w="100" w:type="dxa"/>
              <w:right w:w="100" w:type="dxa"/>
            </w:tcMar>
            <w:vAlign w:val="center"/>
          </w:tcPr>
          <w:p w14:paraId="05A58819" w14:textId="3017D7C2" w:rsidR="006F0399" w:rsidRPr="00C22AEE" w:rsidRDefault="006F0399" w:rsidP="006F0399">
            <w:pPr>
              <w:widowControl w:val="0"/>
              <w:jc w:val="center"/>
              <w:rPr>
                <w:b/>
                <w:sz w:val="20"/>
                <w:szCs w:val="20"/>
                <w:vertAlign w:val="subscript"/>
              </w:rPr>
            </w:pPr>
            <w:r w:rsidRPr="00C22AEE">
              <w:rPr>
                <w:b/>
                <w:sz w:val="20"/>
                <w:szCs w:val="20"/>
              </w:rPr>
              <w:t>Pre</w:t>
            </w:r>
          </w:p>
        </w:tc>
        <w:tc>
          <w:tcPr>
            <w:tcW w:w="715" w:type="dxa"/>
            <w:shd w:val="clear" w:color="auto" w:fill="BFBFBF" w:themeFill="background1" w:themeFillShade="BF"/>
            <w:tcMar>
              <w:top w:w="100" w:type="dxa"/>
              <w:left w:w="100" w:type="dxa"/>
              <w:bottom w:w="100" w:type="dxa"/>
              <w:right w:w="100" w:type="dxa"/>
            </w:tcMar>
          </w:tcPr>
          <w:p w14:paraId="3A62E486" w14:textId="09995A21" w:rsidR="006F0399" w:rsidRPr="00931795" w:rsidRDefault="00931795" w:rsidP="006F0399">
            <w:pPr>
              <w:widowControl w:val="0"/>
              <w:jc w:val="center"/>
              <w:rPr>
                <w:sz w:val="15"/>
                <w:szCs w:val="15"/>
              </w:rPr>
            </w:pPr>
            <w:r>
              <w:rPr>
                <w:sz w:val="15"/>
                <w:szCs w:val="15"/>
              </w:rPr>
              <w:t>*</w:t>
            </w:r>
            <w:r w:rsidR="006F0399" w:rsidRPr="00931795">
              <w:rPr>
                <w:sz w:val="15"/>
                <w:szCs w:val="15"/>
              </w:rPr>
              <w:t>31.1 (1.6e-3)</w:t>
            </w:r>
          </w:p>
        </w:tc>
        <w:tc>
          <w:tcPr>
            <w:tcW w:w="676" w:type="dxa"/>
            <w:shd w:val="clear" w:color="auto" w:fill="F3F3F3"/>
            <w:tcMar>
              <w:top w:w="100" w:type="dxa"/>
              <w:left w:w="100" w:type="dxa"/>
              <w:bottom w:w="100" w:type="dxa"/>
              <w:right w:w="100" w:type="dxa"/>
            </w:tcMar>
          </w:tcPr>
          <w:p w14:paraId="7EE5C06B" w14:textId="77777777" w:rsidR="006F0399" w:rsidRPr="00931795" w:rsidRDefault="006F0399" w:rsidP="006F0399">
            <w:pPr>
              <w:widowControl w:val="0"/>
              <w:jc w:val="center"/>
              <w:rPr>
                <w:sz w:val="15"/>
                <w:szCs w:val="15"/>
              </w:rPr>
            </w:pPr>
          </w:p>
        </w:tc>
        <w:tc>
          <w:tcPr>
            <w:tcW w:w="675" w:type="dxa"/>
            <w:shd w:val="clear" w:color="auto" w:fill="F3F3F3"/>
            <w:tcMar>
              <w:top w:w="100" w:type="dxa"/>
              <w:left w:w="100" w:type="dxa"/>
              <w:bottom w:w="100" w:type="dxa"/>
              <w:right w:w="100" w:type="dxa"/>
            </w:tcMar>
          </w:tcPr>
          <w:p w14:paraId="4F13BD9C" w14:textId="66F02B91" w:rsidR="006F0399" w:rsidRPr="00931795" w:rsidRDefault="006F0399" w:rsidP="006F0399">
            <w:pPr>
              <w:widowControl w:val="0"/>
              <w:jc w:val="center"/>
              <w:rPr>
                <w:sz w:val="15"/>
                <w:szCs w:val="15"/>
              </w:rPr>
            </w:pP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435DE383" w14:textId="33A64F34" w:rsidR="006F0399" w:rsidRPr="00931795" w:rsidRDefault="006F0399" w:rsidP="006F0399">
            <w:pPr>
              <w:widowControl w:val="0"/>
              <w:jc w:val="center"/>
              <w:rPr>
                <w:sz w:val="15"/>
                <w:szCs w:val="15"/>
              </w:rPr>
            </w:pPr>
            <w:r w:rsidRPr="00931795">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03EDEA44" w14:textId="77777777" w:rsidR="006F0399" w:rsidRPr="003A1842" w:rsidRDefault="006F0399" w:rsidP="006F0399">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5940E5BA"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9BA0529"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6064C1A5" w14:textId="1647D688" w:rsidR="006F0399" w:rsidRPr="003A1842" w:rsidRDefault="006F0399" w:rsidP="006F0399">
            <w:pPr>
              <w:widowControl w:val="0"/>
              <w:jc w:val="center"/>
              <w:rPr>
                <w:sz w:val="15"/>
                <w:szCs w:val="15"/>
              </w:rPr>
            </w:pPr>
            <w:r w:rsidRPr="003A1842">
              <w:rPr>
                <w:sz w:val="15"/>
                <w:szCs w:val="15"/>
              </w:rPr>
              <w:t>2.1 (0.78)</w:t>
            </w:r>
          </w:p>
        </w:tc>
        <w:tc>
          <w:tcPr>
            <w:tcW w:w="682" w:type="dxa"/>
            <w:shd w:val="clear" w:color="auto" w:fill="F3F3F3"/>
            <w:tcMar>
              <w:top w:w="100" w:type="dxa"/>
              <w:left w:w="100" w:type="dxa"/>
              <w:bottom w:w="100" w:type="dxa"/>
              <w:right w:w="100" w:type="dxa"/>
            </w:tcMar>
          </w:tcPr>
          <w:p w14:paraId="1465C949" w14:textId="77777777"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1FE7B00A" w14:textId="490E8A5C" w:rsidR="006F0399" w:rsidRPr="003A1842" w:rsidRDefault="006F0399" w:rsidP="006F0399">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16594428" w14:textId="2B5D4DF1" w:rsidR="006F0399" w:rsidRPr="003A1842" w:rsidRDefault="006F0399" w:rsidP="006F0399">
            <w:pPr>
              <w:widowControl w:val="0"/>
              <w:jc w:val="center"/>
              <w:rPr>
                <w:sz w:val="15"/>
                <w:szCs w:val="15"/>
              </w:rPr>
            </w:pPr>
            <w:r>
              <w:rPr>
                <w:sz w:val="15"/>
                <w:szCs w:val="15"/>
              </w:rPr>
              <w:t>-</w:t>
            </w:r>
          </w:p>
        </w:tc>
        <w:tc>
          <w:tcPr>
            <w:tcW w:w="72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99861CF" w14:textId="77777777" w:rsidR="006F0399" w:rsidRPr="003A1842" w:rsidRDefault="006F0399" w:rsidP="006F0399">
            <w:pPr>
              <w:widowControl w:val="0"/>
              <w:jc w:val="center"/>
              <w:rPr>
                <w:sz w:val="15"/>
                <w:szCs w:val="15"/>
              </w:rPr>
            </w:pPr>
          </w:p>
        </w:tc>
        <w:tc>
          <w:tcPr>
            <w:tcW w:w="72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5ED33A4" w14:textId="77777777" w:rsidR="006F0399" w:rsidRPr="003A1842" w:rsidRDefault="006F0399" w:rsidP="006F0399">
            <w:pPr>
              <w:widowControl w:val="0"/>
              <w:jc w:val="center"/>
              <w:rPr>
                <w:sz w:val="15"/>
                <w:szCs w:val="15"/>
              </w:rPr>
            </w:pPr>
          </w:p>
        </w:tc>
      </w:tr>
      <w:tr w:rsidR="006F0399" w14:paraId="03B1D22A" w14:textId="77777777" w:rsidTr="00F05519">
        <w:trPr>
          <w:trHeight w:val="380"/>
        </w:trPr>
        <w:tc>
          <w:tcPr>
            <w:tcW w:w="772" w:type="dxa"/>
            <w:vMerge/>
            <w:shd w:val="clear" w:color="auto" w:fill="BFBFBF" w:themeFill="background1" w:themeFillShade="BF"/>
          </w:tcPr>
          <w:p w14:paraId="5DFB9284" w14:textId="77777777" w:rsidR="006F0399" w:rsidRDefault="006F0399" w:rsidP="006F0399">
            <w:pPr>
              <w:widowControl w:val="0"/>
              <w:jc w:val="center"/>
              <w:rPr>
                <w:b/>
                <w:sz w:val="18"/>
                <w:szCs w:val="18"/>
              </w:rPr>
            </w:pPr>
          </w:p>
        </w:tc>
        <w:tc>
          <w:tcPr>
            <w:tcW w:w="682" w:type="dxa"/>
            <w:shd w:val="clear" w:color="auto" w:fill="A6A6A6" w:themeFill="background1" w:themeFillShade="A6"/>
            <w:tcMar>
              <w:top w:w="100" w:type="dxa"/>
              <w:left w:w="100" w:type="dxa"/>
              <w:bottom w:w="100" w:type="dxa"/>
              <w:right w:w="100" w:type="dxa"/>
            </w:tcMar>
            <w:vAlign w:val="center"/>
          </w:tcPr>
          <w:p w14:paraId="38D2FE07" w14:textId="73A41E76" w:rsidR="006F0399" w:rsidRPr="00C22AEE" w:rsidRDefault="006F0399" w:rsidP="006F0399">
            <w:pPr>
              <w:widowControl w:val="0"/>
              <w:jc w:val="center"/>
              <w:rPr>
                <w:b/>
                <w:sz w:val="20"/>
                <w:szCs w:val="20"/>
              </w:rPr>
            </w:pPr>
            <w:r w:rsidRPr="00C22AEE">
              <w:rPr>
                <w:b/>
                <w:sz w:val="20"/>
                <w:szCs w:val="20"/>
              </w:rPr>
              <w:t>Amb</w:t>
            </w:r>
          </w:p>
        </w:tc>
        <w:tc>
          <w:tcPr>
            <w:tcW w:w="715" w:type="dxa"/>
            <w:shd w:val="clear" w:color="auto" w:fill="F3F3F3"/>
            <w:tcMar>
              <w:top w:w="100" w:type="dxa"/>
              <w:left w:w="100" w:type="dxa"/>
              <w:bottom w:w="100" w:type="dxa"/>
              <w:right w:w="100" w:type="dxa"/>
            </w:tcMar>
          </w:tcPr>
          <w:p w14:paraId="11681B74" w14:textId="77777777" w:rsidR="006F0399" w:rsidRPr="00931795" w:rsidRDefault="006F0399" w:rsidP="006F0399">
            <w:pPr>
              <w:widowControl w:val="0"/>
              <w:rPr>
                <w:sz w:val="15"/>
                <w:szCs w:val="15"/>
              </w:rPr>
            </w:pPr>
          </w:p>
        </w:tc>
        <w:tc>
          <w:tcPr>
            <w:tcW w:w="676" w:type="dxa"/>
            <w:shd w:val="clear" w:color="auto" w:fill="F3F5F3"/>
            <w:tcMar>
              <w:top w:w="100" w:type="dxa"/>
              <w:left w:w="100" w:type="dxa"/>
              <w:bottom w:w="100" w:type="dxa"/>
              <w:right w:w="100" w:type="dxa"/>
            </w:tcMar>
          </w:tcPr>
          <w:p w14:paraId="61F1DA80" w14:textId="0395FD5E" w:rsidR="006F0399" w:rsidRPr="00931795" w:rsidRDefault="006F0399" w:rsidP="006F0399">
            <w:pPr>
              <w:widowControl w:val="0"/>
              <w:jc w:val="center"/>
              <w:rPr>
                <w:sz w:val="15"/>
                <w:szCs w:val="15"/>
              </w:rPr>
            </w:pPr>
          </w:p>
        </w:tc>
        <w:tc>
          <w:tcPr>
            <w:tcW w:w="675" w:type="dxa"/>
            <w:shd w:val="clear" w:color="auto" w:fill="F3F3F3"/>
            <w:tcMar>
              <w:top w:w="100" w:type="dxa"/>
              <w:left w:w="100" w:type="dxa"/>
              <w:bottom w:w="100" w:type="dxa"/>
              <w:right w:w="100" w:type="dxa"/>
            </w:tcMar>
          </w:tcPr>
          <w:p w14:paraId="16584488" w14:textId="77777777" w:rsidR="006F0399" w:rsidRPr="00931795" w:rsidRDefault="006F0399" w:rsidP="006F0399">
            <w:pPr>
              <w:widowControl w:val="0"/>
              <w:jc w:val="center"/>
              <w:rPr>
                <w:sz w:val="15"/>
                <w:szCs w:val="15"/>
              </w:rPr>
            </w:pPr>
          </w:p>
        </w:tc>
        <w:tc>
          <w:tcPr>
            <w:tcW w:w="660" w:type="dxa"/>
            <w:shd w:val="clear" w:color="auto" w:fill="BFBFBF" w:themeFill="background1" w:themeFillShade="BF"/>
            <w:tcMar>
              <w:top w:w="100" w:type="dxa"/>
              <w:left w:w="100" w:type="dxa"/>
              <w:bottom w:w="100" w:type="dxa"/>
              <w:right w:w="100" w:type="dxa"/>
            </w:tcMar>
          </w:tcPr>
          <w:p w14:paraId="5349DBB0" w14:textId="228CAB6E" w:rsidR="006F0399" w:rsidRPr="00931795" w:rsidRDefault="00931795" w:rsidP="006F0399">
            <w:pPr>
              <w:widowControl w:val="0"/>
              <w:jc w:val="center"/>
              <w:rPr>
                <w:sz w:val="15"/>
                <w:szCs w:val="15"/>
              </w:rPr>
            </w:pPr>
            <w:r>
              <w:rPr>
                <w:sz w:val="15"/>
                <w:szCs w:val="15"/>
              </w:rPr>
              <w:t>*</w:t>
            </w:r>
            <w:r w:rsidR="006F0399" w:rsidRPr="00931795">
              <w:rPr>
                <w:sz w:val="15"/>
                <w:szCs w:val="15"/>
              </w:rPr>
              <w:t>11.2 (0.038)</w:t>
            </w: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537DD750" w14:textId="0E393B7D" w:rsidR="006F0399" w:rsidRPr="003A1842" w:rsidRDefault="006F0399" w:rsidP="006F0399">
            <w:pPr>
              <w:widowControl w:val="0"/>
              <w:jc w:val="center"/>
              <w:rPr>
                <w:sz w:val="15"/>
                <w:szCs w:val="15"/>
              </w:rPr>
            </w:pPr>
            <w:r>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DB9F2E1"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01A75AEA"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0C5766D4" w14:textId="77777777" w:rsidR="006F0399" w:rsidRPr="003A1842" w:rsidRDefault="006F0399" w:rsidP="006F0399">
            <w:pPr>
              <w:widowControl w:val="0"/>
              <w:jc w:val="center"/>
              <w:rPr>
                <w:sz w:val="15"/>
                <w:szCs w:val="15"/>
              </w:rPr>
            </w:pPr>
          </w:p>
        </w:tc>
        <w:tc>
          <w:tcPr>
            <w:tcW w:w="682" w:type="dxa"/>
            <w:shd w:val="clear" w:color="auto" w:fill="F3F3F3"/>
            <w:tcMar>
              <w:top w:w="100" w:type="dxa"/>
              <w:left w:w="100" w:type="dxa"/>
              <w:bottom w:w="100" w:type="dxa"/>
              <w:right w:w="100" w:type="dxa"/>
            </w:tcMar>
          </w:tcPr>
          <w:p w14:paraId="10107FC1" w14:textId="246F84EC"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6401B896" w14:textId="77777777"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31132DCB" w14:textId="4C2015A5" w:rsidR="006F0399" w:rsidRPr="003A1842" w:rsidRDefault="006F0399" w:rsidP="006F0399">
            <w:pPr>
              <w:widowControl w:val="0"/>
              <w:jc w:val="center"/>
              <w:rPr>
                <w:sz w:val="15"/>
                <w:szCs w:val="15"/>
              </w:rPr>
            </w:pPr>
            <w:r w:rsidRPr="003A1842">
              <w:rPr>
                <w:sz w:val="15"/>
                <w:szCs w:val="15"/>
              </w:rPr>
              <w:t>4.2 (0.26</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47D09811" w14:textId="44ABDA5D" w:rsidR="006F0399" w:rsidRPr="003A1842" w:rsidRDefault="006F0399" w:rsidP="006F0399">
            <w:pPr>
              <w:widowControl w:val="0"/>
              <w:jc w:val="center"/>
              <w:rPr>
                <w:sz w:val="15"/>
                <w:szCs w:val="15"/>
              </w:rPr>
            </w:pPr>
            <w:r>
              <w:rPr>
                <w:sz w:val="15"/>
                <w:szCs w:val="15"/>
              </w:rPr>
              <w:t>-</w:t>
            </w:r>
          </w:p>
        </w:tc>
        <w:tc>
          <w:tcPr>
            <w:tcW w:w="72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8669D6B" w14:textId="77777777" w:rsidR="006F0399" w:rsidRPr="003A1842" w:rsidRDefault="006F0399" w:rsidP="006F0399">
            <w:pPr>
              <w:widowControl w:val="0"/>
              <w:jc w:val="center"/>
              <w:rPr>
                <w:sz w:val="15"/>
                <w:szCs w:val="15"/>
              </w:rPr>
            </w:pPr>
          </w:p>
        </w:tc>
      </w:tr>
      <w:tr w:rsidR="006F0399" w14:paraId="0EF9A149" w14:textId="77777777" w:rsidTr="00F05519">
        <w:trPr>
          <w:trHeight w:val="380"/>
        </w:trPr>
        <w:tc>
          <w:tcPr>
            <w:tcW w:w="772" w:type="dxa"/>
            <w:vMerge/>
            <w:shd w:val="clear" w:color="auto" w:fill="BFBFBF" w:themeFill="background1" w:themeFillShade="BF"/>
          </w:tcPr>
          <w:p w14:paraId="42944CE6" w14:textId="77777777" w:rsidR="006F0399" w:rsidRDefault="006F0399" w:rsidP="006F0399">
            <w:pPr>
              <w:widowControl w:val="0"/>
              <w:jc w:val="center"/>
              <w:rPr>
                <w:b/>
                <w:sz w:val="18"/>
                <w:szCs w:val="18"/>
              </w:rPr>
            </w:pPr>
          </w:p>
        </w:tc>
        <w:tc>
          <w:tcPr>
            <w:tcW w:w="682" w:type="dxa"/>
            <w:shd w:val="clear" w:color="auto" w:fill="A6A6A6" w:themeFill="background1" w:themeFillShade="A6"/>
            <w:tcMar>
              <w:top w:w="100" w:type="dxa"/>
              <w:left w:w="100" w:type="dxa"/>
              <w:bottom w:w="100" w:type="dxa"/>
              <w:right w:w="100" w:type="dxa"/>
            </w:tcMar>
            <w:vAlign w:val="center"/>
          </w:tcPr>
          <w:p w14:paraId="57D842E3" w14:textId="598FD81D" w:rsidR="006F0399" w:rsidRPr="00C22AEE" w:rsidRDefault="006F0399" w:rsidP="006F0399">
            <w:pPr>
              <w:widowControl w:val="0"/>
              <w:jc w:val="center"/>
              <w:rPr>
                <w:b/>
                <w:sz w:val="20"/>
                <w:szCs w:val="20"/>
              </w:rPr>
            </w:pPr>
            <w:r w:rsidRPr="00C22AEE">
              <w:rPr>
                <w:b/>
                <w:sz w:val="20"/>
                <w:szCs w:val="20"/>
              </w:rPr>
              <w:t>High</w:t>
            </w:r>
          </w:p>
        </w:tc>
        <w:tc>
          <w:tcPr>
            <w:tcW w:w="715" w:type="dxa"/>
            <w:shd w:val="clear" w:color="auto" w:fill="F3F3F3"/>
            <w:tcMar>
              <w:top w:w="100" w:type="dxa"/>
              <w:left w:w="100" w:type="dxa"/>
              <w:bottom w:w="100" w:type="dxa"/>
              <w:right w:w="100" w:type="dxa"/>
            </w:tcMar>
          </w:tcPr>
          <w:p w14:paraId="1E8AF00F" w14:textId="77777777" w:rsidR="006F0399" w:rsidRPr="003A1842" w:rsidRDefault="006F0399" w:rsidP="006F0399">
            <w:pPr>
              <w:widowControl w:val="0"/>
              <w:jc w:val="center"/>
              <w:rPr>
                <w:sz w:val="15"/>
                <w:szCs w:val="15"/>
              </w:rPr>
            </w:pPr>
          </w:p>
        </w:tc>
        <w:tc>
          <w:tcPr>
            <w:tcW w:w="676" w:type="dxa"/>
            <w:shd w:val="clear" w:color="auto" w:fill="F3F3F3"/>
            <w:tcMar>
              <w:top w:w="100" w:type="dxa"/>
              <w:left w:w="100" w:type="dxa"/>
              <w:bottom w:w="100" w:type="dxa"/>
              <w:right w:w="100" w:type="dxa"/>
            </w:tcMar>
          </w:tcPr>
          <w:p w14:paraId="53283103" w14:textId="363019A7" w:rsidR="006F0399" w:rsidRPr="003A1842" w:rsidRDefault="006F0399" w:rsidP="006F0399">
            <w:pPr>
              <w:widowControl w:val="0"/>
              <w:jc w:val="center"/>
              <w:rPr>
                <w:sz w:val="15"/>
                <w:szCs w:val="15"/>
              </w:rPr>
            </w:pPr>
            <w:r w:rsidRPr="003A1842">
              <w:rPr>
                <w:sz w:val="15"/>
                <w:szCs w:val="15"/>
              </w:rPr>
              <w:t>1.7</w:t>
            </w:r>
            <w:r w:rsidRPr="003A1842">
              <w:rPr>
                <w:b/>
                <w:sz w:val="15"/>
                <w:szCs w:val="15"/>
              </w:rPr>
              <w:t xml:space="preserve"> (</w:t>
            </w:r>
            <w:r w:rsidRPr="003A1842">
              <w:rPr>
                <w:sz w:val="15"/>
                <w:szCs w:val="15"/>
              </w:rPr>
              <w:t>0.78)</w:t>
            </w:r>
          </w:p>
        </w:tc>
        <w:tc>
          <w:tcPr>
            <w:tcW w:w="675" w:type="dxa"/>
            <w:shd w:val="clear" w:color="auto" w:fill="F3F3F3"/>
            <w:tcMar>
              <w:top w:w="100" w:type="dxa"/>
              <w:left w:w="100" w:type="dxa"/>
              <w:bottom w:w="100" w:type="dxa"/>
              <w:right w:w="100" w:type="dxa"/>
            </w:tcMar>
          </w:tcPr>
          <w:p w14:paraId="47ED1775" w14:textId="7BA80ABD" w:rsidR="006F0399" w:rsidRPr="003A1842" w:rsidRDefault="006F0399" w:rsidP="006F0399">
            <w:pPr>
              <w:widowControl w:val="0"/>
              <w:jc w:val="center"/>
              <w:rPr>
                <w:sz w:val="15"/>
                <w:szCs w:val="15"/>
              </w:rPr>
            </w:pPr>
          </w:p>
        </w:tc>
        <w:tc>
          <w:tcPr>
            <w:tcW w:w="660" w:type="dxa"/>
            <w:shd w:val="clear" w:color="auto" w:fill="F3F3F3"/>
            <w:tcMar>
              <w:top w:w="100" w:type="dxa"/>
              <w:left w:w="100" w:type="dxa"/>
              <w:bottom w:w="100" w:type="dxa"/>
              <w:right w:w="100" w:type="dxa"/>
            </w:tcMar>
          </w:tcPr>
          <w:p w14:paraId="6DA9B566" w14:textId="071EF319" w:rsidR="006F0399" w:rsidRPr="003A1842" w:rsidRDefault="006F0399" w:rsidP="006F0399">
            <w:pPr>
              <w:widowControl w:val="0"/>
              <w:jc w:val="center"/>
              <w:rPr>
                <w:sz w:val="15"/>
                <w:szCs w:val="15"/>
              </w:rPr>
            </w:pPr>
            <w:r w:rsidRPr="003A1842">
              <w:rPr>
                <w:sz w:val="15"/>
                <w:szCs w:val="15"/>
              </w:rPr>
              <w:t>0.6</w:t>
            </w:r>
            <w:r w:rsidRPr="003A1842">
              <w:rPr>
                <w:b/>
                <w:sz w:val="15"/>
                <w:szCs w:val="15"/>
              </w:rPr>
              <w:t xml:space="preserve"> (</w:t>
            </w:r>
            <w:r w:rsidRPr="003A1842">
              <w:rPr>
                <w:sz w:val="15"/>
                <w:szCs w:val="15"/>
              </w:rPr>
              <w:t>0.95)</w:t>
            </w:r>
          </w:p>
        </w:tc>
        <w:tc>
          <w:tcPr>
            <w:tcW w:w="660" w:type="dxa"/>
            <w:shd w:val="clear" w:color="auto" w:fill="F3F3F3"/>
            <w:tcMar>
              <w:top w:w="100" w:type="dxa"/>
              <w:left w:w="100" w:type="dxa"/>
              <w:bottom w:w="100" w:type="dxa"/>
              <w:right w:w="100" w:type="dxa"/>
            </w:tcMar>
          </w:tcPr>
          <w:p w14:paraId="22A0F85A" w14:textId="5C95A309" w:rsidR="006F0399" w:rsidRPr="003A1842" w:rsidRDefault="006F0399" w:rsidP="006F0399">
            <w:pPr>
              <w:widowControl w:val="0"/>
              <w:jc w:val="center"/>
              <w:rPr>
                <w:sz w:val="15"/>
                <w:szCs w:val="15"/>
              </w:rPr>
            </w:pPr>
            <w:r w:rsidRPr="003A1842">
              <w:rPr>
                <w:sz w:val="15"/>
                <w:szCs w:val="15"/>
              </w:rPr>
              <w:t>9.5 (0.084)</w:t>
            </w:r>
          </w:p>
        </w:tc>
        <w:tc>
          <w:tcPr>
            <w:tcW w:w="660" w:type="dxa"/>
            <w:tcBorders>
              <w:top w:val="single" w:sz="8" w:space="0" w:color="000000"/>
            </w:tcBorders>
            <w:shd w:val="clear" w:color="auto" w:fill="F3F3F3"/>
            <w:tcMar>
              <w:top w:w="100" w:type="dxa"/>
              <w:left w:w="100" w:type="dxa"/>
              <w:bottom w:w="100" w:type="dxa"/>
              <w:right w:w="100" w:type="dxa"/>
            </w:tcMar>
          </w:tcPr>
          <w:p w14:paraId="1464568F" w14:textId="77777777" w:rsidR="006F0399" w:rsidRPr="003A1842" w:rsidRDefault="006F0399" w:rsidP="006F0399">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685978D3"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4B7D1E6D" w14:textId="77777777" w:rsidR="006F0399" w:rsidRPr="003A1842" w:rsidRDefault="006F0399" w:rsidP="006F0399">
            <w:pPr>
              <w:widowControl w:val="0"/>
              <w:jc w:val="center"/>
              <w:rPr>
                <w:sz w:val="15"/>
                <w:szCs w:val="15"/>
              </w:rPr>
            </w:pPr>
          </w:p>
        </w:tc>
        <w:tc>
          <w:tcPr>
            <w:tcW w:w="682" w:type="dxa"/>
            <w:shd w:val="clear" w:color="auto" w:fill="F3F3F3"/>
            <w:tcMar>
              <w:top w:w="100" w:type="dxa"/>
              <w:left w:w="100" w:type="dxa"/>
              <w:bottom w:w="100" w:type="dxa"/>
              <w:right w:w="100" w:type="dxa"/>
            </w:tcMar>
          </w:tcPr>
          <w:p w14:paraId="1A052B65" w14:textId="15C36015" w:rsidR="006F0399" w:rsidRPr="003A1842" w:rsidRDefault="006F0399" w:rsidP="006F0399">
            <w:pPr>
              <w:widowControl w:val="0"/>
              <w:jc w:val="center"/>
              <w:rPr>
                <w:sz w:val="15"/>
                <w:szCs w:val="15"/>
              </w:rPr>
            </w:pPr>
            <w:r w:rsidRPr="003A1842">
              <w:rPr>
                <w:sz w:val="15"/>
                <w:szCs w:val="15"/>
              </w:rPr>
              <w:t>0.8 (0.9)</w:t>
            </w:r>
          </w:p>
        </w:tc>
        <w:tc>
          <w:tcPr>
            <w:tcW w:w="720" w:type="dxa"/>
            <w:shd w:val="clear" w:color="auto" w:fill="F3F3F3"/>
            <w:tcMar>
              <w:top w:w="100" w:type="dxa"/>
              <w:left w:w="100" w:type="dxa"/>
              <w:bottom w:w="100" w:type="dxa"/>
              <w:right w:w="100" w:type="dxa"/>
            </w:tcMar>
          </w:tcPr>
          <w:p w14:paraId="535E7577" w14:textId="030360D4"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69CD43C6" w14:textId="05EB3502" w:rsidR="006F0399" w:rsidRPr="003A1842" w:rsidRDefault="006F0399" w:rsidP="006F0399">
            <w:pPr>
              <w:widowControl w:val="0"/>
              <w:jc w:val="center"/>
              <w:rPr>
                <w:sz w:val="15"/>
                <w:szCs w:val="15"/>
              </w:rPr>
            </w:pPr>
            <w:r w:rsidRPr="003A1842">
              <w:rPr>
                <w:sz w:val="15"/>
                <w:szCs w:val="15"/>
              </w:rPr>
              <w:t>5.5 (0.17)</w:t>
            </w:r>
          </w:p>
        </w:tc>
        <w:tc>
          <w:tcPr>
            <w:tcW w:w="720" w:type="dxa"/>
            <w:shd w:val="clear" w:color="auto" w:fill="F3F3F3"/>
            <w:tcMar>
              <w:top w:w="100" w:type="dxa"/>
              <w:left w:w="100" w:type="dxa"/>
              <w:bottom w:w="100" w:type="dxa"/>
              <w:right w:w="100" w:type="dxa"/>
            </w:tcMar>
          </w:tcPr>
          <w:p w14:paraId="02ADF234" w14:textId="0EDE1908" w:rsidR="006F0399" w:rsidRPr="003A1842" w:rsidRDefault="006F0399" w:rsidP="006F0399">
            <w:pPr>
              <w:widowControl w:val="0"/>
              <w:jc w:val="center"/>
              <w:rPr>
                <w:sz w:val="15"/>
                <w:szCs w:val="15"/>
              </w:rPr>
            </w:pPr>
            <w:r w:rsidRPr="003A1842">
              <w:rPr>
                <w:sz w:val="15"/>
                <w:szCs w:val="15"/>
              </w:rPr>
              <w:t>0.15 (1.0)</w:t>
            </w:r>
          </w:p>
        </w:tc>
        <w:tc>
          <w:tcPr>
            <w:tcW w:w="720" w:type="dxa"/>
            <w:tcBorders>
              <w:top w:val="single" w:sz="8" w:space="0" w:color="000000"/>
            </w:tcBorders>
            <w:shd w:val="clear" w:color="auto" w:fill="F3F3F3"/>
            <w:tcMar>
              <w:top w:w="100" w:type="dxa"/>
              <w:left w:w="100" w:type="dxa"/>
              <w:bottom w:w="100" w:type="dxa"/>
              <w:right w:w="100" w:type="dxa"/>
            </w:tcMar>
          </w:tcPr>
          <w:p w14:paraId="66315E40" w14:textId="77777777" w:rsidR="006F0399" w:rsidRPr="003A1842" w:rsidRDefault="006F0399" w:rsidP="006F0399">
            <w:pPr>
              <w:widowControl w:val="0"/>
              <w:jc w:val="center"/>
              <w:rPr>
                <w:sz w:val="15"/>
                <w:szCs w:val="15"/>
              </w:rPr>
            </w:pPr>
            <w:r w:rsidRPr="003A1842">
              <w:rPr>
                <w:sz w:val="15"/>
                <w:szCs w:val="15"/>
              </w:rPr>
              <w:t>-</w:t>
            </w:r>
          </w:p>
        </w:tc>
      </w:tr>
      <w:tr w:rsidR="006F0399" w14:paraId="09B1A782" w14:textId="77777777" w:rsidTr="00F05519">
        <w:trPr>
          <w:trHeight w:val="20"/>
        </w:trPr>
        <w:tc>
          <w:tcPr>
            <w:tcW w:w="1454" w:type="dxa"/>
            <w:gridSpan w:val="2"/>
            <w:shd w:val="clear" w:color="auto" w:fill="D9D9D9"/>
            <w:vAlign w:val="center"/>
          </w:tcPr>
          <w:p w14:paraId="19AD2472" w14:textId="4E56F124" w:rsidR="006F0399" w:rsidRPr="006F0399" w:rsidRDefault="006F0399" w:rsidP="006F0399">
            <w:pPr>
              <w:widowControl w:val="0"/>
              <w:jc w:val="center"/>
              <w:rPr>
                <w:b/>
                <w:sz w:val="22"/>
                <w:szCs w:val="15"/>
              </w:rPr>
            </w:pPr>
            <w:r w:rsidRPr="006F0399">
              <w:rPr>
                <w:b/>
                <w:sz w:val="22"/>
                <w:szCs w:val="15"/>
              </w:rPr>
              <w:t>% mature</w:t>
            </w:r>
          </w:p>
        </w:tc>
        <w:tc>
          <w:tcPr>
            <w:tcW w:w="715" w:type="dxa"/>
            <w:shd w:val="clear" w:color="auto" w:fill="D9D9D9"/>
            <w:tcMar>
              <w:top w:w="100" w:type="dxa"/>
              <w:left w:w="100" w:type="dxa"/>
              <w:bottom w:w="100" w:type="dxa"/>
              <w:right w:w="100" w:type="dxa"/>
            </w:tcMar>
            <w:vAlign w:val="center"/>
          </w:tcPr>
          <w:p w14:paraId="225BE25D" w14:textId="77F2D10A" w:rsidR="006F0399" w:rsidRDefault="006F0399" w:rsidP="006F0399">
            <w:pPr>
              <w:widowControl w:val="0"/>
              <w:jc w:val="center"/>
              <w:rPr>
                <w:sz w:val="18"/>
                <w:szCs w:val="18"/>
              </w:rPr>
            </w:pPr>
            <w:r>
              <w:rPr>
                <w:sz w:val="18"/>
                <w:szCs w:val="18"/>
              </w:rPr>
              <w:t>30%</w:t>
            </w:r>
          </w:p>
        </w:tc>
        <w:tc>
          <w:tcPr>
            <w:tcW w:w="676" w:type="dxa"/>
            <w:shd w:val="clear" w:color="auto" w:fill="D9D9D9"/>
            <w:tcMar>
              <w:top w:w="100" w:type="dxa"/>
              <w:left w:w="100" w:type="dxa"/>
              <w:bottom w:w="100" w:type="dxa"/>
              <w:right w:w="100" w:type="dxa"/>
            </w:tcMar>
            <w:vAlign w:val="center"/>
          </w:tcPr>
          <w:p w14:paraId="3A07BF0F" w14:textId="5CE322D6" w:rsidR="006F0399" w:rsidRDefault="006F0399" w:rsidP="006F0399">
            <w:pPr>
              <w:widowControl w:val="0"/>
              <w:jc w:val="center"/>
              <w:rPr>
                <w:sz w:val="18"/>
                <w:szCs w:val="18"/>
              </w:rPr>
            </w:pPr>
            <w:r>
              <w:rPr>
                <w:sz w:val="18"/>
                <w:szCs w:val="18"/>
              </w:rPr>
              <w:t>28%</w:t>
            </w:r>
          </w:p>
        </w:tc>
        <w:tc>
          <w:tcPr>
            <w:tcW w:w="675" w:type="dxa"/>
            <w:shd w:val="clear" w:color="auto" w:fill="D9D9D9"/>
            <w:tcMar>
              <w:top w:w="100" w:type="dxa"/>
              <w:left w:w="100" w:type="dxa"/>
              <w:bottom w:w="100" w:type="dxa"/>
              <w:right w:w="100" w:type="dxa"/>
            </w:tcMar>
            <w:vAlign w:val="center"/>
          </w:tcPr>
          <w:p w14:paraId="563981E8" w14:textId="10BC5F5C" w:rsidR="006F0399" w:rsidRDefault="006F0399" w:rsidP="006F0399">
            <w:pPr>
              <w:widowControl w:val="0"/>
              <w:jc w:val="center"/>
              <w:rPr>
                <w:sz w:val="18"/>
                <w:szCs w:val="18"/>
              </w:rPr>
            </w:pPr>
            <w:r>
              <w:rPr>
                <w:sz w:val="18"/>
                <w:szCs w:val="18"/>
              </w:rPr>
              <w:t>15%</w:t>
            </w:r>
          </w:p>
        </w:tc>
        <w:tc>
          <w:tcPr>
            <w:tcW w:w="660" w:type="dxa"/>
            <w:shd w:val="clear" w:color="auto" w:fill="D9D9D9"/>
            <w:tcMar>
              <w:top w:w="100" w:type="dxa"/>
              <w:left w:w="100" w:type="dxa"/>
              <w:bottom w:w="100" w:type="dxa"/>
              <w:right w:w="100" w:type="dxa"/>
            </w:tcMar>
            <w:vAlign w:val="center"/>
          </w:tcPr>
          <w:p w14:paraId="77398ADA" w14:textId="6C627FF8" w:rsidR="006F0399" w:rsidRDefault="006F0399" w:rsidP="006F0399">
            <w:pPr>
              <w:widowControl w:val="0"/>
              <w:jc w:val="center"/>
              <w:rPr>
                <w:sz w:val="18"/>
                <w:szCs w:val="18"/>
              </w:rPr>
            </w:pPr>
            <w:r>
              <w:rPr>
                <w:sz w:val="18"/>
                <w:szCs w:val="18"/>
              </w:rPr>
              <w:t>19%</w:t>
            </w:r>
          </w:p>
        </w:tc>
        <w:tc>
          <w:tcPr>
            <w:tcW w:w="660" w:type="dxa"/>
            <w:shd w:val="clear" w:color="auto" w:fill="D9D9D9"/>
            <w:tcMar>
              <w:top w:w="100" w:type="dxa"/>
              <w:left w:w="100" w:type="dxa"/>
              <w:bottom w:w="100" w:type="dxa"/>
              <w:right w:w="100" w:type="dxa"/>
            </w:tcMar>
            <w:vAlign w:val="center"/>
          </w:tcPr>
          <w:p w14:paraId="7590CAC6" w14:textId="50143973" w:rsidR="006F0399" w:rsidRDefault="006F0399" w:rsidP="006F0399">
            <w:pPr>
              <w:widowControl w:val="0"/>
              <w:jc w:val="center"/>
              <w:rPr>
                <w:sz w:val="18"/>
                <w:szCs w:val="18"/>
              </w:rPr>
            </w:pPr>
            <w:r>
              <w:rPr>
                <w:sz w:val="18"/>
                <w:szCs w:val="18"/>
              </w:rPr>
              <w:t>33%</w:t>
            </w:r>
          </w:p>
        </w:tc>
        <w:tc>
          <w:tcPr>
            <w:tcW w:w="660" w:type="dxa"/>
            <w:shd w:val="clear" w:color="auto" w:fill="D9D9D9"/>
            <w:tcMar>
              <w:top w:w="100" w:type="dxa"/>
              <w:left w:w="100" w:type="dxa"/>
              <w:bottom w:w="100" w:type="dxa"/>
              <w:right w:w="100" w:type="dxa"/>
            </w:tcMar>
            <w:vAlign w:val="center"/>
          </w:tcPr>
          <w:p w14:paraId="4EBFF841" w14:textId="32ECC0E0" w:rsidR="006F0399" w:rsidRDefault="006F0399" w:rsidP="006F0399">
            <w:pPr>
              <w:widowControl w:val="0"/>
              <w:jc w:val="center"/>
              <w:rPr>
                <w:sz w:val="18"/>
                <w:szCs w:val="18"/>
              </w:rPr>
            </w:pPr>
            <w:r>
              <w:rPr>
                <w:sz w:val="18"/>
                <w:szCs w:val="18"/>
              </w:rPr>
              <w:t>21%</w:t>
            </w:r>
          </w:p>
        </w:tc>
        <w:tc>
          <w:tcPr>
            <w:tcW w:w="219" w:type="dxa"/>
            <w:tcBorders>
              <w:top w:val="single" w:sz="8" w:space="0" w:color="FFFFFF"/>
              <w:bottom w:val="single" w:sz="8" w:space="0" w:color="FFFFFF"/>
            </w:tcBorders>
            <w:shd w:val="clear" w:color="auto" w:fill="FFFFFF" w:themeFill="background1"/>
            <w:tcMar>
              <w:top w:w="14" w:type="dxa"/>
              <w:left w:w="14" w:type="dxa"/>
              <w:bottom w:w="14" w:type="dxa"/>
              <w:right w:w="14" w:type="dxa"/>
            </w:tcMar>
            <w:vAlign w:val="center"/>
          </w:tcPr>
          <w:p w14:paraId="35A3A5DD" w14:textId="77777777" w:rsidR="006F0399" w:rsidRPr="00FA6EFF" w:rsidRDefault="006F0399" w:rsidP="006F0399">
            <w:pPr>
              <w:widowControl w:val="0"/>
              <w:jc w:val="center"/>
              <w:rPr>
                <w:sz w:val="2"/>
                <w:szCs w:val="18"/>
              </w:rPr>
            </w:pPr>
          </w:p>
        </w:tc>
        <w:tc>
          <w:tcPr>
            <w:tcW w:w="671" w:type="dxa"/>
            <w:shd w:val="clear" w:color="auto" w:fill="D9D9D9"/>
            <w:tcMar>
              <w:top w:w="100" w:type="dxa"/>
              <w:left w:w="100" w:type="dxa"/>
              <w:bottom w:w="100" w:type="dxa"/>
              <w:right w:w="100" w:type="dxa"/>
            </w:tcMar>
            <w:vAlign w:val="center"/>
          </w:tcPr>
          <w:p w14:paraId="621ED75D" w14:textId="65768324" w:rsidR="006F0399" w:rsidRDefault="006F0399" w:rsidP="006F0399">
            <w:pPr>
              <w:widowControl w:val="0"/>
              <w:jc w:val="center"/>
              <w:rPr>
                <w:sz w:val="18"/>
                <w:szCs w:val="18"/>
              </w:rPr>
            </w:pPr>
            <w:r>
              <w:rPr>
                <w:sz w:val="18"/>
                <w:szCs w:val="18"/>
              </w:rPr>
              <w:t>2%</w:t>
            </w:r>
          </w:p>
        </w:tc>
        <w:tc>
          <w:tcPr>
            <w:tcW w:w="682" w:type="dxa"/>
            <w:shd w:val="clear" w:color="auto" w:fill="D9D9D9"/>
            <w:tcMar>
              <w:top w:w="100" w:type="dxa"/>
              <w:left w:w="100" w:type="dxa"/>
              <w:bottom w:w="100" w:type="dxa"/>
              <w:right w:w="100" w:type="dxa"/>
            </w:tcMar>
            <w:vAlign w:val="center"/>
          </w:tcPr>
          <w:p w14:paraId="543900F2" w14:textId="4C40C2BF" w:rsidR="006F0399" w:rsidRDefault="006F0399" w:rsidP="006F0399">
            <w:pPr>
              <w:widowControl w:val="0"/>
              <w:jc w:val="center"/>
              <w:rPr>
                <w:sz w:val="18"/>
                <w:szCs w:val="18"/>
              </w:rPr>
            </w:pPr>
            <w:r>
              <w:rPr>
                <w:sz w:val="18"/>
                <w:szCs w:val="18"/>
              </w:rPr>
              <w:t>15%</w:t>
            </w:r>
          </w:p>
        </w:tc>
        <w:tc>
          <w:tcPr>
            <w:tcW w:w="720" w:type="dxa"/>
            <w:shd w:val="clear" w:color="auto" w:fill="D9D9D9"/>
            <w:tcMar>
              <w:top w:w="100" w:type="dxa"/>
              <w:left w:w="100" w:type="dxa"/>
              <w:bottom w:w="100" w:type="dxa"/>
              <w:right w:w="100" w:type="dxa"/>
            </w:tcMar>
            <w:vAlign w:val="center"/>
          </w:tcPr>
          <w:p w14:paraId="29E62EEA" w14:textId="6B7BFFD0" w:rsidR="006F0399" w:rsidRDefault="006F0399" w:rsidP="006F0399">
            <w:pPr>
              <w:widowControl w:val="0"/>
              <w:jc w:val="center"/>
              <w:rPr>
                <w:sz w:val="18"/>
                <w:szCs w:val="18"/>
              </w:rPr>
            </w:pPr>
            <w:r>
              <w:rPr>
                <w:sz w:val="18"/>
                <w:szCs w:val="18"/>
              </w:rPr>
              <w:t>8%</w:t>
            </w:r>
          </w:p>
        </w:tc>
        <w:tc>
          <w:tcPr>
            <w:tcW w:w="720" w:type="dxa"/>
            <w:shd w:val="clear" w:color="auto" w:fill="D9D9D9"/>
            <w:tcMar>
              <w:top w:w="100" w:type="dxa"/>
              <w:left w:w="100" w:type="dxa"/>
              <w:bottom w:w="100" w:type="dxa"/>
              <w:right w:w="100" w:type="dxa"/>
            </w:tcMar>
            <w:vAlign w:val="center"/>
          </w:tcPr>
          <w:p w14:paraId="7EA2892A" w14:textId="18EDBE71" w:rsidR="006F0399" w:rsidRDefault="006F0399" w:rsidP="006F0399">
            <w:pPr>
              <w:widowControl w:val="0"/>
              <w:jc w:val="center"/>
              <w:rPr>
                <w:sz w:val="18"/>
                <w:szCs w:val="18"/>
              </w:rPr>
            </w:pPr>
            <w:r>
              <w:rPr>
                <w:sz w:val="18"/>
                <w:szCs w:val="18"/>
              </w:rPr>
              <w:t>6%</w:t>
            </w:r>
          </w:p>
        </w:tc>
        <w:tc>
          <w:tcPr>
            <w:tcW w:w="720" w:type="dxa"/>
            <w:shd w:val="clear" w:color="auto" w:fill="D9D9D9"/>
            <w:tcMar>
              <w:top w:w="100" w:type="dxa"/>
              <w:left w:w="100" w:type="dxa"/>
              <w:bottom w:w="100" w:type="dxa"/>
              <w:right w:w="100" w:type="dxa"/>
            </w:tcMar>
            <w:vAlign w:val="center"/>
          </w:tcPr>
          <w:p w14:paraId="3C751F5F" w14:textId="17B07B9B" w:rsidR="006F0399" w:rsidRDefault="006F0399" w:rsidP="006F0399">
            <w:pPr>
              <w:widowControl w:val="0"/>
              <w:jc w:val="center"/>
              <w:rPr>
                <w:sz w:val="18"/>
                <w:szCs w:val="18"/>
              </w:rPr>
            </w:pPr>
            <w:r>
              <w:rPr>
                <w:sz w:val="18"/>
                <w:szCs w:val="18"/>
              </w:rPr>
              <w:t>18%</w:t>
            </w:r>
          </w:p>
        </w:tc>
        <w:tc>
          <w:tcPr>
            <w:tcW w:w="720" w:type="dxa"/>
            <w:shd w:val="clear" w:color="auto" w:fill="D9D9D9"/>
            <w:tcMar>
              <w:top w:w="100" w:type="dxa"/>
              <w:left w:w="100" w:type="dxa"/>
              <w:bottom w:w="100" w:type="dxa"/>
              <w:right w:w="100" w:type="dxa"/>
            </w:tcMar>
            <w:vAlign w:val="center"/>
          </w:tcPr>
          <w:p w14:paraId="744156F3" w14:textId="6882A074" w:rsidR="006F0399" w:rsidRDefault="006F0399" w:rsidP="006F0399">
            <w:pPr>
              <w:widowControl w:val="0"/>
              <w:jc w:val="center"/>
              <w:rPr>
                <w:sz w:val="18"/>
                <w:szCs w:val="18"/>
              </w:rPr>
            </w:pPr>
            <w:r>
              <w:rPr>
                <w:sz w:val="18"/>
                <w:szCs w:val="18"/>
              </w:rPr>
              <w:t>21%</w:t>
            </w:r>
          </w:p>
        </w:tc>
      </w:tr>
    </w:tbl>
    <w:p w14:paraId="7F73EA2F" w14:textId="00EF0706" w:rsidR="001B695C" w:rsidRDefault="001B695C" w:rsidP="001B695C">
      <w:pPr>
        <w:suppressLineNumbers/>
        <w:spacing w:line="276" w:lineRule="auto"/>
        <w:rPr>
          <w:ins w:id="799" w:author="Laura H Spencer" w:date="2019-09-25T10:06:00Z"/>
          <w:b/>
          <w:sz w:val="36"/>
          <w:szCs w:val="36"/>
        </w:rPr>
      </w:pPr>
    </w:p>
    <w:p w14:paraId="7E552308" w14:textId="77777777" w:rsidR="001B695C" w:rsidRDefault="001B695C" w:rsidP="003D5141">
      <w:pPr>
        <w:suppressLineNumbers/>
        <w:spacing w:line="276" w:lineRule="auto"/>
        <w:rPr>
          <w:ins w:id="800" w:author="Laura H Spencer" w:date="2019-09-25T10:06:00Z"/>
          <w:b/>
          <w:sz w:val="36"/>
          <w:szCs w:val="36"/>
        </w:rPr>
      </w:pPr>
    </w:p>
    <w:p w14:paraId="04C03D16" w14:textId="77777777" w:rsidR="001554ED" w:rsidRDefault="001554ED" w:rsidP="001554ED">
      <w:pPr>
        <w:suppressLineNumbers/>
        <w:rPr>
          <w:b/>
          <w:sz w:val="36"/>
          <w:szCs w:val="36"/>
        </w:rPr>
      </w:pPr>
    </w:p>
    <w:tbl>
      <w:tblPr>
        <w:tblStyle w:val="a1"/>
        <w:tblW w:w="9839" w:type="dxa"/>
        <w:tblInd w:w="-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6"/>
        <w:gridCol w:w="872"/>
        <w:gridCol w:w="872"/>
        <w:gridCol w:w="872"/>
        <w:gridCol w:w="871"/>
        <w:gridCol w:w="871"/>
        <w:gridCol w:w="871"/>
        <w:gridCol w:w="871"/>
        <w:gridCol w:w="871"/>
        <w:gridCol w:w="871"/>
        <w:gridCol w:w="871"/>
      </w:tblGrid>
      <w:tr w:rsidR="002B18E0" w14:paraId="397C6030" w14:textId="77777777" w:rsidTr="00B85906">
        <w:trPr>
          <w:trHeight w:val="440"/>
        </w:trPr>
        <w:tc>
          <w:tcPr>
            <w:tcW w:w="9839" w:type="dxa"/>
            <w:gridSpan w:val="11"/>
            <w:shd w:val="clear" w:color="auto" w:fill="F2F2F2" w:themeFill="background1" w:themeFillShade="F2"/>
            <w:tcMar>
              <w:top w:w="100" w:type="dxa"/>
              <w:left w:w="100" w:type="dxa"/>
              <w:bottom w:w="100" w:type="dxa"/>
              <w:right w:w="100" w:type="dxa"/>
            </w:tcMar>
          </w:tcPr>
          <w:p w14:paraId="4E414838" w14:textId="3348280C" w:rsidR="002B18E0" w:rsidRDefault="002B18E0" w:rsidP="001F5BDB">
            <w:pPr>
              <w:rPr>
                <w:i/>
              </w:rPr>
            </w:pPr>
            <w:commentRangeStart w:id="801"/>
            <w:commentRangeStart w:id="802"/>
            <w:r>
              <w:rPr>
                <w:b/>
              </w:rPr>
              <w:lastRenderedPageBreak/>
              <w:t xml:space="preserve">Table 3: </w:t>
            </w:r>
            <w:commentRangeEnd w:id="801"/>
            <w:r w:rsidR="00B85906">
              <w:rPr>
                <w:rStyle w:val="CommentReference"/>
                <w:rFonts w:ascii="Arial" w:eastAsia="Arial" w:hAnsi="Arial" w:cs="Arial"/>
                <w:lang w:val="en"/>
              </w:rPr>
              <w:commentReference w:id="801"/>
            </w:r>
            <w:commentRangeEnd w:id="802"/>
            <w:r w:rsidR="00B85906">
              <w:rPr>
                <w:rStyle w:val="CommentReference"/>
                <w:rFonts w:ascii="Arial" w:eastAsia="Arial" w:hAnsi="Arial" w:cs="Arial"/>
                <w:lang w:val="en"/>
              </w:rPr>
              <w:commentReference w:id="802"/>
            </w:r>
            <w:r>
              <w:t>Offspring survival in the field. 1-year old juveniles were deployed for 3 months in four bays in Puget Sound, Washington, in 2 sites per bay. Percent survival ± SD is shown by cohort x bay x parental pCO</w:t>
            </w:r>
            <w:r>
              <w:rPr>
                <w:vertAlign w:val="subscript"/>
              </w:rPr>
              <w:t>2</w:t>
            </w:r>
            <w:r>
              <w:t xml:space="preserve"> treatment (Amb=841±85 µ</w:t>
            </w:r>
            <w:proofErr w:type="spellStart"/>
            <w:r>
              <w:t>atm</w:t>
            </w:r>
            <w:proofErr w:type="spellEnd"/>
            <w:r>
              <w:t>, High= 3045±488 µ</w:t>
            </w:r>
            <w:proofErr w:type="spellStart"/>
            <w:r>
              <w:t>atm</w:t>
            </w:r>
            <w:proofErr w:type="spellEnd"/>
            <w:r>
              <w:t xml:space="preserve">). Only offspring from 6°C-treated adults were deployed. </w:t>
            </w:r>
            <w:r w:rsidR="00A078F8">
              <w:t xml:space="preserve">* </w:t>
            </w:r>
            <w:r>
              <w:t>indicate</w:t>
            </w:r>
            <w:r w:rsidR="00A078F8">
              <w:t>s</w:t>
            </w:r>
            <w:r>
              <w:t xml:space="preserve"> significant survival difference by parental pCO</w:t>
            </w:r>
            <w:r>
              <w:rPr>
                <w:vertAlign w:val="subscript"/>
              </w:rPr>
              <w:t xml:space="preserve">2 </w:t>
            </w:r>
            <w:r>
              <w:t>treatment.</w:t>
            </w:r>
            <w:r w:rsidR="00F249C3">
              <w:t xml:space="preserve"> </w:t>
            </w:r>
            <w:r w:rsidR="00A078F8">
              <w:t>Cells darken with increasing survival to highlight patterns.</w:t>
            </w:r>
          </w:p>
        </w:tc>
      </w:tr>
      <w:tr w:rsidR="002B18E0" w14:paraId="558EF907" w14:textId="77777777" w:rsidTr="00A078F8">
        <w:trPr>
          <w:trHeight w:val="400"/>
        </w:trPr>
        <w:tc>
          <w:tcPr>
            <w:tcW w:w="1126" w:type="dxa"/>
            <w:tcBorders>
              <w:bottom w:val="single" w:sz="8" w:space="0" w:color="000000"/>
              <w:right w:val="single" w:sz="18" w:space="0" w:color="000000"/>
            </w:tcBorders>
            <w:shd w:val="clear" w:color="auto" w:fill="F2F2F2" w:themeFill="background1" w:themeFillShade="F2"/>
            <w:tcMar>
              <w:top w:w="100" w:type="dxa"/>
              <w:left w:w="100" w:type="dxa"/>
              <w:bottom w:w="100" w:type="dxa"/>
              <w:right w:w="100" w:type="dxa"/>
            </w:tcMar>
          </w:tcPr>
          <w:p w14:paraId="7382F517" w14:textId="77777777" w:rsidR="002B18E0" w:rsidRPr="00B85906" w:rsidRDefault="002B18E0" w:rsidP="001F5BDB">
            <w:pPr>
              <w:widowControl w:val="0"/>
              <w:jc w:val="center"/>
              <w:rPr>
                <w:sz w:val="20"/>
                <w:szCs w:val="20"/>
              </w:rPr>
            </w:pPr>
            <w:r w:rsidRPr="00B85906">
              <w:rPr>
                <w:rFonts w:eastAsia="Cardo"/>
                <w:sz w:val="20"/>
                <w:szCs w:val="20"/>
              </w:rPr>
              <w:t xml:space="preserve">Cohort → </w:t>
            </w:r>
          </w:p>
        </w:tc>
        <w:tc>
          <w:tcPr>
            <w:tcW w:w="1744"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2016387" w14:textId="77777777" w:rsidR="002B18E0" w:rsidRPr="00B85906" w:rsidRDefault="002B18E0" w:rsidP="001F5BDB">
            <w:pPr>
              <w:widowControl w:val="0"/>
              <w:jc w:val="center"/>
              <w:rPr>
                <w:sz w:val="22"/>
                <w:szCs w:val="22"/>
              </w:rPr>
            </w:pPr>
            <w:r w:rsidRPr="00B85906">
              <w:rPr>
                <w:sz w:val="22"/>
                <w:szCs w:val="22"/>
              </w:rPr>
              <w:t>Fidalgo Bay (F)</w:t>
            </w:r>
          </w:p>
        </w:tc>
        <w:tc>
          <w:tcPr>
            <w:tcW w:w="1743"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A53E260" w14:textId="77777777" w:rsidR="002B18E0" w:rsidRPr="00B85906" w:rsidRDefault="002B18E0" w:rsidP="001F5BDB">
            <w:pPr>
              <w:widowControl w:val="0"/>
              <w:jc w:val="center"/>
              <w:rPr>
                <w:sz w:val="22"/>
                <w:szCs w:val="22"/>
              </w:rPr>
            </w:pPr>
            <w:proofErr w:type="spellStart"/>
            <w:r w:rsidRPr="00B85906">
              <w:rPr>
                <w:sz w:val="22"/>
                <w:szCs w:val="22"/>
              </w:rPr>
              <w:t>Dabob</w:t>
            </w:r>
            <w:proofErr w:type="spellEnd"/>
            <w:r w:rsidRPr="00B85906">
              <w:rPr>
                <w:sz w:val="22"/>
                <w:szCs w:val="22"/>
              </w:rPr>
              <w:t xml:space="preserve"> Bay (D)</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251BA23E" w14:textId="55FA1938" w:rsidR="003453F2" w:rsidRPr="00B85906" w:rsidRDefault="002B18E0" w:rsidP="001F5BDB">
            <w:pPr>
              <w:widowControl w:val="0"/>
              <w:jc w:val="center"/>
              <w:rPr>
                <w:ins w:id="803" w:author="Laura H Spencer" w:date="2019-09-22T21:06:00Z"/>
                <w:sz w:val="22"/>
                <w:szCs w:val="22"/>
              </w:rPr>
            </w:pPr>
            <w:r w:rsidRPr="00B85906">
              <w:rPr>
                <w:sz w:val="22"/>
                <w:szCs w:val="22"/>
              </w:rPr>
              <w:t>Oyster Bay F1</w:t>
            </w:r>
          </w:p>
          <w:p w14:paraId="4F20366C" w14:textId="2D1F4EB8" w:rsidR="002B18E0" w:rsidRPr="00B85906" w:rsidRDefault="002B18E0" w:rsidP="001F5BDB">
            <w:pPr>
              <w:widowControl w:val="0"/>
              <w:jc w:val="center"/>
              <w:rPr>
                <w:sz w:val="22"/>
                <w:szCs w:val="22"/>
              </w:rPr>
            </w:pPr>
            <w:r w:rsidRPr="00B85906">
              <w:rPr>
                <w:sz w:val="22"/>
                <w:szCs w:val="22"/>
              </w:rPr>
              <w:t>(O-1)</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1DD3809F" w14:textId="77777777" w:rsidR="003453F2" w:rsidRPr="00B85906" w:rsidRDefault="002B18E0" w:rsidP="001F5BDB">
            <w:pPr>
              <w:widowControl w:val="0"/>
              <w:jc w:val="center"/>
              <w:rPr>
                <w:ins w:id="804" w:author="Laura H Spencer" w:date="2019-09-22T21:06:00Z"/>
                <w:sz w:val="22"/>
                <w:szCs w:val="22"/>
              </w:rPr>
            </w:pPr>
            <w:r w:rsidRPr="00B85906">
              <w:rPr>
                <w:sz w:val="22"/>
                <w:szCs w:val="22"/>
              </w:rPr>
              <w:t>Oyster Bay F2</w:t>
            </w:r>
          </w:p>
          <w:p w14:paraId="21D4AAE3" w14:textId="76A661CA" w:rsidR="002B18E0" w:rsidRPr="00B85906" w:rsidRDefault="002B18E0" w:rsidP="001F5BDB">
            <w:pPr>
              <w:widowControl w:val="0"/>
              <w:jc w:val="center"/>
              <w:rPr>
                <w:sz w:val="22"/>
                <w:szCs w:val="22"/>
              </w:rPr>
            </w:pPr>
            <w:r w:rsidRPr="00B85906">
              <w:rPr>
                <w:sz w:val="22"/>
                <w:szCs w:val="22"/>
              </w:rPr>
              <w:t>(O-2)</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76AC92F7" w14:textId="77777777" w:rsidR="002B18E0" w:rsidRPr="00B85906" w:rsidRDefault="002B18E0" w:rsidP="001F5BDB">
            <w:pPr>
              <w:widowControl w:val="0"/>
              <w:jc w:val="center"/>
              <w:rPr>
                <w:sz w:val="22"/>
                <w:szCs w:val="22"/>
              </w:rPr>
            </w:pPr>
            <w:r w:rsidRPr="00B85906">
              <w:rPr>
                <w:sz w:val="22"/>
                <w:szCs w:val="22"/>
              </w:rPr>
              <w:t>All cohorts</w:t>
            </w:r>
          </w:p>
        </w:tc>
      </w:tr>
      <w:tr w:rsidR="00A078F8" w14:paraId="25BDAEDF" w14:textId="77777777" w:rsidTr="00A078F8">
        <w:tc>
          <w:tcPr>
            <w:tcW w:w="1126" w:type="dxa"/>
            <w:tcBorders>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68F45F93" w14:textId="77777777" w:rsidR="002B18E0" w:rsidRPr="00B85906" w:rsidRDefault="002B18E0" w:rsidP="001F5BDB">
            <w:pPr>
              <w:widowControl w:val="0"/>
              <w:jc w:val="center"/>
              <w:rPr>
                <w:sz w:val="20"/>
                <w:szCs w:val="20"/>
              </w:rPr>
            </w:pPr>
            <w:r w:rsidRPr="00B85906">
              <w:rPr>
                <w:sz w:val="20"/>
                <w:szCs w:val="20"/>
              </w:rPr>
              <w:t>pCO</w:t>
            </w:r>
            <w:r w:rsidRPr="00B85906">
              <w:rPr>
                <w:sz w:val="20"/>
                <w:szCs w:val="20"/>
                <w:vertAlign w:val="subscript"/>
              </w:rPr>
              <w:t>2</w:t>
            </w:r>
            <w:r w:rsidRPr="00B85906">
              <w:rPr>
                <w:rFonts w:eastAsia="Cardo"/>
                <w:sz w:val="20"/>
                <w:szCs w:val="20"/>
              </w:rPr>
              <w:t xml:space="preserve"> → </w:t>
            </w:r>
          </w:p>
          <w:p w14:paraId="02038909" w14:textId="77777777" w:rsidR="002B18E0" w:rsidRPr="00B85906" w:rsidRDefault="002B18E0" w:rsidP="001F5BDB">
            <w:pPr>
              <w:widowControl w:val="0"/>
              <w:jc w:val="center"/>
              <w:rPr>
                <w:sz w:val="20"/>
                <w:szCs w:val="20"/>
              </w:rPr>
            </w:pPr>
            <w:r w:rsidRPr="00B85906">
              <w:rPr>
                <w:rFonts w:eastAsia="Cardo"/>
                <w:sz w:val="20"/>
                <w:szCs w:val="20"/>
              </w:rPr>
              <w:t xml:space="preserve">Bay ↓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5CACD0B2"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2"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CCF1FDE"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1068B5F"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531DA1F0"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32DA59A4"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7DADC02A"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0DB2186D"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045FC92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9B5399B"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86FD7F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r>
      <w:tr w:rsidR="00E32335" w14:paraId="18EB1AD3"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52D57F06" w14:textId="77777777" w:rsidR="002B18E0" w:rsidRPr="00B85906" w:rsidRDefault="002B18E0" w:rsidP="001F5BDB">
            <w:pPr>
              <w:widowControl w:val="0"/>
              <w:jc w:val="center"/>
              <w:rPr>
                <w:sz w:val="20"/>
                <w:szCs w:val="20"/>
              </w:rPr>
            </w:pPr>
            <w:r w:rsidRPr="00B85906">
              <w:rPr>
                <w:sz w:val="20"/>
                <w:szCs w:val="20"/>
              </w:rPr>
              <w:t>Fidalgo</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376E5F0" w14:textId="02FD67C1" w:rsidR="002B18E0" w:rsidRPr="00E32335" w:rsidRDefault="00A078F8" w:rsidP="001F5BDB">
            <w:pPr>
              <w:widowControl w:val="0"/>
              <w:jc w:val="center"/>
            </w:pPr>
            <w:r>
              <w:t>*</w:t>
            </w:r>
            <w:r w:rsidR="002B18E0" w:rsidRPr="00E32335">
              <w:t>20</w:t>
            </w:r>
          </w:p>
          <w:p w14:paraId="63602371" w14:textId="77777777" w:rsidR="002B18E0" w:rsidRPr="00E32335" w:rsidRDefault="002B18E0" w:rsidP="001F5BDB">
            <w:pPr>
              <w:widowControl w:val="0"/>
              <w:jc w:val="center"/>
            </w:pPr>
            <w:r w:rsidRPr="00E32335">
              <w:t>±32%</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A3C9E88" w14:textId="5B1E1BA0" w:rsidR="002B18E0" w:rsidRPr="00E32335" w:rsidRDefault="00A078F8" w:rsidP="001F5BDB">
            <w:pPr>
              <w:widowControl w:val="0"/>
              <w:jc w:val="center"/>
            </w:pPr>
            <w:r>
              <w:t>*</w:t>
            </w:r>
            <w:r w:rsidR="002B18E0" w:rsidRPr="00E32335">
              <w:t>85</w:t>
            </w:r>
          </w:p>
          <w:p w14:paraId="029ACA9C" w14:textId="77777777" w:rsidR="002B18E0" w:rsidRPr="00E32335" w:rsidRDefault="002B18E0" w:rsidP="001F5BDB">
            <w:pPr>
              <w:widowControl w:val="0"/>
              <w:jc w:val="center"/>
            </w:pPr>
            <w:r w:rsidRPr="00E32335">
              <w:t>±10%</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75B7840" w14:textId="77777777" w:rsidR="002B18E0" w:rsidRPr="00E32335" w:rsidRDefault="002B18E0" w:rsidP="001F5BDB">
            <w:pPr>
              <w:widowControl w:val="0"/>
              <w:jc w:val="center"/>
            </w:pPr>
            <w:r w:rsidRPr="00E32335">
              <w:t>22</w:t>
            </w:r>
          </w:p>
          <w:p w14:paraId="5B20DDDB" w14:textId="77777777" w:rsidR="002B18E0" w:rsidRPr="00E32335" w:rsidRDefault="002B18E0" w:rsidP="001F5BDB">
            <w:pPr>
              <w:widowControl w:val="0"/>
              <w:jc w:val="center"/>
            </w:pPr>
            <w:r w:rsidRPr="00E32335">
              <w:t>±12%</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6EC0AA5" w14:textId="77777777" w:rsidR="002B18E0" w:rsidRPr="00E32335" w:rsidRDefault="002B18E0" w:rsidP="001F5BDB">
            <w:pPr>
              <w:widowControl w:val="0"/>
              <w:jc w:val="center"/>
            </w:pPr>
            <w:r w:rsidRPr="00E32335">
              <w:t>38</w:t>
            </w:r>
          </w:p>
          <w:p w14:paraId="78611C4D" w14:textId="77777777" w:rsidR="002B18E0" w:rsidRPr="00E32335" w:rsidRDefault="002B18E0" w:rsidP="001F5BDB">
            <w:pPr>
              <w:widowControl w:val="0"/>
              <w:jc w:val="center"/>
            </w:pPr>
            <w:r w:rsidRPr="00E32335">
              <w:t>±25%</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087B74D" w14:textId="77777777" w:rsidR="002B18E0" w:rsidRPr="00E32335" w:rsidRDefault="002B18E0" w:rsidP="001F5BDB">
            <w:pPr>
              <w:widowControl w:val="0"/>
              <w:jc w:val="center"/>
            </w:pPr>
            <w:r w:rsidRPr="00E32335">
              <w:t>40</w:t>
            </w:r>
          </w:p>
          <w:p w14:paraId="318FCC3B" w14:textId="77777777" w:rsidR="002B18E0" w:rsidRPr="00E32335" w:rsidRDefault="002B18E0" w:rsidP="001F5BDB">
            <w:pPr>
              <w:widowControl w:val="0"/>
              <w:jc w:val="center"/>
            </w:pPr>
            <w:r w:rsidRPr="00E32335">
              <w:t>±46%</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49AC34E" w14:textId="77777777" w:rsidR="002B18E0" w:rsidRPr="00E32335" w:rsidRDefault="002B18E0" w:rsidP="001F5BDB">
            <w:pPr>
              <w:widowControl w:val="0"/>
              <w:jc w:val="center"/>
            </w:pPr>
            <w:r w:rsidRPr="00E32335">
              <w:t>62</w:t>
            </w:r>
          </w:p>
          <w:p w14:paraId="7043794D" w14:textId="77777777" w:rsidR="002B18E0" w:rsidRPr="00E32335" w:rsidRDefault="002B18E0" w:rsidP="001F5BDB">
            <w:pPr>
              <w:widowControl w:val="0"/>
              <w:jc w:val="center"/>
            </w:pPr>
            <w:r w:rsidRPr="00E32335">
              <w:t>±43%</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67916373" w14:textId="77777777" w:rsidR="002B18E0" w:rsidRPr="00E32335" w:rsidRDefault="002B18E0" w:rsidP="001F5BDB">
            <w:pPr>
              <w:widowControl w:val="0"/>
              <w:jc w:val="center"/>
            </w:pPr>
            <w:r w:rsidRPr="00E32335">
              <w:t>11</w:t>
            </w:r>
          </w:p>
          <w:p w14:paraId="4FA122F2"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73C67487" w14:textId="77777777" w:rsidR="002B18E0" w:rsidRPr="00E32335" w:rsidRDefault="002B18E0" w:rsidP="001F5BDB">
            <w:pPr>
              <w:widowControl w:val="0"/>
              <w:jc w:val="center"/>
            </w:pPr>
            <w:r w:rsidRPr="00E32335">
              <w:t>13</w:t>
            </w:r>
          </w:p>
          <w:p w14:paraId="1F715E59" w14:textId="77777777" w:rsidR="002B18E0" w:rsidRPr="00E32335" w:rsidRDefault="002B18E0" w:rsidP="001F5BDB">
            <w:pPr>
              <w:widowControl w:val="0"/>
              <w:jc w:val="center"/>
            </w:pPr>
            <w:r w:rsidRPr="00E32335">
              <w:t>±23%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5B3D472F" w14:textId="632ACB24" w:rsidR="002B18E0" w:rsidRPr="00E32335" w:rsidRDefault="00A078F8" w:rsidP="001F5BDB">
            <w:pPr>
              <w:widowControl w:val="0"/>
              <w:jc w:val="center"/>
            </w:pPr>
            <w:r>
              <w:t>*</w:t>
            </w:r>
            <w:r w:rsidR="002B18E0" w:rsidRPr="00E32335">
              <w:t>25</w:t>
            </w:r>
          </w:p>
          <w:p w14:paraId="58E0C185" w14:textId="77777777" w:rsidR="002B18E0" w:rsidRPr="00E32335" w:rsidRDefault="002B18E0" w:rsidP="001F5BDB">
            <w:pPr>
              <w:widowControl w:val="0"/>
              <w:jc w:val="center"/>
            </w:pPr>
            <w:r w:rsidRPr="00E32335">
              <w:t>±30%</w:t>
            </w:r>
          </w:p>
        </w:tc>
        <w:tc>
          <w:tcPr>
            <w:tcW w:w="871"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416CF74A" w14:textId="7BC0185D" w:rsidR="002B18E0" w:rsidRPr="00E32335" w:rsidRDefault="00A078F8" w:rsidP="001F5BDB">
            <w:pPr>
              <w:widowControl w:val="0"/>
              <w:jc w:val="center"/>
            </w:pPr>
            <w:r>
              <w:t>*</w:t>
            </w:r>
            <w:r w:rsidR="002B18E0" w:rsidRPr="00E32335">
              <w:t>51</w:t>
            </w:r>
          </w:p>
          <w:p w14:paraId="0C57A1E9" w14:textId="77777777" w:rsidR="002B18E0" w:rsidRPr="00E32335" w:rsidRDefault="002B18E0" w:rsidP="001F5BDB">
            <w:pPr>
              <w:widowControl w:val="0"/>
              <w:jc w:val="center"/>
            </w:pPr>
            <w:r w:rsidRPr="00E32335">
              <w:t>±37%</w:t>
            </w:r>
          </w:p>
        </w:tc>
      </w:tr>
      <w:tr w:rsidR="00A078F8" w14:paraId="2837BED9"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0E70C674" w14:textId="77777777" w:rsidR="002B18E0" w:rsidRPr="00B85906" w:rsidRDefault="002B18E0" w:rsidP="001F5BDB">
            <w:pPr>
              <w:widowControl w:val="0"/>
              <w:jc w:val="center"/>
              <w:rPr>
                <w:sz w:val="20"/>
                <w:szCs w:val="20"/>
              </w:rPr>
            </w:pPr>
            <w:r w:rsidRPr="00B85906">
              <w:rPr>
                <w:sz w:val="20"/>
                <w:szCs w:val="20"/>
              </w:rPr>
              <w:t>Port Gamble</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177A13A7" w14:textId="2D16B6BF" w:rsidR="002B18E0" w:rsidRPr="00E32335" w:rsidRDefault="00A078F8" w:rsidP="001F5BDB">
            <w:pPr>
              <w:widowControl w:val="0"/>
              <w:jc w:val="center"/>
            </w:pPr>
            <w:r>
              <w:t>*</w:t>
            </w:r>
            <w:r w:rsidR="002B18E0" w:rsidRPr="00E32335">
              <w:t>33</w:t>
            </w:r>
          </w:p>
          <w:p w14:paraId="4150BA65" w14:textId="77777777" w:rsidR="002B18E0" w:rsidRPr="00E32335" w:rsidRDefault="002B18E0" w:rsidP="001F5BDB">
            <w:pPr>
              <w:widowControl w:val="0"/>
              <w:jc w:val="center"/>
            </w:pPr>
            <w:r w:rsidRPr="00E32335">
              <w:t>±27%</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510B8E88" w14:textId="5B6D8D42" w:rsidR="002B18E0" w:rsidRPr="00E32335" w:rsidRDefault="00A078F8" w:rsidP="001F5BDB">
            <w:pPr>
              <w:widowControl w:val="0"/>
              <w:jc w:val="center"/>
            </w:pPr>
            <w:r>
              <w:t>*</w:t>
            </w:r>
            <w:r w:rsidR="002B18E0" w:rsidRPr="00E32335">
              <w:t>74</w:t>
            </w:r>
          </w:p>
          <w:p w14:paraId="4367C914" w14:textId="77777777" w:rsidR="002B18E0" w:rsidRPr="00E32335" w:rsidRDefault="002B18E0" w:rsidP="001F5BDB">
            <w:pPr>
              <w:widowControl w:val="0"/>
              <w:jc w:val="center"/>
            </w:pPr>
            <w:r w:rsidRPr="00E32335">
              <w:t>±17%</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237A6A0" w14:textId="77777777" w:rsidR="00835B75" w:rsidRPr="00E32335" w:rsidRDefault="002B18E0" w:rsidP="001F5BDB">
            <w:pPr>
              <w:widowControl w:val="0"/>
              <w:jc w:val="center"/>
              <w:rPr>
                <w:ins w:id="805" w:author="Laura H Spencer" w:date="2019-09-22T18:00:00Z"/>
              </w:rPr>
            </w:pPr>
            <w:r w:rsidRPr="00E32335">
              <w:t>35±</w:t>
            </w:r>
          </w:p>
          <w:p w14:paraId="7F99DDA7" w14:textId="55F34F57" w:rsidR="002B18E0" w:rsidRPr="00E32335" w:rsidRDefault="002B18E0" w:rsidP="001F5BDB">
            <w:pPr>
              <w:widowControl w:val="0"/>
              <w:jc w:val="center"/>
            </w:pPr>
            <w:r w:rsidRPr="00E32335">
              <w:t>35%</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CD94442" w14:textId="77777777" w:rsidR="002B18E0" w:rsidRPr="00E32335" w:rsidRDefault="002B18E0" w:rsidP="001F5BDB">
            <w:pPr>
              <w:widowControl w:val="0"/>
              <w:jc w:val="center"/>
            </w:pPr>
            <w:r w:rsidRPr="00E32335">
              <w:t>63</w:t>
            </w:r>
          </w:p>
          <w:p w14:paraId="461C63BB" w14:textId="77777777" w:rsidR="002B18E0" w:rsidRPr="00E32335" w:rsidRDefault="002B18E0" w:rsidP="001F5BDB">
            <w:pPr>
              <w:widowControl w:val="0"/>
              <w:jc w:val="center"/>
            </w:pPr>
            <w:r w:rsidRPr="00E32335">
              <w:t>±21%</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A2AC8E9" w14:textId="77777777" w:rsidR="002B18E0" w:rsidRPr="00E32335" w:rsidRDefault="002B18E0" w:rsidP="001F5BDB">
            <w:pPr>
              <w:widowControl w:val="0"/>
              <w:jc w:val="center"/>
            </w:pPr>
            <w:r w:rsidRPr="00E32335">
              <w:t>40</w:t>
            </w:r>
          </w:p>
          <w:p w14:paraId="666A7386" w14:textId="77777777" w:rsidR="002B18E0" w:rsidRPr="00E32335" w:rsidRDefault="002B18E0" w:rsidP="001F5BDB">
            <w:pPr>
              <w:widowControl w:val="0"/>
              <w:jc w:val="center"/>
            </w:pPr>
            <w:r w:rsidRPr="00E32335">
              <w:t>±47%</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1CDED691" w14:textId="77777777" w:rsidR="002B18E0" w:rsidRPr="00E32335" w:rsidRDefault="002B18E0" w:rsidP="001F5BDB">
            <w:pPr>
              <w:widowControl w:val="0"/>
              <w:jc w:val="center"/>
            </w:pPr>
            <w:r w:rsidRPr="00E32335">
              <w:t>93</w:t>
            </w:r>
          </w:p>
          <w:p w14:paraId="2BDA27F5" w14:textId="77777777" w:rsidR="002B18E0" w:rsidRPr="00E32335" w:rsidRDefault="002B18E0" w:rsidP="001F5BDB">
            <w:pPr>
              <w:widowControl w:val="0"/>
              <w:jc w:val="center"/>
            </w:pPr>
            <w:r w:rsidRPr="00E32335">
              <w:t>±12%</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B3BAD14" w14:textId="77777777" w:rsidR="002B18E0" w:rsidRPr="00E32335" w:rsidRDefault="002B18E0" w:rsidP="001F5BDB">
            <w:pPr>
              <w:widowControl w:val="0"/>
              <w:jc w:val="center"/>
            </w:pPr>
            <w:r w:rsidRPr="00E32335">
              <w:t>21</w:t>
            </w:r>
          </w:p>
          <w:p w14:paraId="6B6BD89E" w14:textId="77777777" w:rsidR="002B18E0" w:rsidRPr="00E32335" w:rsidRDefault="002B18E0" w:rsidP="001F5BDB">
            <w:pPr>
              <w:widowControl w:val="0"/>
              <w:jc w:val="center"/>
            </w:pPr>
            <w:r w:rsidRPr="00E32335">
              <w:t>±0%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23620515"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269CED3" w14:textId="1373A465" w:rsidR="002B18E0" w:rsidRPr="00E32335" w:rsidRDefault="00A078F8" w:rsidP="001F5BDB">
            <w:pPr>
              <w:widowControl w:val="0"/>
              <w:jc w:val="center"/>
            </w:pPr>
            <w:r>
              <w:t>*</w:t>
            </w:r>
            <w:r w:rsidR="002B18E0" w:rsidRPr="00E32335">
              <w:t>34</w:t>
            </w:r>
          </w:p>
          <w:p w14:paraId="3030201D" w14:textId="77777777" w:rsidR="002B18E0" w:rsidRPr="00E32335" w:rsidRDefault="002B18E0" w:rsidP="001F5BDB">
            <w:pPr>
              <w:widowControl w:val="0"/>
              <w:jc w:val="center"/>
            </w:pPr>
            <w:r w:rsidRPr="00E32335">
              <w:t>±33%</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14CB980" w14:textId="56766CDD" w:rsidR="002B18E0" w:rsidRPr="00E32335" w:rsidRDefault="00A078F8" w:rsidP="001F5BDB">
            <w:pPr>
              <w:widowControl w:val="0"/>
              <w:jc w:val="center"/>
            </w:pPr>
            <w:r>
              <w:t>*</w:t>
            </w:r>
            <w:r w:rsidR="002B18E0" w:rsidRPr="00E32335">
              <w:t>64</w:t>
            </w:r>
          </w:p>
          <w:p w14:paraId="3775407D" w14:textId="77777777" w:rsidR="002B18E0" w:rsidRPr="00E32335" w:rsidRDefault="002B18E0" w:rsidP="001F5BDB">
            <w:pPr>
              <w:widowControl w:val="0"/>
              <w:jc w:val="center"/>
            </w:pPr>
            <w:r w:rsidRPr="00E32335">
              <w:t>±34%</w:t>
            </w:r>
          </w:p>
        </w:tc>
      </w:tr>
      <w:tr w:rsidR="00E32335" w14:paraId="2AE1ED16"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7DA15096" w14:textId="77777777" w:rsidR="002B18E0" w:rsidRPr="00B85906" w:rsidRDefault="002B18E0" w:rsidP="001F5BDB">
            <w:pPr>
              <w:widowControl w:val="0"/>
              <w:jc w:val="center"/>
              <w:rPr>
                <w:sz w:val="20"/>
                <w:szCs w:val="20"/>
              </w:rPr>
            </w:pPr>
            <w:r w:rsidRPr="00B85906">
              <w:rPr>
                <w:sz w:val="20"/>
                <w:szCs w:val="20"/>
              </w:rPr>
              <w:t>Skokomish</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309D8ED1" w14:textId="77777777" w:rsidR="002B18E0" w:rsidRPr="00E32335" w:rsidRDefault="002B18E0" w:rsidP="001F5BDB">
            <w:pPr>
              <w:widowControl w:val="0"/>
              <w:jc w:val="center"/>
            </w:pPr>
            <w:r w:rsidRPr="00E32335">
              <w:t>32</w:t>
            </w:r>
          </w:p>
          <w:p w14:paraId="277CB960" w14:textId="77777777" w:rsidR="002B18E0" w:rsidRPr="00E32335" w:rsidRDefault="002B18E0" w:rsidP="001F5BDB">
            <w:pPr>
              <w:widowControl w:val="0"/>
              <w:jc w:val="center"/>
            </w:pPr>
            <w:r w:rsidRPr="00E32335">
              <w:t>±17%</w:t>
            </w:r>
          </w:p>
        </w:tc>
        <w:tc>
          <w:tcPr>
            <w:tcW w:w="872"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76E05C5B" w14:textId="77777777" w:rsidR="002B18E0" w:rsidRPr="00E32335" w:rsidRDefault="002B18E0" w:rsidP="001F5BDB">
            <w:pPr>
              <w:widowControl w:val="0"/>
              <w:jc w:val="center"/>
            </w:pPr>
            <w:r w:rsidRPr="00E32335">
              <w:t>51</w:t>
            </w:r>
          </w:p>
          <w:p w14:paraId="18441003" w14:textId="77777777" w:rsidR="002B18E0" w:rsidRPr="00E32335" w:rsidRDefault="002B18E0" w:rsidP="001F5BDB">
            <w:pPr>
              <w:widowControl w:val="0"/>
              <w:jc w:val="center"/>
            </w:pPr>
            <w:r w:rsidRPr="00E32335">
              <w:t>±23%</w:t>
            </w:r>
          </w:p>
        </w:tc>
        <w:tc>
          <w:tcPr>
            <w:tcW w:w="872"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06270DCC" w14:textId="77777777" w:rsidR="002B18E0" w:rsidRPr="00E32335" w:rsidRDefault="002B18E0" w:rsidP="001F5BDB">
            <w:pPr>
              <w:widowControl w:val="0"/>
              <w:jc w:val="center"/>
            </w:pPr>
            <w:r w:rsidRPr="00E32335">
              <w:t>45</w:t>
            </w:r>
          </w:p>
          <w:p w14:paraId="23490242" w14:textId="77777777" w:rsidR="002B18E0" w:rsidRPr="00E32335" w:rsidRDefault="002B18E0" w:rsidP="001F5BDB">
            <w:pPr>
              <w:widowControl w:val="0"/>
              <w:jc w:val="center"/>
            </w:pPr>
            <w:r w:rsidRPr="00E32335">
              <w:t>±11%</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42E86BD4" w14:textId="77777777" w:rsidR="002B18E0" w:rsidRPr="00E32335" w:rsidRDefault="002B18E0" w:rsidP="001F5BDB">
            <w:pPr>
              <w:widowControl w:val="0"/>
              <w:jc w:val="center"/>
            </w:pPr>
            <w:r w:rsidRPr="00E32335">
              <w:t>18</w:t>
            </w:r>
          </w:p>
          <w:p w14:paraId="697D734A" w14:textId="77777777" w:rsidR="002B18E0" w:rsidRPr="00E32335" w:rsidRDefault="002B18E0" w:rsidP="001F5BDB">
            <w:pPr>
              <w:widowControl w:val="0"/>
              <w:jc w:val="center"/>
            </w:pPr>
            <w:r w:rsidRPr="00E32335">
              <w:t>±13%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CBCBE78" w14:textId="77777777" w:rsidR="002B18E0" w:rsidRPr="00E32335" w:rsidRDefault="002B18E0" w:rsidP="001F5BDB">
            <w:pPr>
              <w:widowControl w:val="0"/>
              <w:jc w:val="center"/>
            </w:pPr>
            <w:r w:rsidRPr="00E32335">
              <w:t>20</w:t>
            </w:r>
          </w:p>
          <w:p w14:paraId="3FE3BA3D" w14:textId="77777777" w:rsidR="002B18E0" w:rsidRPr="00E32335" w:rsidRDefault="002B18E0" w:rsidP="001F5BDB">
            <w:pPr>
              <w:widowControl w:val="0"/>
              <w:jc w:val="center"/>
            </w:pPr>
            <w:r w:rsidRPr="00E32335">
              <w:t>±28%</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E6C9C4A" w14:textId="77777777" w:rsidR="002B18E0" w:rsidRPr="00E32335" w:rsidRDefault="002B18E0" w:rsidP="001F5BDB">
            <w:pPr>
              <w:widowControl w:val="0"/>
              <w:jc w:val="center"/>
            </w:pPr>
            <w:r w:rsidRPr="00E32335">
              <w:t>35</w:t>
            </w:r>
          </w:p>
          <w:p w14:paraId="47B48C76" w14:textId="77777777" w:rsidR="002B18E0" w:rsidRPr="00E32335" w:rsidRDefault="002B18E0" w:rsidP="001F5BDB">
            <w:pPr>
              <w:widowControl w:val="0"/>
              <w:jc w:val="center"/>
            </w:pPr>
            <w:r w:rsidRPr="00E32335">
              <w:t>±41%</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47D72F1" w14:textId="639ED4C3" w:rsidR="002B18E0" w:rsidRPr="00E32335" w:rsidRDefault="00A078F8" w:rsidP="001F5BDB">
            <w:pPr>
              <w:widowControl w:val="0"/>
              <w:jc w:val="center"/>
            </w:pPr>
            <w:r>
              <w:t>*</w:t>
            </w:r>
            <w:r w:rsidR="002B18E0" w:rsidRPr="00E32335">
              <w:t>33</w:t>
            </w:r>
          </w:p>
          <w:p w14:paraId="0BAF6CDB" w14:textId="77777777" w:rsidR="002B18E0" w:rsidRPr="00E32335" w:rsidRDefault="002B18E0" w:rsidP="001F5BDB">
            <w:pPr>
              <w:widowControl w:val="0"/>
              <w:jc w:val="center"/>
            </w:pPr>
            <w:r w:rsidRPr="00E32335">
              <w:t>±24%</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63EFD736" w14:textId="5F5536F9" w:rsidR="002B18E0" w:rsidRPr="00E32335" w:rsidRDefault="00A078F8" w:rsidP="001F5BDB">
            <w:pPr>
              <w:widowControl w:val="0"/>
              <w:jc w:val="center"/>
            </w:pPr>
            <w:r>
              <w:t>*</w:t>
            </w:r>
            <w:r w:rsidR="002B18E0"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32021AA" w14:textId="77777777" w:rsidR="002B18E0" w:rsidRPr="00E32335" w:rsidRDefault="002B18E0" w:rsidP="001F5BDB">
            <w:pPr>
              <w:widowControl w:val="0"/>
              <w:jc w:val="center"/>
            </w:pPr>
            <w:r w:rsidRPr="00E32335">
              <w:t>32</w:t>
            </w:r>
          </w:p>
          <w:p w14:paraId="02B83195" w14:textId="77777777" w:rsidR="002B18E0" w:rsidRPr="00E32335" w:rsidRDefault="002B18E0" w:rsidP="001F5BDB">
            <w:pPr>
              <w:widowControl w:val="0"/>
              <w:jc w:val="center"/>
            </w:pPr>
            <w:r w:rsidRPr="00E32335">
              <w:t>±21%</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F52C4CB" w14:textId="77777777" w:rsidR="002B18E0" w:rsidRPr="00E32335" w:rsidRDefault="002B18E0" w:rsidP="001F5BDB">
            <w:pPr>
              <w:widowControl w:val="0"/>
              <w:jc w:val="center"/>
            </w:pPr>
            <w:r w:rsidRPr="00E32335">
              <w:t>31</w:t>
            </w:r>
          </w:p>
          <w:p w14:paraId="5554A244" w14:textId="77777777" w:rsidR="002B18E0" w:rsidRPr="00E32335" w:rsidRDefault="002B18E0" w:rsidP="001F5BDB">
            <w:pPr>
              <w:widowControl w:val="0"/>
              <w:jc w:val="center"/>
            </w:pPr>
            <w:r w:rsidRPr="00E32335">
              <w:t>±33%</w:t>
            </w:r>
          </w:p>
        </w:tc>
      </w:tr>
      <w:tr w:rsidR="009723CB" w14:paraId="0F46A888"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38512B6D" w14:textId="77777777" w:rsidR="002B18E0" w:rsidRPr="00B85906" w:rsidRDefault="002B18E0" w:rsidP="001F5BDB">
            <w:pPr>
              <w:widowControl w:val="0"/>
              <w:jc w:val="center"/>
              <w:rPr>
                <w:sz w:val="20"/>
                <w:szCs w:val="20"/>
              </w:rPr>
            </w:pPr>
            <w:r w:rsidRPr="00B85906">
              <w:rPr>
                <w:sz w:val="20"/>
                <w:szCs w:val="20"/>
              </w:rPr>
              <w:t>Case Inlet</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1CFBC48C" w14:textId="77777777" w:rsidR="002B18E0" w:rsidRPr="00E32335" w:rsidRDefault="002B18E0" w:rsidP="001F5BDB">
            <w:pPr>
              <w:widowControl w:val="0"/>
              <w:jc w:val="center"/>
            </w:pPr>
            <w:r w:rsidRPr="00E32335">
              <w:t>20</w:t>
            </w:r>
          </w:p>
          <w:p w14:paraId="01B0016F" w14:textId="77777777" w:rsidR="002B18E0" w:rsidRPr="00E32335" w:rsidRDefault="002B18E0" w:rsidP="001F5BDB">
            <w:pPr>
              <w:widowControl w:val="0"/>
              <w:jc w:val="center"/>
            </w:pPr>
            <w:r w:rsidRPr="00E32335">
              <w:t>±19%</w:t>
            </w:r>
          </w:p>
        </w:tc>
        <w:tc>
          <w:tcPr>
            <w:tcW w:w="872" w:type="dxa"/>
            <w:tcBorders>
              <w:top w:val="single" w:sz="12" w:space="0" w:color="auto"/>
              <w:left w:val="single" w:sz="12" w:space="0" w:color="auto"/>
              <w:bottom w:val="single" w:sz="12" w:space="0" w:color="auto"/>
              <w:right w:val="single" w:sz="18" w:space="0" w:color="000000"/>
            </w:tcBorders>
            <w:shd w:val="clear" w:color="auto" w:fill="BFBFBF" w:themeFill="background1" w:themeFillShade="BF"/>
            <w:tcMar>
              <w:top w:w="100" w:type="dxa"/>
              <w:left w:w="100" w:type="dxa"/>
              <w:bottom w:w="100" w:type="dxa"/>
              <w:right w:w="100" w:type="dxa"/>
            </w:tcMar>
          </w:tcPr>
          <w:p w14:paraId="5833B93E" w14:textId="77777777" w:rsidR="002B18E0" w:rsidRPr="00E32335" w:rsidRDefault="002B18E0" w:rsidP="001F5BDB">
            <w:pPr>
              <w:widowControl w:val="0"/>
              <w:jc w:val="center"/>
            </w:pPr>
            <w:r w:rsidRPr="00E32335">
              <w:t>40</w:t>
            </w:r>
          </w:p>
          <w:p w14:paraId="53566906" w14:textId="77777777" w:rsidR="002B18E0" w:rsidRPr="00E32335" w:rsidRDefault="002B18E0" w:rsidP="001F5BDB">
            <w:pPr>
              <w:widowControl w:val="0"/>
              <w:jc w:val="center"/>
            </w:pPr>
            <w:r w:rsidRPr="00E32335">
              <w:t>±30%</w:t>
            </w:r>
          </w:p>
        </w:tc>
        <w:tc>
          <w:tcPr>
            <w:tcW w:w="872"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507F26F" w14:textId="77777777" w:rsidR="002B18E0" w:rsidRPr="00E32335" w:rsidRDefault="002B18E0" w:rsidP="001F5BDB">
            <w:pPr>
              <w:widowControl w:val="0"/>
              <w:jc w:val="center"/>
            </w:pPr>
            <w:r w:rsidRPr="00E32335">
              <w:t>18</w:t>
            </w:r>
          </w:p>
          <w:p w14:paraId="0CEC4B58"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6013193A" w14:textId="77777777" w:rsidR="002B18E0" w:rsidRPr="00E32335" w:rsidRDefault="002B18E0" w:rsidP="001F5BDB">
            <w:pPr>
              <w:widowControl w:val="0"/>
              <w:jc w:val="center"/>
            </w:pPr>
            <w:r w:rsidRPr="00E32335">
              <w:t>15</w:t>
            </w:r>
          </w:p>
          <w:p w14:paraId="57BBB0FE" w14:textId="77777777" w:rsidR="002B18E0" w:rsidRPr="00E32335" w:rsidRDefault="002B18E0" w:rsidP="001F5BDB">
            <w:pPr>
              <w:widowControl w:val="0"/>
              <w:jc w:val="center"/>
            </w:pPr>
            <w:r w:rsidRPr="00E32335">
              <w:t>±26%</w:t>
            </w:r>
          </w:p>
        </w:tc>
        <w:tc>
          <w:tcPr>
            <w:tcW w:w="871" w:type="dxa"/>
            <w:tcBorders>
              <w:top w:val="single" w:sz="12" w:space="0" w:color="auto"/>
              <w:left w:val="single" w:sz="18" w:space="0" w:color="000000"/>
              <w:bottom w:val="single" w:sz="12" w:space="0" w:color="auto"/>
              <w:right w:val="single" w:sz="12" w:space="0" w:color="auto"/>
            </w:tcBorders>
            <w:shd w:val="clear" w:color="auto" w:fill="A7A7A7"/>
            <w:tcMar>
              <w:top w:w="100" w:type="dxa"/>
              <w:left w:w="100" w:type="dxa"/>
              <w:bottom w:w="100" w:type="dxa"/>
              <w:right w:w="100" w:type="dxa"/>
            </w:tcMar>
          </w:tcPr>
          <w:p w14:paraId="5681E1D4" w14:textId="77777777" w:rsidR="002B18E0" w:rsidRPr="00E32335" w:rsidRDefault="002B18E0" w:rsidP="001F5BDB">
            <w:pPr>
              <w:widowControl w:val="0"/>
              <w:jc w:val="center"/>
            </w:pPr>
            <w:r w:rsidRPr="00E32335">
              <w:t>50</w:t>
            </w:r>
          </w:p>
          <w:p w14:paraId="4FC16EE3" w14:textId="77777777" w:rsidR="002B18E0" w:rsidRPr="00E32335" w:rsidRDefault="002B18E0" w:rsidP="001F5BDB">
            <w:pPr>
              <w:widowControl w:val="0"/>
              <w:jc w:val="center"/>
            </w:pPr>
            <w:r w:rsidRPr="00E32335">
              <w:t>±26%</w:t>
            </w:r>
          </w:p>
        </w:tc>
        <w:tc>
          <w:tcPr>
            <w:tcW w:w="871" w:type="dxa"/>
            <w:tcBorders>
              <w:top w:val="single" w:sz="12" w:space="0" w:color="auto"/>
              <w:left w:val="single" w:sz="12" w:space="0" w:color="auto"/>
              <w:bottom w:val="single" w:sz="12" w:space="0" w:color="auto"/>
              <w:right w:val="single" w:sz="18" w:space="0" w:color="000000"/>
            </w:tcBorders>
            <w:shd w:val="clear" w:color="auto" w:fill="A7A7A7"/>
            <w:tcMar>
              <w:top w:w="100" w:type="dxa"/>
              <w:left w:w="100" w:type="dxa"/>
              <w:bottom w:w="100" w:type="dxa"/>
              <w:right w:w="100" w:type="dxa"/>
            </w:tcMar>
          </w:tcPr>
          <w:p w14:paraId="4AC7D162" w14:textId="77777777" w:rsidR="002B18E0" w:rsidRPr="00E32335" w:rsidRDefault="002B18E0" w:rsidP="001F5BDB">
            <w:pPr>
              <w:widowControl w:val="0"/>
              <w:jc w:val="center"/>
            </w:pPr>
            <w:r w:rsidRPr="00E32335">
              <w:t>50</w:t>
            </w:r>
          </w:p>
          <w:p w14:paraId="6EB86B0D" w14:textId="77777777" w:rsidR="002B18E0" w:rsidRPr="00E32335" w:rsidRDefault="002B18E0" w:rsidP="001F5BDB">
            <w:pPr>
              <w:widowControl w:val="0"/>
              <w:jc w:val="center"/>
            </w:pPr>
            <w:r w:rsidRPr="00E32335">
              <w:t>±48%</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3EFB262" w14:textId="77777777" w:rsidR="002B18E0" w:rsidRPr="00E32335" w:rsidRDefault="002B18E0" w:rsidP="001F5BDB">
            <w:pPr>
              <w:widowControl w:val="0"/>
              <w:jc w:val="center"/>
            </w:pPr>
            <w:r w:rsidRPr="00E32335">
              <w:t>14</w:t>
            </w:r>
          </w:p>
          <w:p w14:paraId="0D9B195E" w14:textId="77777777" w:rsidR="002B18E0" w:rsidRPr="00E32335" w:rsidRDefault="002B18E0" w:rsidP="001F5BDB">
            <w:pPr>
              <w:widowControl w:val="0"/>
              <w:jc w:val="center"/>
            </w:pPr>
            <w:r w:rsidRPr="00E32335">
              <w:t>±20%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1228F4BB"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48416BA5" w14:textId="77777777" w:rsidR="002B18E0" w:rsidRPr="00E32335" w:rsidRDefault="002B18E0" w:rsidP="001F5BDB">
            <w:pPr>
              <w:widowControl w:val="0"/>
              <w:jc w:val="center"/>
            </w:pPr>
            <w:r w:rsidRPr="00E32335">
              <w:t>27</w:t>
            </w:r>
          </w:p>
          <w:p w14:paraId="10CB7E3F" w14:textId="77777777" w:rsidR="002B18E0" w:rsidRPr="00E32335" w:rsidRDefault="002B18E0" w:rsidP="001F5BDB">
            <w:pPr>
              <w:widowControl w:val="0"/>
              <w:jc w:val="center"/>
            </w:pPr>
            <w:r w:rsidRPr="00E32335">
              <w:t>±23%</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9B7008A" w14:textId="77777777" w:rsidR="002B18E0" w:rsidRPr="00E32335" w:rsidRDefault="002B18E0" w:rsidP="001F5BDB">
            <w:pPr>
              <w:widowControl w:val="0"/>
              <w:jc w:val="center"/>
            </w:pPr>
            <w:r w:rsidRPr="00E32335">
              <w:t>30</w:t>
            </w:r>
          </w:p>
          <w:p w14:paraId="2C9C9D2E" w14:textId="77777777" w:rsidR="002B18E0" w:rsidRPr="00E32335" w:rsidRDefault="002B18E0" w:rsidP="001F5BDB">
            <w:pPr>
              <w:widowControl w:val="0"/>
              <w:jc w:val="center"/>
            </w:pPr>
            <w:r w:rsidRPr="00E32335">
              <w:t>±35%</w:t>
            </w:r>
          </w:p>
        </w:tc>
      </w:tr>
      <w:tr w:rsidR="00A078F8" w14:paraId="5322DBDA"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2665555D" w14:textId="77777777" w:rsidR="00E32335" w:rsidRPr="00B85906" w:rsidRDefault="00E32335" w:rsidP="00BB45FC">
            <w:pPr>
              <w:widowControl w:val="0"/>
              <w:jc w:val="center"/>
              <w:rPr>
                <w:sz w:val="20"/>
                <w:szCs w:val="20"/>
              </w:rPr>
            </w:pPr>
            <w:r w:rsidRPr="00B85906">
              <w:rPr>
                <w:sz w:val="20"/>
                <w:szCs w:val="20"/>
              </w:rPr>
              <w:t>All Bays</w:t>
            </w:r>
          </w:p>
        </w:tc>
        <w:tc>
          <w:tcPr>
            <w:tcW w:w="872"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18888A7C" w14:textId="14D10EF2" w:rsidR="00E32335" w:rsidRPr="00E32335" w:rsidRDefault="00A078F8" w:rsidP="00BB45FC">
            <w:pPr>
              <w:widowControl w:val="0"/>
              <w:jc w:val="center"/>
            </w:pPr>
            <w:r>
              <w:t>*</w:t>
            </w:r>
            <w:r w:rsidR="00E32335" w:rsidRPr="00E32335">
              <w:t>27</w:t>
            </w:r>
          </w:p>
          <w:p w14:paraId="49356547" w14:textId="77777777" w:rsidR="00E32335" w:rsidRPr="00E32335" w:rsidRDefault="00E32335" w:rsidP="00BB45FC">
            <w:pPr>
              <w:widowControl w:val="0"/>
              <w:jc w:val="center"/>
            </w:pPr>
            <w:r w:rsidRPr="00E32335">
              <w:t>±22%</w:t>
            </w:r>
          </w:p>
        </w:tc>
        <w:tc>
          <w:tcPr>
            <w:tcW w:w="872" w:type="dxa"/>
            <w:tcBorders>
              <w:top w:val="single" w:sz="12" w:space="0" w:color="auto"/>
              <w:left w:val="single" w:sz="12" w:space="0" w:color="auto"/>
              <w:bottom w:val="single" w:sz="18" w:space="0" w:color="000000"/>
              <w:right w:val="single" w:sz="18" w:space="0" w:color="000000"/>
            </w:tcBorders>
            <w:shd w:val="clear" w:color="auto" w:fill="909090"/>
            <w:tcMar>
              <w:top w:w="100" w:type="dxa"/>
              <w:left w:w="100" w:type="dxa"/>
              <w:bottom w:w="100" w:type="dxa"/>
              <w:right w:w="100" w:type="dxa"/>
            </w:tcMar>
          </w:tcPr>
          <w:p w14:paraId="207B3168" w14:textId="333717F5" w:rsidR="00E32335" w:rsidRPr="00E32335" w:rsidRDefault="00A078F8" w:rsidP="00BB45FC">
            <w:pPr>
              <w:widowControl w:val="0"/>
              <w:jc w:val="center"/>
            </w:pPr>
            <w:r>
              <w:t>*</w:t>
            </w:r>
            <w:r w:rsidR="00E32335" w:rsidRPr="00E32335">
              <w:t>62</w:t>
            </w:r>
          </w:p>
          <w:p w14:paraId="312329BD" w14:textId="77777777" w:rsidR="00E32335" w:rsidRPr="00E32335" w:rsidRDefault="00E32335" w:rsidP="00BB45FC">
            <w:pPr>
              <w:widowControl w:val="0"/>
              <w:jc w:val="center"/>
            </w:pPr>
            <w:r w:rsidRPr="00E32335">
              <w:t>±29%</w:t>
            </w:r>
          </w:p>
        </w:tc>
        <w:tc>
          <w:tcPr>
            <w:tcW w:w="872"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2D051206" w14:textId="77777777" w:rsidR="00E32335" w:rsidRPr="00E32335" w:rsidRDefault="00E32335" w:rsidP="00BB45FC">
            <w:pPr>
              <w:widowControl w:val="0"/>
              <w:jc w:val="center"/>
            </w:pPr>
            <w:r w:rsidRPr="00E32335">
              <w:t>30</w:t>
            </w:r>
          </w:p>
          <w:p w14:paraId="36914C44" w14:textId="77777777" w:rsidR="00E32335" w:rsidRPr="00E32335" w:rsidRDefault="00E32335" w:rsidP="00BB45FC">
            <w:pPr>
              <w:widowControl w:val="0"/>
              <w:jc w:val="center"/>
            </w:pPr>
            <w:r w:rsidRPr="00E32335">
              <w:t>±22%</w:t>
            </w:r>
          </w:p>
        </w:tc>
        <w:tc>
          <w:tcPr>
            <w:tcW w:w="871" w:type="dxa"/>
            <w:tcBorders>
              <w:top w:val="single" w:sz="12" w:space="0" w:color="auto"/>
              <w:left w:val="single" w:sz="12" w:space="0" w:color="auto"/>
              <w:bottom w:val="single" w:sz="18" w:space="0" w:color="000000"/>
              <w:right w:val="single" w:sz="18" w:space="0" w:color="000000"/>
            </w:tcBorders>
            <w:shd w:val="clear" w:color="auto" w:fill="D9D9D9" w:themeFill="background1" w:themeFillShade="D9"/>
            <w:tcMar>
              <w:top w:w="100" w:type="dxa"/>
              <w:left w:w="100" w:type="dxa"/>
              <w:bottom w:w="100" w:type="dxa"/>
              <w:right w:w="100" w:type="dxa"/>
            </w:tcMar>
          </w:tcPr>
          <w:p w14:paraId="7F27AF9B" w14:textId="77777777" w:rsidR="00E32335" w:rsidRPr="00E32335" w:rsidRDefault="00E32335" w:rsidP="00BB45FC">
            <w:pPr>
              <w:widowControl w:val="0"/>
              <w:jc w:val="center"/>
            </w:pPr>
            <w:r w:rsidRPr="00E32335">
              <w:t>34</w:t>
            </w:r>
          </w:p>
          <w:p w14:paraId="3088C485" w14:textId="77777777" w:rsidR="00E32335" w:rsidRPr="00E32335" w:rsidRDefault="00E32335" w:rsidP="00BB45FC">
            <w:pPr>
              <w:widowControl w:val="0"/>
              <w:jc w:val="center"/>
            </w:pPr>
            <w:r w:rsidRPr="00E32335">
              <w:t>±28%</w:t>
            </w:r>
          </w:p>
        </w:tc>
        <w:tc>
          <w:tcPr>
            <w:tcW w:w="871"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09E7FBDC" w14:textId="77777777" w:rsidR="00E32335" w:rsidRPr="00E32335" w:rsidRDefault="00E32335" w:rsidP="00BB45FC">
            <w:pPr>
              <w:widowControl w:val="0"/>
              <w:jc w:val="center"/>
            </w:pPr>
            <w:r w:rsidRPr="00E32335">
              <w:t>38</w:t>
            </w:r>
          </w:p>
          <w:p w14:paraId="23B5DCB9" w14:textId="77777777" w:rsidR="00E32335" w:rsidRPr="00E32335" w:rsidRDefault="00E32335" w:rsidP="00BB45FC">
            <w:pPr>
              <w:widowControl w:val="0"/>
              <w:jc w:val="center"/>
            </w:pPr>
            <w:r w:rsidRPr="00E32335">
              <w:t>±37%</w:t>
            </w:r>
          </w:p>
        </w:tc>
        <w:tc>
          <w:tcPr>
            <w:tcW w:w="871" w:type="dxa"/>
            <w:tcBorders>
              <w:top w:val="single" w:sz="12" w:space="0" w:color="auto"/>
              <w:left w:val="single" w:sz="12" w:space="0" w:color="auto"/>
              <w:bottom w:val="single" w:sz="18" w:space="0" w:color="000000"/>
              <w:right w:val="single" w:sz="18" w:space="0" w:color="000000"/>
            </w:tcBorders>
            <w:shd w:val="clear" w:color="auto" w:fill="A6A6A6" w:themeFill="background1" w:themeFillShade="A6"/>
            <w:tcMar>
              <w:top w:w="100" w:type="dxa"/>
              <w:left w:w="100" w:type="dxa"/>
              <w:bottom w:w="100" w:type="dxa"/>
              <w:right w:w="100" w:type="dxa"/>
            </w:tcMar>
          </w:tcPr>
          <w:p w14:paraId="12E168B8" w14:textId="77777777" w:rsidR="00E32335" w:rsidRPr="00E32335" w:rsidRDefault="00E32335" w:rsidP="00BB45FC">
            <w:pPr>
              <w:widowControl w:val="0"/>
              <w:jc w:val="center"/>
            </w:pPr>
            <w:r w:rsidRPr="00E32335">
              <w:t>58</w:t>
            </w:r>
          </w:p>
          <w:p w14:paraId="6C7B2791" w14:textId="77777777" w:rsidR="00E32335" w:rsidRPr="00E32335" w:rsidRDefault="00E32335" w:rsidP="00BB45FC">
            <w:pPr>
              <w:widowControl w:val="0"/>
              <w:jc w:val="center"/>
            </w:pPr>
            <w:r w:rsidRPr="00E32335">
              <w:t>±41%</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4BA9E5E1" w14:textId="183B40A4" w:rsidR="00E32335" w:rsidRPr="00E32335" w:rsidRDefault="00A078F8" w:rsidP="00BB45FC">
            <w:pPr>
              <w:widowControl w:val="0"/>
              <w:jc w:val="center"/>
            </w:pPr>
            <w:r>
              <w:t>*</w:t>
            </w:r>
            <w:r w:rsidR="00E32335" w:rsidRPr="00E32335">
              <w:t>20</w:t>
            </w:r>
          </w:p>
          <w:p w14:paraId="4FE4BA7C" w14:textId="77777777" w:rsidR="00E32335" w:rsidRPr="00E32335" w:rsidRDefault="00E32335" w:rsidP="00BB45FC">
            <w:pPr>
              <w:widowControl w:val="0"/>
              <w:jc w:val="center"/>
            </w:pPr>
            <w:r w:rsidRPr="00E32335">
              <w:t>±16%</w:t>
            </w:r>
          </w:p>
        </w:tc>
        <w:tc>
          <w:tcPr>
            <w:tcW w:w="871" w:type="dxa"/>
            <w:tcBorders>
              <w:top w:val="single" w:sz="12" w:space="0" w:color="auto"/>
              <w:left w:val="single" w:sz="12" w:space="0" w:color="auto"/>
              <w:bottom w:val="single" w:sz="18" w:space="0" w:color="000000"/>
              <w:right w:val="single" w:sz="18" w:space="0" w:color="000000"/>
            </w:tcBorders>
            <w:shd w:val="clear" w:color="auto" w:fill="F7F7F7"/>
            <w:tcMar>
              <w:top w:w="100" w:type="dxa"/>
              <w:left w:w="100" w:type="dxa"/>
              <w:bottom w:w="100" w:type="dxa"/>
              <w:right w:w="100" w:type="dxa"/>
            </w:tcMar>
          </w:tcPr>
          <w:p w14:paraId="14D30768" w14:textId="342B8BB3" w:rsidR="00E32335" w:rsidRPr="00E32335" w:rsidRDefault="00A078F8" w:rsidP="00BB45FC">
            <w:pPr>
              <w:widowControl w:val="0"/>
              <w:jc w:val="center"/>
            </w:pPr>
            <w:r>
              <w:t>*</w:t>
            </w:r>
            <w:r w:rsidR="00E32335" w:rsidRPr="00E32335">
              <w:t>4</w:t>
            </w:r>
          </w:p>
          <w:p w14:paraId="7ECFEAE2" w14:textId="77777777" w:rsidR="00E32335" w:rsidRPr="00E32335" w:rsidRDefault="00E32335" w:rsidP="00BB45FC">
            <w:pPr>
              <w:widowControl w:val="0"/>
              <w:jc w:val="center"/>
            </w:pPr>
            <w:r w:rsidRPr="00E32335">
              <w:t>±13%</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0972D298" w14:textId="059B2DBE" w:rsidR="00E32335" w:rsidRPr="00E32335" w:rsidRDefault="00A078F8" w:rsidP="00BB45FC">
            <w:pPr>
              <w:widowControl w:val="0"/>
              <w:jc w:val="center"/>
            </w:pPr>
            <w:r>
              <w:t>*</w:t>
            </w:r>
            <w:r w:rsidR="00E32335" w:rsidRPr="00E32335">
              <w:t>29</w:t>
            </w:r>
          </w:p>
          <w:p w14:paraId="1505D9AD" w14:textId="77777777" w:rsidR="00E32335" w:rsidRPr="00E32335" w:rsidRDefault="00E32335" w:rsidP="00BB45FC">
            <w:pPr>
              <w:widowControl w:val="0"/>
              <w:jc w:val="center"/>
            </w:pPr>
            <w:r w:rsidRPr="00E32335">
              <w:t>±27%</w:t>
            </w:r>
          </w:p>
        </w:tc>
        <w:tc>
          <w:tcPr>
            <w:tcW w:w="871" w:type="dxa"/>
            <w:tcBorders>
              <w:top w:val="single" w:sz="12" w:space="0" w:color="auto"/>
              <w:left w:val="single" w:sz="12" w:space="0" w:color="auto"/>
              <w:bottom w:val="single" w:sz="18" w:space="0" w:color="000000"/>
              <w:right w:val="single" w:sz="18" w:space="0" w:color="000000"/>
            </w:tcBorders>
            <w:shd w:val="clear" w:color="auto" w:fill="BFBFBF" w:themeFill="background1" w:themeFillShade="BF"/>
            <w:tcMar>
              <w:top w:w="100" w:type="dxa"/>
              <w:left w:w="100" w:type="dxa"/>
              <w:bottom w:w="100" w:type="dxa"/>
              <w:right w:w="100" w:type="dxa"/>
            </w:tcMar>
          </w:tcPr>
          <w:p w14:paraId="1C7C8E21" w14:textId="2D369217" w:rsidR="00E32335" w:rsidRPr="00E32335" w:rsidRDefault="00A078F8" w:rsidP="00BB45FC">
            <w:pPr>
              <w:widowControl w:val="0"/>
              <w:jc w:val="center"/>
            </w:pPr>
            <w:r>
              <w:t>*</w:t>
            </w:r>
            <w:r w:rsidR="00E32335" w:rsidRPr="00E32335">
              <w:t>44</w:t>
            </w:r>
          </w:p>
          <w:p w14:paraId="71653804" w14:textId="77777777" w:rsidR="00E32335" w:rsidRPr="00E32335" w:rsidRDefault="00E32335" w:rsidP="00BB45FC">
            <w:pPr>
              <w:widowControl w:val="0"/>
              <w:jc w:val="center"/>
            </w:pPr>
            <w:r w:rsidRPr="00E32335">
              <w:t>±37%</w:t>
            </w:r>
          </w:p>
        </w:tc>
      </w:tr>
    </w:tbl>
    <w:p w14:paraId="4F221492" w14:textId="77777777" w:rsidR="00B85906" w:rsidRDefault="00B85906" w:rsidP="004F5095">
      <w:pPr>
        <w:suppressLineNumbers/>
        <w:spacing w:line="276" w:lineRule="auto"/>
        <w:rPr>
          <w:b/>
        </w:rPr>
      </w:pPr>
      <w:r>
        <w:rPr>
          <w:b/>
        </w:rPr>
        <w:br w:type="page"/>
      </w:r>
    </w:p>
    <w:p w14:paraId="3D07FEF7" w14:textId="49795797" w:rsidR="00D67C0F" w:rsidRDefault="002B18E0" w:rsidP="00D67C0F">
      <w:pPr>
        <w:spacing w:before="240" w:line="480" w:lineRule="auto"/>
      </w:pPr>
      <w:r>
        <w:rPr>
          <w:b/>
        </w:rPr>
        <w:lastRenderedPageBreak/>
        <w:t>Figure 1</w:t>
      </w:r>
      <w:r>
        <w:t xml:space="preserve">: Locations where </w:t>
      </w:r>
      <w:r>
        <w:rPr>
          <w:i/>
        </w:rPr>
        <w:t xml:space="preserve">O. </w:t>
      </w:r>
      <w:proofErr w:type="spellStart"/>
      <w:r>
        <w:rPr>
          <w:i/>
        </w:rPr>
        <w:t>lurida</w:t>
      </w:r>
      <w:proofErr w:type="spellEnd"/>
      <w:r>
        <w:t xml:space="preserve"> populations’ progenitors were collected (F, D, O), where oysters were housed prior to and during the experiment (C), and where offspring were deployed (F, P, S, I): Fidalgo Bay (F), Port Gamble Bay (P), </w:t>
      </w:r>
      <w:proofErr w:type="spellStart"/>
      <w:r>
        <w:t>Dabob</w:t>
      </w:r>
      <w:proofErr w:type="spellEnd"/>
      <w:r>
        <w:t xml:space="preserve"> Bay (D), Clam Bay (C), Skokomish River Delta (S), Case Inlet (I), Oyster Bay (O).</w:t>
      </w:r>
    </w:p>
    <w:p w14:paraId="15B4D862" w14:textId="2CC768C6" w:rsidR="002B18E0" w:rsidRDefault="002B18E0" w:rsidP="00D67C0F">
      <w:pPr>
        <w:spacing w:before="240" w:line="480" w:lineRule="auto"/>
      </w:pPr>
      <w:r>
        <w:rPr>
          <w:b/>
        </w:rPr>
        <w:t>Figure 2</w:t>
      </w:r>
      <w:r>
        <w:t xml:space="preserve">:  Experimental timeline. Four cohorts of adult </w:t>
      </w:r>
      <w:r>
        <w:rPr>
          <w:i/>
        </w:rPr>
        <w:t xml:space="preserve">O. </w:t>
      </w:r>
      <w:proofErr w:type="spellStart"/>
      <w:r>
        <w:rPr>
          <w:i/>
        </w:rPr>
        <w:t>lurida</w:t>
      </w:r>
      <w:proofErr w:type="spellEnd"/>
      <w:r>
        <w:t xml:space="preserve"> (F, D, O-1, O-2) were sequentially exposed to two winter temperatures (6.1±0.2°C, 10.2±0.5°C) then two pCO</w:t>
      </w:r>
      <w:r>
        <w:rPr>
          <w:vertAlign w:val="subscript"/>
        </w:rPr>
        <w:t>2</w:t>
      </w:r>
      <w:r>
        <w:t xml:space="preserve"> levels (841±85 µ</w:t>
      </w:r>
      <w:proofErr w:type="spellStart"/>
      <w:r>
        <w:t>atm</w:t>
      </w:r>
      <w:proofErr w:type="spellEnd"/>
      <w:r>
        <w:t>, 3045±488 µ</w:t>
      </w:r>
      <w:proofErr w:type="spellStart"/>
      <w:r>
        <w:t>atm</w:t>
      </w:r>
      <w:proofErr w:type="spellEnd"/>
      <w:r>
        <w:t>). They were returned to ambient pCO</w:t>
      </w:r>
      <w:r>
        <w:rPr>
          <w:vertAlign w:val="subscript"/>
        </w:rPr>
        <w:t>2</w:t>
      </w:r>
      <w:r>
        <w:t xml:space="preserve"> conditions to volitionally spawn. Larvae were collected and reared by cohort x temperature x pCO</w:t>
      </w:r>
      <w:r>
        <w:rPr>
          <w:vertAlign w:val="subscript"/>
        </w:rPr>
        <w:t>2</w:t>
      </w:r>
      <w:r>
        <w:t>. Juveniles (~1 year) from 6°C-Ambient pCO</w:t>
      </w:r>
      <w:r>
        <w:rPr>
          <w:vertAlign w:val="subscript"/>
        </w:rPr>
        <w:t xml:space="preserve">2 </w:t>
      </w:r>
      <w:r>
        <w:t>and 6°C-Low pCO</w:t>
      </w:r>
      <w:r>
        <w:rPr>
          <w:vertAlign w:val="subscript"/>
        </w:rPr>
        <w:t>2</w:t>
      </w:r>
      <w:r>
        <w:t xml:space="preserve"> adults were deployed in 4 bays in Puget Sound. </w:t>
      </w:r>
    </w:p>
    <w:p w14:paraId="29247DCE" w14:textId="080562CE" w:rsidR="00D67C0F" w:rsidRDefault="002B18E0" w:rsidP="00D67C0F">
      <w:pPr>
        <w:spacing w:before="240" w:line="480" w:lineRule="auto"/>
      </w:pPr>
      <w:r>
        <w:rPr>
          <w:b/>
        </w:rPr>
        <w:t xml:space="preserve">Figure </w:t>
      </w:r>
      <w:r w:rsidR="001B695C">
        <w:rPr>
          <w:b/>
        </w:rPr>
        <w:t>3</w:t>
      </w:r>
      <w:r>
        <w:t>: Gonad developmental stages for male and female gametes, after 60-days in temperature treatments but before pCO</w:t>
      </w:r>
      <w:r>
        <w:rPr>
          <w:vertAlign w:val="subscript"/>
        </w:rPr>
        <w:t>2</w:t>
      </w:r>
      <w:r>
        <w:t xml:space="preserve"> treatments (“Pre”, n=54) and after 52 days in high pCO</w:t>
      </w:r>
      <w:r>
        <w:rPr>
          <w:vertAlign w:val="subscript"/>
        </w:rPr>
        <w:t>2</w:t>
      </w:r>
      <w:r>
        <w:t xml:space="preserve"> (3045±488 µ</w:t>
      </w:r>
      <w:proofErr w:type="spellStart"/>
      <w:r>
        <w:t>atm</w:t>
      </w:r>
      <w:proofErr w:type="spellEnd"/>
      <w:r>
        <w:t>, n=39) and ambient pCO</w:t>
      </w:r>
      <w:r>
        <w:rPr>
          <w:vertAlign w:val="subscript"/>
        </w:rPr>
        <w:t>2</w:t>
      </w:r>
      <w:r>
        <w:t xml:space="preserve"> (841±85 µ</w:t>
      </w:r>
      <w:proofErr w:type="spellStart"/>
      <w:r>
        <w:t>atm</w:t>
      </w:r>
      <w:proofErr w:type="spellEnd"/>
      <w:r>
        <w:t>, n=39)</w:t>
      </w:r>
      <w:ins w:id="806" w:author="Laura H Spencer" w:date="2019-09-22T15:28:00Z">
        <w:r w:rsidR="008A60BF">
          <w:t xml:space="preserve">, which </w:t>
        </w:r>
      </w:ins>
      <w:del w:id="807" w:author="Laura H Spencer" w:date="2019-09-22T15:28:00Z">
        <w:r w:rsidDel="008A60BF">
          <w:delText>.</w:delText>
        </w:r>
      </w:del>
      <w:ins w:id="808" w:author="Laura H Spencer" w:date="2019-09-22T15:21:00Z">
        <w:r w:rsidR="008A60BF">
          <w:t>indicates</w:t>
        </w:r>
      </w:ins>
      <w:ins w:id="809" w:author="Laura H Spencer" w:date="2019-09-22T15:20:00Z">
        <w:r w:rsidR="008A60BF">
          <w:t xml:space="preserve"> that</w:t>
        </w:r>
      </w:ins>
      <w:ins w:id="810" w:author="Laura H Spencer" w:date="2019-09-22T15:24:00Z">
        <w:r w:rsidR="008A60BF">
          <w:t xml:space="preserve"> </w:t>
        </w:r>
      </w:ins>
      <w:ins w:id="811" w:author="Laura H Spencer" w:date="2019-09-22T15:26:00Z">
        <w:r w:rsidR="008A60BF">
          <w:t>sperm</w:t>
        </w:r>
      </w:ins>
      <w:ins w:id="812" w:author="Laura H Spencer" w:date="2019-09-22T15:27:00Z">
        <w:r w:rsidR="008A60BF">
          <w:t xml:space="preserve"> </w:t>
        </w:r>
      </w:ins>
      <w:ins w:id="813" w:author="Laura H Spencer" w:date="2019-09-22T15:24:00Z">
        <w:r w:rsidR="008A60BF">
          <w:t xml:space="preserve">development </w:t>
        </w:r>
      </w:ins>
      <w:ins w:id="814" w:author="Laura H Spencer" w:date="2019-09-22T15:26:00Z">
        <w:r w:rsidR="008A60BF">
          <w:t>is</w:t>
        </w:r>
      </w:ins>
      <w:ins w:id="815" w:author="Laura H Spencer" w:date="2019-09-22T15:24:00Z">
        <w:r w:rsidR="008A60BF">
          <w:t xml:space="preserve"> influenced by</w:t>
        </w:r>
      </w:ins>
      <w:ins w:id="816" w:author="Laura H Spencer" w:date="2019-09-22T15:20:00Z">
        <w:r w:rsidR="008A60BF">
          <w:t xml:space="preserve"> elevated</w:t>
        </w:r>
        <w:r w:rsidR="008A60BF" w:rsidRPr="00C82D8C">
          <w:t xml:space="preserve"> winter </w:t>
        </w:r>
      </w:ins>
      <w:ins w:id="817" w:author="Laura H Spencer" w:date="2019-09-22T15:26:00Z">
        <w:r w:rsidR="008A60BF">
          <w:t>temperature</w:t>
        </w:r>
      </w:ins>
      <w:ins w:id="818" w:author="Laura H Spencer" w:date="2019-09-22T15:24:00Z">
        <w:r w:rsidR="008A60BF">
          <w:t xml:space="preserve"> (more advanced)</w:t>
        </w:r>
      </w:ins>
      <w:ins w:id="819" w:author="Laura H Spencer" w:date="2019-09-22T15:26:00Z">
        <w:r w:rsidR="008A60BF">
          <w:t xml:space="preserve"> and</w:t>
        </w:r>
      </w:ins>
      <w:ins w:id="820" w:author="Laura H Spencer" w:date="2019-09-22T15:24:00Z">
        <w:r w:rsidR="008A60BF">
          <w:t xml:space="preserve"> </w:t>
        </w:r>
      </w:ins>
      <w:ins w:id="821" w:author="Laura H Spencer" w:date="2019-09-22T15:25:00Z">
        <w:r w:rsidR="008A60BF">
          <w:t>h</w:t>
        </w:r>
      </w:ins>
      <w:ins w:id="822" w:author="Laura H Spencer" w:date="2019-09-22T15:24:00Z">
        <w:r w:rsidR="008A60BF">
          <w:t xml:space="preserve">igh </w:t>
        </w:r>
      </w:ins>
      <w:ins w:id="823" w:author="Laura H Spencer" w:date="2019-09-22T15:25:00Z">
        <w:r w:rsidR="008A60BF">
          <w:t>pCO</w:t>
        </w:r>
        <w:r w:rsidR="008A60BF">
          <w:rPr>
            <w:vertAlign w:val="subscript"/>
          </w:rPr>
          <w:t>2</w:t>
        </w:r>
        <w:r w:rsidR="008A60BF">
          <w:t xml:space="preserve"> (less advanced, 10°C treatment only), </w:t>
        </w:r>
      </w:ins>
      <w:ins w:id="824" w:author="Laura H Spencer" w:date="2019-09-22T15:21:00Z">
        <w:r w:rsidR="008A60BF">
          <w:t>but does not affect</w:t>
        </w:r>
      </w:ins>
      <w:ins w:id="825" w:author="Laura H Spencer" w:date="2019-09-22T15:27:00Z">
        <w:r w:rsidR="008A60BF">
          <w:t xml:space="preserve"> ova</w:t>
        </w:r>
      </w:ins>
      <w:ins w:id="826" w:author="Laura H Spencer" w:date="2019-09-22T15:21:00Z">
        <w:r w:rsidR="008A60BF">
          <w:t xml:space="preserve">. </w:t>
        </w:r>
      </w:ins>
      <w:del w:id="827" w:author="Laura H Spencer" w:date="2019-09-22T15:19:00Z">
        <w:r w:rsidDel="00C82D8C">
          <w:delText xml:space="preserve"> </w:delText>
        </w:r>
      </w:del>
      <w:r>
        <w:t>All oysters were assigned both male &amp; female stages; if no oocytes were present, for example, that oyster was designated as female stage 0.</w:t>
      </w:r>
      <w:ins w:id="828" w:author="Laura H Spencer" w:date="2019-09-22T15:20:00Z">
        <w:r w:rsidR="008A60BF">
          <w:t xml:space="preserve"> </w:t>
        </w:r>
      </w:ins>
    </w:p>
    <w:p w14:paraId="0C8CD61D" w14:textId="2535B4CE" w:rsidR="00D67C0F" w:rsidRDefault="002B18E0" w:rsidP="00D67C0F">
      <w:pPr>
        <w:spacing w:before="240" w:line="480" w:lineRule="auto"/>
      </w:pPr>
      <w:r>
        <w:rPr>
          <w:b/>
        </w:rPr>
        <w:t xml:space="preserve">Figure </w:t>
      </w:r>
      <w:r w:rsidR="001B695C">
        <w:rPr>
          <w:b/>
        </w:rPr>
        <w:t>4</w:t>
      </w:r>
      <w:r>
        <w:t>: Gonad sex, after 60-days in temperature treatments but before pCO</w:t>
      </w:r>
      <w:r>
        <w:rPr>
          <w:vertAlign w:val="subscript"/>
        </w:rPr>
        <w:t>2</w:t>
      </w:r>
      <w:r>
        <w:t xml:space="preserve"> treatments (“Pre”, n=54) and after 52 days in high pCO</w:t>
      </w:r>
      <w:r>
        <w:rPr>
          <w:vertAlign w:val="subscript"/>
        </w:rPr>
        <w:t>2</w:t>
      </w:r>
      <w:r>
        <w:t xml:space="preserve"> (3045±488 µ</w:t>
      </w:r>
      <w:proofErr w:type="spellStart"/>
      <w:r>
        <w:t>atm</w:t>
      </w:r>
      <w:proofErr w:type="spellEnd"/>
      <w:r>
        <w:t>, n=39) and ambient pCO</w:t>
      </w:r>
      <w:r>
        <w:rPr>
          <w:vertAlign w:val="subscript"/>
        </w:rPr>
        <w:t>2</w:t>
      </w:r>
      <w:r>
        <w:t xml:space="preserve"> (841±85 µ</w:t>
      </w:r>
      <w:proofErr w:type="spellStart"/>
      <w:r>
        <w:t>atm</w:t>
      </w:r>
      <w:proofErr w:type="spellEnd"/>
      <w:r>
        <w:t>, n=39).</w:t>
      </w:r>
      <w:ins w:id="829" w:author="Laura H Spencer" w:date="2019-09-22T15:28:00Z">
        <w:r w:rsidR="008A60BF">
          <w:t xml:space="preserve"> Winter conditions did not significantly influence go</w:t>
        </w:r>
      </w:ins>
      <w:ins w:id="830" w:author="Laura H Spencer" w:date="2019-09-22T15:29:00Z">
        <w:r w:rsidR="008A60BF">
          <w:t xml:space="preserve">nad sex ratios.  </w:t>
        </w:r>
      </w:ins>
    </w:p>
    <w:p w14:paraId="1E3A4AA0" w14:textId="2FA0E51D" w:rsidR="002B18E0" w:rsidRPr="002B18E0" w:rsidRDefault="002B18E0" w:rsidP="00D67C0F">
      <w:pPr>
        <w:spacing w:before="240" w:line="480" w:lineRule="auto"/>
      </w:pPr>
      <w:r>
        <w:rPr>
          <w:b/>
        </w:rPr>
        <w:t xml:space="preserve">Figure </w:t>
      </w:r>
      <w:r w:rsidR="001B695C">
        <w:rPr>
          <w:b/>
        </w:rPr>
        <w:t>5</w:t>
      </w:r>
      <w:r>
        <w:rPr>
          <w:b/>
        </w:rPr>
        <w:t>:</w:t>
      </w:r>
      <w:r>
        <w:t xml:space="preserve"> Cumulative larvae released over 90 days of continuous volitional spawning under hatchery conditions. Each of the four panels represent a cohort, and lines are color coded by winter temperature and pCO</w:t>
      </w:r>
      <w:r>
        <w:rPr>
          <w:vertAlign w:val="subscript"/>
        </w:rPr>
        <w:t>2</w:t>
      </w:r>
      <w:r>
        <w:t xml:space="preserve"> treatments, where ambient pCO</w:t>
      </w:r>
      <w:r>
        <w:rPr>
          <w:vertAlign w:val="subscript"/>
        </w:rPr>
        <w:t>2</w:t>
      </w:r>
      <w:r>
        <w:t xml:space="preserve"> = 841 µ</w:t>
      </w:r>
      <w:proofErr w:type="spellStart"/>
      <w:r>
        <w:t>atm</w:t>
      </w:r>
      <w:proofErr w:type="spellEnd"/>
      <w:r>
        <w:t xml:space="preserve"> (7.8 pH), and high </w:t>
      </w:r>
      <w:r>
        <w:lastRenderedPageBreak/>
        <w:t>pCO</w:t>
      </w:r>
      <w:r>
        <w:rPr>
          <w:vertAlign w:val="subscript"/>
        </w:rPr>
        <w:t>2</w:t>
      </w:r>
      <w:r>
        <w:t xml:space="preserve"> = 3045 µ</w:t>
      </w:r>
      <w:proofErr w:type="spellStart"/>
      <w:r>
        <w:t>atm</w:t>
      </w:r>
      <w:proofErr w:type="spellEnd"/>
      <w:r>
        <w:t xml:space="preserve"> (7.31). Reproductive conditioning and spawning occurred at 18°C, in ambient pCO</w:t>
      </w:r>
      <w:r>
        <w:rPr>
          <w:vertAlign w:val="subscript"/>
        </w:rPr>
        <w:t>2</w:t>
      </w:r>
      <w:r>
        <w:t>, and with live algae at a density of 66,000 ± 12,000 cells/</w:t>
      </w:r>
      <w:proofErr w:type="spellStart"/>
      <w:r>
        <w:t>mL.</w:t>
      </w:r>
      <w:proofErr w:type="spellEnd"/>
      <w:r>
        <w:t xml:space="preserve"> </w:t>
      </w:r>
    </w:p>
    <w:p w14:paraId="19CC4E07" w14:textId="4DA053A9" w:rsidR="00D67C0F" w:rsidRDefault="002B18E0" w:rsidP="00D67C0F">
      <w:pPr>
        <w:spacing w:before="240" w:line="480" w:lineRule="auto"/>
      </w:pPr>
      <w:r>
        <w:rPr>
          <w:b/>
        </w:rPr>
        <w:t xml:space="preserve">Figure </w:t>
      </w:r>
      <w:r w:rsidR="001B695C">
        <w:rPr>
          <w:b/>
        </w:rPr>
        <w:t>6</w:t>
      </w:r>
      <w:r>
        <w:rPr>
          <w:b/>
        </w:rPr>
        <w:t xml:space="preserve">: </w:t>
      </w:r>
      <w:r>
        <w:t>Left: mean larvae released per day, normalized by</w:t>
      </w:r>
      <w:r w:rsidRPr="009A6F58">
        <w:t xml:space="preserve"> </w:t>
      </w:r>
      <w:r>
        <w:t>number of oysters * average oyster height (cm). Daily production was higher in 10°C than 6°C, but only in oysters exposed to ambient pCO</w:t>
      </w:r>
      <w:r>
        <w:rPr>
          <w:vertAlign w:val="subscript"/>
        </w:rPr>
        <w:t>2</w:t>
      </w:r>
      <w:r>
        <w:t>. Right: number of spawning days until larval release peaked; peak release occurred earlier in 10°C treated oysters. Letters (a, ab, b) indicate differences among treatments. Boxes contain values lying within the interquartile range (IQR), with medians indicated by lines in the middle of boxes. Whiskers extend to the largest value no greater than 1.5*IQR.</w:t>
      </w:r>
    </w:p>
    <w:p w14:paraId="1999E032" w14:textId="20DC552E" w:rsidR="00D67C0F" w:rsidRDefault="00D67C0F" w:rsidP="00D67C0F">
      <w:pPr>
        <w:spacing w:before="240" w:line="480" w:lineRule="auto"/>
      </w:pPr>
      <w:r>
        <w:rPr>
          <w:b/>
        </w:rPr>
        <w:t xml:space="preserve">Figure </w:t>
      </w:r>
      <w:r w:rsidR="001B695C">
        <w:rPr>
          <w:b/>
        </w:rPr>
        <w:t>7</w:t>
      </w:r>
      <w:r>
        <w:rPr>
          <w:b/>
        </w:rPr>
        <w:t>:</w:t>
      </w:r>
      <w:r>
        <w:t xml:space="preserve"> Percent survival of juvenile offspring in the field. The four panels each represent survival in one bay (Fidalgo Bay, Port Gamble Bay, Skokomish River Delta, Case Inlet). Within each panel, boxplots are separated by parental pCO</w:t>
      </w:r>
      <w:r>
        <w:rPr>
          <w:vertAlign w:val="subscript"/>
        </w:rPr>
        <w:t>2</w:t>
      </w:r>
      <w:r>
        <w:t xml:space="preserve"> exposure (Ambient=841 µ</w:t>
      </w:r>
      <w:proofErr w:type="spellStart"/>
      <w:r>
        <w:t>atm</w:t>
      </w:r>
      <w:proofErr w:type="spellEnd"/>
      <w:r>
        <w:t>, High=3045 µ</w:t>
      </w:r>
      <w:proofErr w:type="spellStart"/>
      <w:r>
        <w:t>atm</w:t>
      </w:r>
      <w:proofErr w:type="spellEnd"/>
      <w:r>
        <w:t xml:space="preserve">). Points indicate % survival in each deployment pouch, and symbols indicate cohort (Fidalgo Bay, </w:t>
      </w:r>
      <w:proofErr w:type="spellStart"/>
      <w:r>
        <w:t>Dabob</w:t>
      </w:r>
      <w:proofErr w:type="spellEnd"/>
      <w:r>
        <w:t xml:space="preserve"> Bay, Oyster Bay Cohort 1, and Oyster Bay Cohort 2). Letters (a, b) indicate survival differences among parental pCO</w:t>
      </w:r>
      <w:r>
        <w:rPr>
          <w:vertAlign w:val="subscript"/>
        </w:rPr>
        <w:t xml:space="preserve">2 </w:t>
      </w:r>
      <w:r>
        <w:t>exposure within each bay. Boxes contain values lying within the interquartile range (IQR), with median survival indicated by lines in the middle of boxes. Whiskers extend to the largest value no greater than 1.5*IQR.</w:t>
      </w:r>
    </w:p>
    <w:p w14:paraId="779F2E54" w14:textId="77777777" w:rsidR="002B18E0" w:rsidRDefault="002B18E0" w:rsidP="002B18E0">
      <w:pPr>
        <w:suppressLineNumbers/>
        <w:rPr>
          <w:b/>
        </w:rPr>
      </w:pPr>
      <w:r>
        <w:rPr>
          <w:b/>
        </w:rPr>
        <w:br w:type="page"/>
      </w:r>
    </w:p>
    <w:p w14:paraId="4EB166A6" w14:textId="379E21D7" w:rsidR="002B18E0" w:rsidRDefault="002B18E0" w:rsidP="002B18E0">
      <w:pPr>
        <w:jc w:val="center"/>
        <w:rPr>
          <w:b/>
        </w:rPr>
      </w:pPr>
      <w:r w:rsidRPr="002B18E0">
        <w:rPr>
          <w:b/>
        </w:rPr>
        <w:lastRenderedPageBreak/>
        <w:t>Figure 1</w:t>
      </w:r>
    </w:p>
    <w:p w14:paraId="48850B7F" w14:textId="77777777" w:rsidR="002B18E0" w:rsidRDefault="002B18E0" w:rsidP="002B18E0">
      <w:pPr>
        <w:suppressLineNumbers/>
        <w:jc w:val="center"/>
        <w:rPr>
          <w:b/>
        </w:rPr>
      </w:pPr>
    </w:p>
    <w:p w14:paraId="3FF8C20D" w14:textId="0202DB72" w:rsidR="002B18E0" w:rsidRPr="002B18E0" w:rsidRDefault="002B18E0" w:rsidP="002B18E0">
      <w:pPr>
        <w:suppressLineNumbers/>
        <w:jc w:val="center"/>
      </w:pPr>
      <w:r w:rsidRPr="002B18E0">
        <w:rPr>
          <w:noProof/>
        </w:rPr>
        <w:drawing>
          <wp:anchor distT="57150" distB="57150" distL="57150" distR="57150" simplePos="0" relativeHeight="251659264" behindDoc="0" locked="0" layoutInCell="1" hidden="0" allowOverlap="1" wp14:anchorId="06F81A60" wp14:editId="69C4232E">
            <wp:simplePos x="0" y="0"/>
            <wp:positionH relativeFrom="column">
              <wp:posOffset>1692275</wp:posOffset>
            </wp:positionH>
            <wp:positionV relativeFrom="paragraph">
              <wp:posOffset>158115</wp:posOffset>
            </wp:positionV>
            <wp:extent cx="2576195" cy="4474210"/>
            <wp:effectExtent l="0" t="0" r="0" b="0"/>
            <wp:wrapTopAndBottom/>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3"/>
                    <a:srcRect l="1757" r="1757"/>
                    <a:stretch>
                      <a:fillRect/>
                    </a:stretch>
                  </pic:blipFill>
                  <pic:spPr>
                    <a:xfrm>
                      <a:off x="0" y="0"/>
                      <a:ext cx="2576195" cy="4474210"/>
                    </a:xfrm>
                    <a:prstGeom prst="rect">
                      <a:avLst/>
                    </a:prstGeom>
                    <a:ln/>
                  </pic:spPr>
                </pic:pic>
              </a:graphicData>
            </a:graphic>
          </wp:anchor>
        </w:drawing>
      </w:r>
    </w:p>
    <w:p w14:paraId="41FB8C7C" w14:textId="23E0FC30" w:rsidR="002B18E0" w:rsidRPr="002B18E0" w:rsidRDefault="002B18E0" w:rsidP="002B18E0">
      <w:pPr>
        <w:suppressLineNumbers/>
        <w:jc w:val="center"/>
      </w:pPr>
    </w:p>
    <w:p w14:paraId="1766482D" w14:textId="49EBA5A9" w:rsidR="002B18E0" w:rsidRPr="002B18E0" w:rsidRDefault="002B18E0" w:rsidP="002B18E0">
      <w:pPr>
        <w:suppressLineNumbers/>
        <w:jc w:val="center"/>
      </w:pPr>
    </w:p>
    <w:p w14:paraId="703F30E3" w14:textId="43437544" w:rsidR="002B18E0" w:rsidRPr="002B18E0" w:rsidRDefault="002B18E0" w:rsidP="002B18E0">
      <w:pPr>
        <w:suppressLineNumbers/>
        <w:jc w:val="center"/>
      </w:pPr>
    </w:p>
    <w:p w14:paraId="0DF694D6" w14:textId="47B89522" w:rsidR="002B18E0" w:rsidRPr="002B18E0" w:rsidRDefault="002B18E0" w:rsidP="002B18E0">
      <w:pPr>
        <w:suppressLineNumbers/>
        <w:jc w:val="center"/>
      </w:pPr>
    </w:p>
    <w:p w14:paraId="0F3E0675" w14:textId="598A6675" w:rsidR="002B18E0" w:rsidRPr="002B18E0" w:rsidRDefault="002B18E0" w:rsidP="002B18E0">
      <w:pPr>
        <w:suppressLineNumbers/>
        <w:jc w:val="center"/>
      </w:pPr>
    </w:p>
    <w:p w14:paraId="2D8979EF" w14:textId="0E17A117" w:rsidR="002B18E0" w:rsidRPr="002B18E0" w:rsidRDefault="002B18E0" w:rsidP="002B18E0">
      <w:pPr>
        <w:suppressLineNumbers/>
        <w:jc w:val="center"/>
      </w:pPr>
    </w:p>
    <w:p w14:paraId="3B8BABF9" w14:textId="78514745" w:rsidR="002B18E0" w:rsidRPr="002B18E0" w:rsidRDefault="002B18E0" w:rsidP="002B18E0">
      <w:pPr>
        <w:suppressLineNumbers/>
        <w:jc w:val="center"/>
      </w:pPr>
    </w:p>
    <w:p w14:paraId="61281DC5" w14:textId="5B0B0A92" w:rsidR="002B18E0" w:rsidRPr="002B18E0" w:rsidRDefault="002B18E0" w:rsidP="002B18E0">
      <w:pPr>
        <w:suppressLineNumbers/>
        <w:jc w:val="center"/>
      </w:pPr>
    </w:p>
    <w:p w14:paraId="51A1747B" w14:textId="39FE6CAC" w:rsidR="002B18E0" w:rsidRPr="002B18E0" w:rsidRDefault="002B18E0" w:rsidP="002B18E0">
      <w:pPr>
        <w:suppressLineNumbers/>
        <w:jc w:val="center"/>
      </w:pPr>
    </w:p>
    <w:p w14:paraId="709BE217" w14:textId="273D83DE" w:rsidR="002B18E0" w:rsidRPr="002B18E0" w:rsidRDefault="002B18E0" w:rsidP="002B18E0">
      <w:pPr>
        <w:suppressLineNumbers/>
        <w:jc w:val="center"/>
      </w:pPr>
    </w:p>
    <w:p w14:paraId="7DF8AAB2" w14:textId="47B960B4" w:rsidR="002B18E0" w:rsidRPr="002B18E0" w:rsidRDefault="002B18E0" w:rsidP="002B18E0">
      <w:pPr>
        <w:suppressLineNumbers/>
        <w:jc w:val="center"/>
      </w:pPr>
    </w:p>
    <w:p w14:paraId="2DBFC4EA" w14:textId="30F21196" w:rsidR="002B18E0" w:rsidRPr="002B18E0" w:rsidRDefault="002B18E0" w:rsidP="002B18E0">
      <w:pPr>
        <w:suppressLineNumbers/>
        <w:jc w:val="center"/>
      </w:pPr>
    </w:p>
    <w:p w14:paraId="51997365" w14:textId="06ECC39C" w:rsidR="002B18E0" w:rsidRPr="002B18E0" w:rsidRDefault="002B18E0" w:rsidP="002B18E0">
      <w:pPr>
        <w:suppressLineNumbers/>
        <w:jc w:val="center"/>
      </w:pPr>
    </w:p>
    <w:p w14:paraId="4A4B53BF" w14:textId="7577F3DD" w:rsidR="002B18E0" w:rsidRDefault="002B18E0" w:rsidP="002B18E0">
      <w:pPr>
        <w:suppressLineNumbers/>
      </w:pPr>
      <w:r>
        <w:br w:type="page"/>
      </w:r>
    </w:p>
    <w:p w14:paraId="674C48C7" w14:textId="1AB19A86" w:rsidR="002B18E0" w:rsidRDefault="002B18E0" w:rsidP="002B18E0">
      <w:pPr>
        <w:jc w:val="center"/>
        <w:rPr>
          <w:b/>
        </w:rPr>
      </w:pPr>
      <w:r w:rsidRPr="002B18E0">
        <w:rPr>
          <w:b/>
        </w:rPr>
        <w:lastRenderedPageBreak/>
        <w:t>Figure 2</w:t>
      </w:r>
    </w:p>
    <w:p w14:paraId="7F599D29" w14:textId="1AA66302" w:rsidR="002B18E0" w:rsidRPr="002B18E0" w:rsidRDefault="002B18E0" w:rsidP="002B18E0">
      <w:pPr>
        <w:suppressLineNumbers/>
        <w:jc w:val="center"/>
        <w:rPr>
          <w:b/>
        </w:rPr>
      </w:pPr>
      <w:r>
        <w:rPr>
          <w:b/>
          <w:noProof/>
        </w:rPr>
        <w:drawing>
          <wp:anchor distT="0" distB="0" distL="114300" distR="114300" simplePos="0" relativeHeight="251661312" behindDoc="0" locked="0" layoutInCell="1" allowOverlap="1" wp14:anchorId="29C81624" wp14:editId="7A93C59D">
            <wp:simplePos x="0" y="0"/>
            <wp:positionH relativeFrom="column">
              <wp:posOffset>0</wp:posOffset>
            </wp:positionH>
            <wp:positionV relativeFrom="paragraph">
              <wp:posOffset>351128</wp:posOffset>
            </wp:positionV>
            <wp:extent cx="5943600" cy="2599690"/>
            <wp:effectExtent l="0" t="0" r="0" b="0"/>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4">
                      <a:extLst>
                        <a:ext uri="{28A0092B-C50C-407E-A947-70E740481C1C}">
                          <a14:useLocalDpi xmlns:a14="http://schemas.microsoft.com/office/drawing/2010/main" val="0"/>
                        </a:ext>
                      </a:extLst>
                    </a:blip>
                    <a:srcRect t="2189" b="-2189"/>
                    <a:stretch>
                      <a:fillRect/>
                    </a:stretch>
                  </pic:blipFill>
                  <pic:spPr>
                    <a:xfrm>
                      <a:off x="0" y="0"/>
                      <a:ext cx="5943600" cy="2599690"/>
                    </a:xfrm>
                    <a:prstGeom prst="rect">
                      <a:avLst/>
                    </a:prstGeom>
                    <a:ln/>
                  </pic:spPr>
                </pic:pic>
              </a:graphicData>
            </a:graphic>
            <wp14:sizeRelH relativeFrom="page">
              <wp14:pctWidth>0</wp14:pctWidth>
            </wp14:sizeRelH>
            <wp14:sizeRelV relativeFrom="page">
              <wp14:pctHeight>0</wp14:pctHeight>
            </wp14:sizeRelV>
          </wp:anchor>
        </w:drawing>
      </w:r>
    </w:p>
    <w:p w14:paraId="10C6ECF8" w14:textId="77777777" w:rsidR="00C82D8C" w:rsidRDefault="00C82D8C" w:rsidP="00C82D8C">
      <w:pPr>
        <w:suppressLineNumbers/>
        <w:spacing w:line="480" w:lineRule="auto"/>
        <w:jc w:val="center"/>
        <w:rPr>
          <w:ins w:id="831" w:author="Laura H Spencer" w:date="2019-09-22T15:18:00Z"/>
          <w:b/>
        </w:rPr>
      </w:pPr>
      <w:ins w:id="832" w:author="Laura H Spencer" w:date="2019-09-22T15:18:00Z">
        <w:r>
          <w:rPr>
            <w:b/>
          </w:rPr>
          <w:br w:type="page"/>
        </w:r>
      </w:ins>
    </w:p>
    <w:p w14:paraId="5184C456" w14:textId="1D03D2FE" w:rsidR="002B18E0" w:rsidRPr="002B18E0" w:rsidRDefault="002B18E0" w:rsidP="001B695C">
      <w:pPr>
        <w:spacing w:line="480" w:lineRule="auto"/>
        <w:jc w:val="center"/>
        <w:rPr>
          <w:b/>
        </w:rPr>
      </w:pPr>
      <w:commentRangeStart w:id="833"/>
      <w:r w:rsidRPr="002B18E0">
        <w:rPr>
          <w:b/>
        </w:rPr>
        <w:lastRenderedPageBreak/>
        <w:t>Figure 3</w:t>
      </w:r>
      <w:commentRangeEnd w:id="833"/>
      <w:r w:rsidR="000C3921">
        <w:rPr>
          <w:rStyle w:val="CommentReference"/>
          <w:rFonts w:ascii="Arial" w:eastAsia="Arial" w:hAnsi="Arial" w:cs="Arial"/>
          <w:lang w:val="en"/>
        </w:rPr>
        <w:commentReference w:id="833"/>
      </w:r>
    </w:p>
    <w:p w14:paraId="4829C3DD" w14:textId="0942FABB" w:rsidR="002B18E0" w:rsidRDefault="002B18E0" w:rsidP="002B18E0">
      <w:pPr>
        <w:suppressLineNumbers/>
        <w:rPr>
          <w:b/>
        </w:rPr>
      </w:pPr>
    </w:p>
    <w:p w14:paraId="0351A71E" w14:textId="3E427F6F" w:rsidR="002B18E0" w:rsidRDefault="002B18E0" w:rsidP="002B18E0">
      <w:pPr>
        <w:suppressLineNumbers/>
        <w:spacing w:after="240" w:line="480" w:lineRule="auto"/>
        <w:jc w:val="center"/>
        <w:rPr>
          <w:b/>
          <w:sz w:val="20"/>
          <w:szCs w:val="20"/>
        </w:rPr>
      </w:pPr>
      <w:r>
        <w:rPr>
          <w:b/>
          <w:noProof/>
          <w:sz w:val="20"/>
          <w:szCs w:val="20"/>
        </w:rPr>
        <w:drawing>
          <wp:inline distT="114300" distB="114300" distL="114300" distR="114300" wp14:anchorId="2B205F90" wp14:editId="13FEE2C5">
            <wp:extent cx="4371975" cy="39528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5"/>
                    <a:srcRect b="1108"/>
                    <a:stretch>
                      <a:fillRect/>
                    </a:stretch>
                  </pic:blipFill>
                  <pic:spPr>
                    <a:xfrm>
                      <a:off x="0" y="0"/>
                      <a:ext cx="4371975" cy="3952875"/>
                    </a:xfrm>
                    <a:prstGeom prst="rect">
                      <a:avLst/>
                    </a:prstGeom>
                    <a:ln/>
                  </pic:spPr>
                </pic:pic>
              </a:graphicData>
            </a:graphic>
          </wp:inline>
        </w:drawing>
      </w:r>
    </w:p>
    <w:p w14:paraId="0DBCFBDE" w14:textId="77777777" w:rsidR="002B18E0" w:rsidRDefault="002B18E0" w:rsidP="002B18E0">
      <w:pPr>
        <w:suppressLineNumbers/>
        <w:rPr>
          <w:b/>
        </w:rPr>
      </w:pPr>
      <w:r>
        <w:rPr>
          <w:b/>
        </w:rPr>
        <w:br w:type="page"/>
      </w:r>
    </w:p>
    <w:p w14:paraId="6A39914E" w14:textId="23339522" w:rsidR="002B18E0" w:rsidRDefault="002B18E0" w:rsidP="00D67C0F">
      <w:pPr>
        <w:spacing w:after="240" w:line="480" w:lineRule="auto"/>
        <w:jc w:val="center"/>
        <w:rPr>
          <w:b/>
          <w:sz w:val="20"/>
          <w:szCs w:val="20"/>
        </w:rPr>
      </w:pPr>
      <w:r w:rsidRPr="002B18E0">
        <w:rPr>
          <w:b/>
        </w:rPr>
        <w:lastRenderedPageBreak/>
        <w:t xml:space="preserve">Figure </w:t>
      </w:r>
      <w:r w:rsidR="001B695C">
        <w:rPr>
          <w:b/>
        </w:rPr>
        <w:t>4</w:t>
      </w:r>
    </w:p>
    <w:p w14:paraId="3A789BB1" w14:textId="77777777" w:rsidR="002B18E0" w:rsidRDefault="002B18E0" w:rsidP="002B18E0">
      <w:pPr>
        <w:suppressLineNumbers/>
        <w:spacing w:after="240" w:line="480" w:lineRule="auto"/>
        <w:jc w:val="center"/>
        <w:rPr>
          <w:b/>
        </w:rPr>
      </w:pPr>
      <w:r>
        <w:rPr>
          <w:noProof/>
        </w:rPr>
        <w:drawing>
          <wp:inline distT="685800" distB="685800" distL="685800" distR="685800" wp14:anchorId="344E4FAC" wp14:editId="3B53447D">
            <wp:extent cx="3048000" cy="380726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6"/>
                    <a:srcRect t="1651"/>
                    <a:stretch>
                      <a:fillRect/>
                    </a:stretch>
                  </pic:blipFill>
                  <pic:spPr>
                    <a:xfrm>
                      <a:off x="0" y="0"/>
                      <a:ext cx="3048000" cy="3807262"/>
                    </a:xfrm>
                    <a:prstGeom prst="rect">
                      <a:avLst/>
                    </a:prstGeom>
                    <a:ln/>
                  </pic:spPr>
                </pic:pic>
              </a:graphicData>
            </a:graphic>
          </wp:inline>
        </w:drawing>
      </w:r>
    </w:p>
    <w:p w14:paraId="3FF9A074" w14:textId="56BAB7E2" w:rsidR="002B18E0" w:rsidRDefault="002B18E0" w:rsidP="002B18E0">
      <w:pPr>
        <w:suppressLineNumbers/>
        <w:spacing w:after="240" w:line="480" w:lineRule="auto"/>
      </w:pPr>
      <w:r>
        <w:br w:type="page"/>
      </w:r>
    </w:p>
    <w:p w14:paraId="5CFA81F2" w14:textId="02CBF091" w:rsidR="002B18E0" w:rsidRPr="001B695C" w:rsidRDefault="002B18E0" w:rsidP="001B695C">
      <w:pPr>
        <w:spacing w:after="240" w:line="480" w:lineRule="auto"/>
        <w:jc w:val="center"/>
        <w:rPr>
          <w:b/>
          <w:sz w:val="20"/>
          <w:szCs w:val="20"/>
        </w:rPr>
      </w:pPr>
      <w:commentRangeStart w:id="834"/>
      <w:commentRangeStart w:id="835"/>
      <w:r w:rsidRPr="002B18E0">
        <w:rPr>
          <w:b/>
        </w:rPr>
        <w:lastRenderedPageBreak/>
        <w:t xml:space="preserve">Figure </w:t>
      </w:r>
      <w:commentRangeEnd w:id="834"/>
      <w:r w:rsidR="001B695C">
        <w:rPr>
          <w:b/>
        </w:rPr>
        <w:t>5</w:t>
      </w:r>
      <w:r w:rsidR="00A30BAF">
        <w:rPr>
          <w:rStyle w:val="CommentReference"/>
          <w:rFonts w:ascii="Arial" w:eastAsia="Arial" w:hAnsi="Arial" w:cs="Arial"/>
          <w:lang w:val="en"/>
        </w:rPr>
        <w:commentReference w:id="834"/>
      </w:r>
      <w:commentRangeEnd w:id="835"/>
      <w:r w:rsidR="00815A1E">
        <w:rPr>
          <w:rStyle w:val="CommentReference"/>
          <w:rFonts w:ascii="Arial" w:eastAsia="Arial" w:hAnsi="Arial" w:cs="Arial"/>
          <w:lang w:val="en"/>
        </w:rPr>
        <w:commentReference w:id="835"/>
      </w:r>
    </w:p>
    <w:p w14:paraId="11580B51" w14:textId="0D5A118B" w:rsidR="002B18E0" w:rsidRDefault="002B18E0" w:rsidP="002B18E0">
      <w:pPr>
        <w:suppressLineNumbers/>
        <w:spacing w:line="480" w:lineRule="auto"/>
        <w:jc w:val="center"/>
        <w:rPr>
          <w:b/>
          <w:sz w:val="20"/>
          <w:szCs w:val="20"/>
        </w:rPr>
      </w:pPr>
      <w:r>
        <w:rPr>
          <w:b/>
          <w:noProof/>
          <w:sz w:val="20"/>
          <w:szCs w:val="20"/>
        </w:rPr>
        <w:drawing>
          <wp:inline distT="114300" distB="114300" distL="114300" distR="114300" wp14:anchorId="388B59A1" wp14:editId="0B8E5743">
            <wp:extent cx="4687843" cy="7173820"/>
            <wp:effectExtent l="0" t="0" r="0" b="1905"/>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7">
                      <a:extLst>
                        <a:ext uri="{28A0092B-C50C-407E-A947-70E740481C1C}">
                          <a14:useLocalDpi xmlns:a14="http://schemas.microsoft.com/office/drawing/2010/main" val="0"/>
                        </a:ext>
                      </a:extLst>
                    </a:blip>
                    <a:stretch>
                      <a:fillRect/>
                    </a:stretch>
                  </pic:blipFill>
                  <pic:spPr>
                    <a:xfrm>
                      <a:off x="0" y="0"/>
                      <a:ext cx="4687843" cy="7173820"/>
                    </a:xfrm>
                    <a:prstGeom prst="rect">
                      <a:avLst/>
                    </a:prstGeom>
                    <a:ln/>
                  </pic:spPr>
                </pic:pic>
              </a:graphicData>
            </a:graphic>
          </wp:inline>
        </w:drawing>
      </w:r>
    </w:p>
    <w:p w14:paraId="535FBB44" w14:textId="05B76B6E" w:rsidR="002B18E0" w:rsidRDefault="002B18E0" w:rsidP="00B71197">
      <w:pPr>
        <w:suppressLineNumbers/>
        <w:jc w:val="center"/>
        <w:rPr>
          <w:b/>
          <w:sz w:val="20"/>
          <w:szCs w:val="20"/>
        </w:rPr>
        <w:pPrChange w:id="836" w:author="Laura H Spencer" w:date="2019-09-25T10:04:00Z">
          <w:pPr>
            <w:suppressLineNumbers/>
          </w:pPr>
        </w:pPrChange>
      </w:pPr>
      <w:r>
        <w:rPr>
          <w:b/>
          <w:sz w:val="20"/>
          <w:szCs w:val="20"/>
        </w:rPr>
        <w:br w:type="page"/>
      </w:r>
      <w:ins w:id="837" w:author="Laura H Spencer" w:date="2019-09-25T10:04:00Z">
        <w:r w:rsidR="00B71197">
          <w:rPr>
            <w:b/>
            <w:noProof/>
            <w:sz w:val="20"/>
            <w:szCs w:val="20"/>
          </w:rPr>
          <w:lastRenderedPageBreak/>
          <w:drawing>
            <wp:inline distT="114300" distB="114300" distL="114300" distR="114300" wp14:anchorId="68A11EEB" wp14:editId="5541615C">
              <wp:extent cx="4548851" cy="730095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8">
                        <a:extLst>
                          <a:ext uri="{28A0092B-C50C-407E-A947-70E740481C1C}">
                            <a14:useLocalDpi xmlns:a14="http://schemas.microsoft.com/office/drawing/2010/main" val="0"/>
                          </a:ext>
                        </a:extLst>
                      </a:blip>
                      <a:stretch>
                        <a:fillRect/>
                      </a:stretch>
                    </pic:blipFill>
                    <pic:spPr>
                      <a:xfrm>
                        <a:off x="0" y="0"/>
                        <a:ext cx="4553643" cy="7308643"/>
                      </a:xfrm>
                      <a:prstGeom prst="rect">
                        <a:avLst/>
                      </a:prstGeom>
                      <a:ln/>
                    </pic:spPr>
                  </pic:pic>
                </a:graphicData>
              </a:graphic>
            </wp:inline>
          </w:drawing>
        </w:r>
      </w:ins>
    </w:p>
    <w:p w14:paraId="7E5161B8" w14:textId="77777777" w:rsidR="00B71197" w:rsidRDefault="00B71197">
      <w:pPr>
        <w:spacing w:line="276" w:lineRule="auto"/>
        <w:rPr>
          <w:ins w:id="838" w:author="Laura H Spencer" w:date="2019-09-25T10:05:00Z"/>
          <w:b/>
        </w:rPr>
      </w:pPr>
      <w:ins w:id="839" w:author="Laura H Spencer" w:date="2019-09-25T10:05:00Z">
        <w:r>
          <w:rPr>
            <w:b/>
          </w:rPr>
          <w:br w:type="page"/>
        </w:r>
      </w:ins>
    </w:p>
    <w:p w14:paraId="0CED797B" w14:textId="79F42974" w:rsidR="002B18E0" w:rsidRDefault="002B18E0" w:rsidP="00D67C0F">
      <w:pPr>
        <w:spacing w:after="240" w:line="480" w:lineRule="auto"/>
        <w:jc w:val="center"/>
        <w:rPr>
          <w:b/>
          <w:sz w:val="20"/>
          <w:szCs w:val="20"/>
        </w:rPr>
      </w:pPr>
      <w:r w:rsidRPr="002B18E0">
        <w:rPr>
          <w:b/>
        </w:rPr>
        <w:lastRenderedPageBreak/>
        <w:t xml:space="preserve">Figure </w:t>
      </w:r>
      <w:r w:rsidR="001B695C">
        <w:rPr>
          <w:b/>
        </w:rPr>
        <w:t>6</w:t>
      </w:r>
    </w:p>
    <w:p w14:paraId="75D1553E" w14:textId="77777777" w:rsidR="002B18E0" w:rsidRDefault="002B18E0" w:rsidP="002B18E0">
      <w:pPr>
        <w:suppressLineNumbers/>
        <w:spacing w:line="480" w:lineRule="auto"/>
        <w:jc w:val="center"/>
        <w:rPr>
          <w:b/>
          <w:sz w:val="20"/>
          <w:szCs w:val="20"/>
        </w:rPr>
      </w:pPr>
      <w:r>
        <w:rPr>
          <w:b/>
          <w:noProof/>
          <w:sz w:val="20"/>
          <w:szCs w:val="20"/>
        </w:rPr>
        <w:drawing>
          <wp:inline distT="114300" distB="114300" distL="114300" distR="114300" wp14:anchorId="21382166" wp14:editId="0165FF14">
            <wp:extent cx="5181600" cy="331719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9" cstate="print">
                      <a:extLst>
                        <a:ext uri="{28A0092B-C50C-407E-A947-70E740481C1C}">
                          <a14:useLocalDpi xmlns:a14="http://schemas.microsoft.com/office/drawing/2010/main" val="0"/>
                        </a:ext>
                      </a:extLst>
                    </a:blip>
                    <a:stretch>
                      <a:fillRect/>
                    </a:stretch>
                  </pic:blipFill>
                  <pic:spPr>
                    <a:xfrm>
                      <a:off x="0" y="0"/>
                      <a:ext cx="5181600" cy="3317192"/>
                    </a:xfrm>
                    <a:prstGeom prst="rect">
                      <a:avLst/>
                    </a:prstGeom>
                    <a:ln/>
                  </pic:spPr>
                </pic:pic>
              </a:graphicData>
            </a:graphic>
          </wp:inline>
        </w:drawing>
      </w:r>
    </w:p>
    <w:p w14:paraId="6058A9F3" w14:textId="6EDEC08C" w:rsidR="00D67C0F" w:rsidRDefault="00D67C0F" w:rsidP="00D67C0F">
      <w:pPr>
        <w:suppressLineNumbers/>
      </w:pPr>
      <w:r>
        <w:br w:type="page"/>
      </w:r>
    </w:p>
    <w:p w14:paraId="68152583" w14:textId="46785C0E" w:rsidR="00D67C0F" w:rsidRDefault="00D67C0F" w:rsidP="00D67C0F">
      <w:pPr>
        <w:spacing w:after="240" w:line="480" w:lineRule="auto"/>
        <w:jc w:val="center"/>
        <w:rPr>
          <w:b/>
          <w:sz w:val="20"/>
          <w:szCs w:val="20"/>
        </w:rPr>
      </w:pPr>
      <w:r w:rsidRPr="002B18E0">
        <w:rPr>
          <w:b/>
        </w:rPr>
        <w:lastRenderedPageBreak/>
        <w:t xml:space="preserve">Figure </w:t>
      </w:r>
      <w:r w:rsidR="001B695C">
        <w:rPr>
          <w:b/>
        </w:rPr>
        <w:t>7</w:t>
      </w:r>
    </w:p>
    <w:p w14:paraId="0E2F6EB0" w14:textId="0745CEEB" w:rsidR="005F1702" w:rsidRDefault="00D67C0F" w:rsidP="00D67C0F">
      <w:pPr>
        <w:suppressLineNumbers/>
        <w:spacing w:line="480" w:lineRule="auto"/>
      </w:pPr>
      <w:r>
        <w:rPr>
          <w:b/>
          <w:noProof/>
          <w:sz w:val="20"/>
          <w:szCs w:val="20"/>
        </w:rPr>
        <w:drawing>
          <wp:inline distT="114300" distB="114300" distL="114300" distR="114300" wp14:anchorId="2790F01F" wp14:editId="7E58A176">
            <wp:extent cx="6325115" cy="21669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0"/>
                    <a:srcRect l="145" r="145"/>
                    <a:stretch>
                      <a:fillRect/>
                    </a:stretch>
                  </pic:blipFill>
                  <pic:spPr>
                    <a:xfrm>
                      <a:off x="0" y="0"/>
                      <a:ext cx="6325115" cy="2166938"/>
                    </a:xfrm>
                    <a:prstGeom prst="rect">
                      <a:avLst/>
                    </a:prstGeom>
                    <a:ln/>
                  </pic:spPr>
                </pic:pic>
              </a:graphicData>
            </a:graphic>
          </wp:inline>
        </w:drawing>
      </w:r>
      <w:r w:rsidR="002B18E0">
        <w:tab/>
      </w:r>
    </w:p>
    <w:p w14:paraId="1C1FC605" w14:textId="77777777" w:rsidR="005F1702" w:rsidRDefault="005F1702">
      <w:r>
        <w:br w:type="page"/>
      </w:r>
    </w:p>
    <w:p w14:paraId="0FB7ECEB" w14:textId="3B43B892" w:rsidR="008C3D16" w:rsidRDefault="005F1702" w:rsidP="00006989">
      <w:pPr>
        <w:suppressLineNumbers/>
        <w:spacing w:after="240"/>
        <w:rPr>
          <w:ins w:id="840" w:author="Laura H Spencer" w:date="2019-09-25T14:49:00Z"/>
          <w:b/>
          <w:sz w:val="36"/>
          <w:szCs w:val="36"/>
        </w:rPr>
      </w:pPr>
      <w:r>
        <w:rPr>
          <w:b/>
          <w:sz w:val="36"/>
          <w:szCs w:val="36"/>
        </w:rPr>
        <w:lastRenderedPageBreak/>
        <w:t xml:space="preserve">Supplementary Materials </w:t>
      </w:r>
    </w:p>
    <w:p w14:paraId="114F25E0" w14:textId="77777777" w:rsidR="008C3D16" w:rsidRDefault="008C3D16" w:rsidP="008C3D16">
      <w:pPr>
        <w:suppressLineNumbers/>
      </w:pPr>
    </w:p>
    <w:tbl>
      <w:tblPr>
        <w:tblW w:w="1023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600"/>
        <w:gridCol w:w="750"/>
        <w:gridCol w:w="765"/>
        <w:gridCol w:w="840"/>
        <w:gridCol w:w="855"/>
        <w:gridCol w:w="810"/>
        <w:gridCol w:w="855"/>
        <w:gridCol w:w="840"/>
        <w:gridCol w:w="870"/>
        <w:gridCol w:w="765"/>
        <w:gridCol w:w="750"/>
        <w:gridCol w:w="750"/>
        <w:gridCol w:w="780"/>
      </w:tblGrid>
      <w:tr w:rsidR="008C3D16" w14:paraId="7CB3D965" w14:textId="77777777" w:rsidTr="001B695C">
        <w:trPr>
          <w:trHeight w:val="300"/>
        </w:trPr>
        <w:tc>
          <w:tcPr>
            <w:tcW w:w="10230" w:type="dxa"/>
            <w:gridSpan w:val="1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46CCAFC" w14:textId="77777777" w:rsidR="008C3D16" w:rsidRPr="002D0328" w:rsidRDefault="008C3D16" w:rsidP="001B695C">
            <w:pPr>
              <w:ind w:left="100"/>
              <w:rPr>
                <w:sz w:val="20"/>
                <w:szCs w:val="18"/>
              </w:rPr>
            </w:pPr>
            <w:r w:rsidRPr="002D0328">
              <w:rPr>
                <w:b/>
                <w:sz w:val="20"/>
                <w:szCs w:val="18"/>
              </w:rPr>
              <w:t xml:space="preserve">Supplementary Table 3: </w:t>
            </w:r>
            <w:r w:rsidRPr="002D0328">
              <w:rPr>
                <w:sz w:val="20"/>
                <w:szCs w:val="18"/>
              </w:rPr>
              <w:t xml:space="preserve"> Carbonate chemistry parameters for three time points during the pCO</w:t>
            </w:r>
            <w:r w:rsidRPr="002D0328">
              <w:rPr>
                <w:sz w:val="20"/>
                <w:szCs w:val="18"/>
                <w:vertAlign w:val="subscript"/>
              </w:rPr>
              <w:t>2</w:t>
            </w:r>
            <w:r w:rsidRPr="002D0328">
              <w:rPr>
                <w:sz w:val="20"/>
                <w:szCs w:val="18"/>
              </w:rPr>
              <w:t xml:space="preserve"> treatments, which are averages (± SE) from three replicate tanks per treatment. All parameters except for total alkalinity differed significantly between control/ambient (Amb.) and experimental/high (High.) tanks (One-way ANOVA). More details are available in </w:t>
            </w:r>
            <w:r w:rsidRPr="002D0328">
              <w:rPr>
                <w:i/>
                <w:sz w:val="20"/>
                <w:szCs w:val="18"/>
              </w:rPr>
              <w:t>Venkataraman et al., 2019.</w:t>
            </w:r>
          </w:p>
        </w:tc>
      </w:tr>
      <w:tr w:rsidR="008C3D16" w14:paraId="2BD8610D" w14:textId="77777777" w:rsidTr="001B695C">
        <w:trPr>
          <w:trHeight w:val="680"/>
        </w:trPr>
        <w:tc>
          <w:tcPr>
            <w:tcW w:w="600" w:type="dxa"/>
            <w:vMerge w:val="restart"/>
            <w:tcBorders>
              <w:top w:val="single" w:sz="8" w:space="0" w:color="000000"/>
              <w:left w:val="single" w:sz="4" w:space="0" w:color="auto"/>
              <w:bottom w:val="single" w:sz="8" w:space="0" w:color="000000"/>
              <w:right w:val="single" w:sz="8" w:space="0" w:color="000000"/>
            </w:tcBorders>
            <w:shd w:val="clear" w:color="auto" w:fill="D9D9D9"/>
            <w:tcMar>
              <w:top w:w="100" w:type="dxa"/>
              <w:left w:w="100" w:type="dxa"/>
              <w:bottom w:w="100" w:type="dxa"/>
              <w:right w:w="100" w:type="dxa"/>
            </w:tcMar>
          </w:tcPr>
          <w:p w14:paraId="1AA7EC35" w14:textId="77777777" w:rsidR="008C3D16" w:rsidRDefault="008C3D16" w:rsidP="001B695C">
            <w:pPr>
              <w:spacing w:after="240"/>
              <w:ind w:left="100"/>
              <w:jc w:val="center"/>
              <w:rPr>
                <w:sz w:val="16"/>
                <w:szCs w:val="16"/>
              </w:rPr>
            </w:pPr>
            <w:r>
              <w:rPr>
                <w:sz w:val="16"/>
                <w:szCs w:val="16"/>
              </w:rPr>
              <w:t>Day</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71D721D" w14:textId="77777777" w:rsidR="008C3D16" w:rsidRDefault="008C3D16" w:rsidP="001B695C">
            <w:pPr>
              <w:ind w:left="100"/>
              <w:jc w:val="center"/>
              <w:rPr>
                <w:sz w:val="16"/>
                <w:szCs w:val="16"/>
              </w:rPr>
            </w:pPr>
            <w:r>
              <w:rPr>
                <w:sz w:val="16"/>
                <w:szCs w:val="16"/>
              </w:rPr>
              <w:t>pH***</w:t>
            </w:r>
          </w:p>
          <w:p w14:paraId="7FAF9999" w14:textId="77777777" w:rsidR="008C3D16" w:rsidRDefault="008C3D16" w:rsidP="001B695C">
            <w:pPr>
              <w:jc w:val="center"/>
              <w:rPr>
                <w:sz w:val="16"/>
                <w:szCs w:val="16"/>
              </w:rPr>
            </w:pPr>
          </w:p>
          <w:p w14:paraId="0EA48556"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5838, </w:t>
            </w:r>
          </w:p>
          <w:p w14:paraId="589BE65E" w14:textId="77777777" w:rsidR="008C3D16" w:rsidRDefault="008C3D16" w:rsidP="001B695C">
            <w:pPr>
              <w:jc w:val="center"/>
              <w:rPr>
                <w:sz w:val="16"/>
                <w:szCs w:val="16"/>
              </w:rPr>
            </w:pPr>
            <w:r>
              <w:rPr>
                <w:sz w:val="16"/>
                <w:szCs w:val="16"/>
              </w:rPr>
              <w:t>p = 6.12e-22</w:t>
            </w:r>
          </w:p>
        </w:tc>
        <w:tc>
          <w:tcPr>
            <w:tcW w:w="169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FE191D7" w14:textId="77777777" w:rsidR="008C3D16" w:rsidRDefault="008C3D16" w:rsidP="001B695C">
            <w:pPr>
              <w:ind w:left="100"/>
              <w:jc w:val="center"/>
              <w:rPr>
                <w:sz w:val="16"/>
                <w:szCs w:val="16"/>
              </w:rPr>
            </w:pPr>
            <w:r>
              <w:rPr>
                <w:sz w:val="16"/>
                <w:szCs w:val="16"/>
              </w:rPr>
              <w:t>Total Alkalinity (µ</w:t>
            </w:r>
            <w:proofErr w:type="spellStart"/>
            <w:r>
              <w:rPr>
                <w:sz w:val="16"/>
                <w:szCs w:val="16"/>
              </w:rPr>
              <w:t>mol</w:t>
            </w:r>
            <w:proofErr w:type="spellEnd"/>
            <w:r>
              <w:rPr>
                <w:sz w:val="16"/>
                <w:szCs w:val="16"/>
              </w:rPr>
              <w:t>/kg)</w:t>
            </w:r>
          </w:p>
          <w:p w14:paraId="3BA4E250"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1.38, </w:t>
            </w:r>
          </w:p>
          <w:p w14:paraId="3F8ADE9F" w14:textId="77777777" w:rsidR="008C3D16" w:rsidRDefault="008C3D16" w:rsidP="001B695C">
            <w:pPr>
              <w:jc w:val="center"/>
              <w:rPr>
                <w:sz w:val="16"/>
                <w:szCs w:val="16"/>
              </w:rPr>
            </w:pPr>
            <w:r>
              <w:rPr>
                <w:sz w:val="16"/>
                <w:szCs w:val="16"/>
              </w:rPr>
              <w:t>p = 0.257</w:t>
            </w:r>
          </w:p>
        </w:tc>
        <w:tc>
          <w:tcPr>
            <w:tcW w:w="166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D8B3F25" w14:textId="77777777" w:rsidR="008C3D16" w:rsidRDefault="008C3D16" w:rsidP="001B695C">
            <w:pPr>
              <w:ind w:left="100"/>
              <w:jc w:val="center"/>
              <w:rPr>
                <w:sz w:val="16"/>
                <w:szCs w:val="16"/>
              </w:rPr>
            </w:pPr>
            <w:r>
              <w:rPr>
                <w:sz w:val="16"/>
                <w:szCs w:val="16"/>
              </w:rPr>
              <w:t>pCO</w:t>
            </w:r>
            <w:r>
              <w:rPr>
                <w:sz w:val="16"/>
                <w:szCs w:val="16"/>
                <w:vertAlign w:val="subscript"/>
              </w:rPr>
              <w:t>2</w:t>
            </w:r>
            <w:r>
              <w:rPr>
                <w:sz w:val="16"/>
                <w:szCs w:val="16"/>
              </w:rPr>
              <w:t xml:space="preserve"> (µ</w:t>
            </w:r>
            <w:proofErr w:type="spellStart"/>
            <w:proofErr w:type="gramStart"/>
            <w:r>
              <w:rPr>
                <w:sz w:val="16"/>
                <w:szCs w:val="16"/>
              </w:rPr>
              <w:t>atm</w:t>
            </w:r>
            <w:proofErr w:type="spellEnd"/>
            <w:r>
              <w:rPr>
                <w:sz w:val="16"/>
                <w:szCs w:val="16"/>
              </w:rPr>
              <w:t>)*</w:t>
            </w:r>
            <w:proofErr w:type="gramEnd"/>
            <w:r>
              <w:rPr>
                <w:sz w:val="16"/>
                <w:szCs w:val="16"/>
              </w:rPr>
              <w:t>**</w:t>
            </w:r>
          </w:p>
          <w:p w14:paraId="72024FEC" w14:textId="77777777" w:rsidR="008C3D16" w:rsidRDefault="008C3D16" w:rsidP="001B695C">
            <w:pPr>
              <w:jc w:val="center"/>
              <w:rPr>
                <w:sz w:val="16"/>
                <w:szCs w:val="16"/>
              </w:rPr>
            </w:pPr>
          </w:p>
          <w:p w14:paraId="5DC0F6A3"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235, </w:t>
            </w:r>
          </w:p>
          <w:p w14:paraId="4EC2A641" w14:textId="77777777" w:rsidR="008C3D16" w:rsidRDefault="008C3D16" w:rsidP="001B695C">
            <w:pPr>
              <w:jc w:val="center"/>
              <w:rPr>
                <w:sz w:val="16"/>
                <w:szCs w:val="16"/>
              </w:rPr>
            </w:pPr>
            <w:r>
              <w:rPr>
                <w:sz w:val="16"/>
                <w:szCs w:val="16"/>
              </w:rPr>
              <w:t>p = 5.44e-11</w:t>
            </w:r>
          </w:p>
        </w:tc>
        <w:tc>
          <w:tcPr>
            <w:tcW w:w="171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C70D9B1" w14:textId="77777777" w:rsidR="008C3D16" w:rsidRDefault="008C3D16" w:rsidP="001B695C">
            <w:pPr>
              <w:ind w:left="100"/>
              <w:jc w:val="center"/>
              <w:rPr>
                <w:sz w:val="16"/>
                <w:szCs w:val="16"/>
              </w:rPr>
            </w:pPr>
            <w:r>
              <w:rPr>
                <w:sz w:val="16"/>
                <w:szCs w:val="16"/>
              </w:rPr>
              <w:t>DIC (µ</w:t>
            </w:r>
            <w:proofErr w:type="spellStart"/>
            <w:r>
              <w:rPr>
                <w:sz w:val="16"/>
                <w:szCs w:val="16"/>
              </w:rPr>
              <w:t>mol</w:t>
            </w:r>
            <w:proofErr w:type="spellEnd"/>
            <w:r>
              <w:rPr>
                <w:sz w:val="16"/>
                <w:szCs w:val="16"/>
              </w:rPr>
              <w:t>/</w:t>
            </w:r>
            <w:proofErr w:type="gramStart"/>
            <w:r>
              <w:rPr>
                <w:sz w:val="16"/>
                <w:szCs w:val="16"/>
              </w:rPr>
              <w:t>kg)*</w:t>
            </w:r>
            <w:proofErr w:type="gramEnd"/>
          </w:p>
          <w:p w14:paraId="305C191E" w14:textId="77777777" w:rsidR="008C3D16" w:rsidRDefault="008C3D16" w:rsidP="001B695C">
            <w:pPr>
              <w:ind w:left="100"/>
              <w:jc w:val="center"/>
              <w:rPr>
                <w:sz w:val="16"/>
                <w:szCs w:val="16"/>
              </w:rPr>
            </w:pPr>
          </w:p>
          <w:p w14:paraId="583C681E"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7.12, </w:t>
            </w:r>
          </w:p>
          <w:p w14:paraId="20732709" w14:textId="77777777" w:rsidR="008C3D16" w:rsidRDefault="008C3D16" w:rsidP="001B695C">
            <w:pPr>
              <w:jc w:val="center"/>
              <w:rPr>
                <w:sz w:val="16"/>
                <w:szCs w:val="16"/>
              </w:rPr>
            </w:pPr>
            <w:r>
              <w:rPr>
                <w:sz w:val="16"/>
                <w:szCs w:val="16"/>
              </w:rPr>
              <w:t>p = 0.0168</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CAD3977" w14:textId="77777777" w:rsidR="008C3D16" w:rsidRDefault="008C3D16" w:rsidP="001B695C">
            <w:pPr>
              <w:ind w:left="100"/>
              <w:jc w:val="center"/>
              <w:rPr>
                <w:sz w:val="16"/>
                <w:szCs w:val="16"/>
              </w:rPr>
            </w:pPr>
            <w:proofErr w:type="spellStart"/>
            <w:r>
              <w:rPr>
                <w:sz w:val="16"/>
                <w:szCs w:val="16"/>
              </w:rPr>
              <w:t>Ω</w:t>
            </w:r>
            <w:r>
              <w:rPr>
                <w:sz w:val="16"/>
                <w:szCs w:val="16"/>
                <w:vertAlign w:val="subscript"/>
              </w:rPr>
              <w:t>calcite</w:t>
            </w:r>
            <w:proofErr w:type="spellEnd"/>
            <w:r>
              <w:rPr>
                <w:sz w:val="16"/>
                <w:szCs w:val="16"/>
              </w:rPr>
              <w:t>***</w:t>
            </w:r>
          </w:p>
          <w:p w14:paraId="1C828916" w14:textId="77777777" w:rsidR="008C3D16" w:rsidRDefault="008C3D16" w:rsidP="001B695C">
            <w:pPr>
              <w:jc w:val="center"/>
              <w:rPr>
                <w:sz w:val="16"/>
                <w:szCs w:val="16"/>
              </w:rPr>
            </w:pPr>
          </w:p>
          <w:p w14:paraId="56D1D866"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529, </w:t>
            </w:r>
          </w:p>
          <w:p w14:paraId="4B679EDD" w14:textId="77777777" w:rsidR="008C3D16" w:rsidRDefault="008C3D16" w:rsidP="001B695C">
            <w:pPr>
              <w:jc w:val="center"/>
              <w:rPr>
                <w:sz w:val="16"/>
                <w:szCs w:val="16"/>
                <w:vertAlign w:val="subscript"/>
              </w:rPr>
            </w:pPr>
            <w:r>
              <w:rPr>
                <w:sz w:val="16"/>
                <w:szCs w:val="16"/>
              </w:rPr>
              <w:t>p = 1.10e-13</w:t>
            </w:r>
          </w:p>
        </w:tc>
        <w:tc>
          <w:tcPr>
            <w:tcW w:w="153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1466E02" w14:textId="77777777" w:rsidR="008C3D16" w:rsidRDefault="008C3D16" w:rsidP="001B695C">
            <w:pPr>
              <w:ind w:left="100"/>
              <w:jc w:val="center"/>
              <w:rPr>
                <w:sz w:val="16"/>
                <w:szCs w:val="16"/>
              </w:rPr>
            </w:pPr>
            <w:proofErr w:type="spellStart"/>
            <w:r>
              <w:rPr>
                <w:sz w:val="16"/>
                <w:szCs w:val="16"/>
              </w:rPr>
              <w:t>Ω</w:t>
            </w:r>
            <w:r>
              <w:rPr>
                <w:sz w:val="16"/>
                <w:szCs w:val="16"/>
                <w:vertAlign w:val="subscript"/>
              </w:rPr>
              <w:t>aragonite</w:t>
            </w:r>
            <w:proofErr w:type="spellEnd"/>
            <w:r>
              <w:rPr>
                <w:sz w:val="16"/>
                <w:szCs w:val="16"/>
              </w:rPr>
              <w:t>***</w:t>
            </w:r>
          </w:p>
          <w:p w14:paraId="65F727E1" w14:textId="77777777" w:rsidR="008C3D16" w:rsidRDefault="008C3D16" w:rsidP="001B695C">
            <w:pPr>
              <w:jc w:val="center"/>
              <w:rPr>
                <w:sz w:val="16"/>
                <w:szCs w:val="16"/>
              </w:rPr>
            </w:pPr>
          </w:p>
          <w:p w14:paraId="55C1C4D2"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=527, </w:t>
            </w:r>
          </w:p>
          <w:p w14:paraId="05A87D37" w14:textId="77777777" w:rsidR="008C3D16" w:rsidRDefault="008C3D16" w:rsidP="001B695C">
            <w:pPr>
              <w:jc w:val="center"/>
              <w:rPr>
                <w:sz w:val="16"/>
                <w:szCs w:val="16"/>
              </w:rPr>
            </w:pPr>
            <w:r>
              <w:rPr>
                <w:sz w:val="16"/>
                <w:szCs w:val="16"/>
              </w:rPr>
              <w:t>p = 1.14e-13</w:t>
            </w:r>
          </w:p>
        </w:tc>
      </w:tr>
      <w:tr w:rsidR="008C3D16" w14:paraId="7B45FFA0" w14:textId="77777777" w:rsidTr="001B695C">
        <w:trPr>
          <w:trHeight w:val="260"/>
        </w:trPr>
        <w:tc>
          <w:tcPr>
            <w:tcW w:w="600"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71000CC" w14:textId="77777777" w:rsidR="008C3D16" w:rsidRDefault="008C3D16" w:rsidP="001B695C">
            <w:pPr>
              <w:spacing w:after="240"/>
              <w:ind w:left="100"/>
              <w:rPr>
                <w:sz w:val="16"/>
                <w:szCs w:val="16"/>
              </w:rPr>
            </w:pP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BFB5A1E" w14:textId="77777777" w:rsidR="008C3D16" w:rsidRDefault="008C3D16" w:rsidP="001B695C">
            <w:pPr>
              <w:ind w:left="100"/>
              <w:jc w:val="center"/>
              <w:rPr>
                <w:sz w:val="16"/>
                <w:szCs w:val="16"/>
              </w:rPr>
            </w:pPr>
            <w:r>
              <w:rPr>
                <w:sz w:val="16"/>
                <w:szCs w:val="16"/>
              </w:rPr>
              <w:t>Amb.</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4BCF9BA" w14:textId="77777777" w:rsidR="008C3D16" w:rsidRDefault="008C3D16" w:rsidP="001B695C">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0C543B0" w14:textId="77777777" w:rsidR="008C3D16" w:rsidRDefault="008C3D16" w:rsidP="001B695C">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AC29F16" w14:textId="77777777" w:rsidR="008C3D16" w:rsidRDefault="008C3D16" w:rsidP="001B695C">
            <w:pPr>
              <w:ind w:left="100"/>
              <w:jc w:val="center"/>
              <w:rPr>
                <w:sz w:val="16"/>
                <w:szCs w:val="16"/>
              </w:rPr>
            </w:pPr>
            <w:r>
              <w:rPr>
                <w:sz w:val="16"/>
                <w:szCs w:val="16"/>
              </w:rPr>
              <w:t>High</w:t>
            </w:r>
          </w:p>
        </w:tc>
        <w:tc>
          <w:tcPr>
            <w:tcW w:w="81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75DFB43" w14:textId="77777777" w:rsidR="008C3D16" w:rsidRDefault="008C3D16" w:rsidP="001B695C">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B7D253C" w14:textId="77777777" w:rsidR="008C3D16" w:rsidRDefault="008C3D16" w:rsidP="001B695C">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B0A5E38" w14:textId="77777777" w:rsidR="008C3D16" w:rsidRDefault="008C3D16" w:rsidP="001B695C">
            <w:pPr>
              <w:ind w:left="100"/>
              <w:jc w:val="center"/>
              <w:rPr>
                <w:sz w:val="16"/>
                <w:szCs w:val="16"/>
              </w:rPr>
            </w:pPr>
            <w:r>
              <w:rPr>
                <w:sz w:val="16"/>
                <w:szCs w:val="16"/>
              </w:rPr>
              <w:t>Amb.</w:t>
            </w:r>
          </w:p>
        </w:tc>
        <w:tc>
          <w:tcPr>
            <w:tcW w:w="87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7CD41B8" w14:textId="77777777" w:rsidR="008C3D16" w:rsidRDefault="008C3D16" w:rsidP="001B695C">
            <w:pPr>
              <w:ind w:left="100"/>
              <w:jc w:val="center"/>
              <w:rPr>
                <w:sz w:val="16"/>
                <w:szCs w:val="16"/>
              </w:rPr>
            </w:pPr>
            <w:r>
              <w:rPr>
                <w:sz w:val="16"/>
                <w:szCs w:val="16"/>
              </w:rPr>
              <w:t>High.</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85EEC3D" w14:textId="77777777" w:rsidR="008C3D16" w:rsidRDefault="008C3D16" w:rsidP="001B695C">
            <w:pPr>
              <w:ind w:left="100"/>
              <w:jc w:val="center"/>
              <w:rPr>
                <w:sz w:val="16"/>
                <w:szCs w:val="16"/>
              </w:rPr>
            </w:pPr>
            <w:r>
              <w:rPr>
                <w:sz w:val="16"/>
                <w:szCs w:val="16"/>
              </w:rPr>
              <w:t>Amb.</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C99A312" w14:textId="77777777" w:rsidR="008C3D16" w:rsidRDefault="008C3D16" w:rsidP="001B695C">
            <w:pPr>
              <w:ind w:left="100"/>
              <w:jc w:val="center"/>
              <w:rPr>
                <w:sz w:val="16"/>
                <w:szCs w:val="16"/>
              </w:rPr>
            </w:pPr>
            <w:r>
              <w:rPr>
                <w:sz w:val="16"/>
                <w:szCs w:val="16"/>
              </w:rPr>
              <w:t>High</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D11CB3E" w14:textId="77777777" w:rsidR="008C3D16" w:rsidRDefault="008C3D16" w:rsidP="001B695C">
            <w:pPr>
              <w:ind w:left="100"/>
              <w:jc w:val="center"/>
              <w:rPr>
                <w:sz w:val="16"/>
                <w:szCs w:val="16"/>
              </w:rPr>
            </w:pPr>
            <w:r>
              <w:rPr>
                <w:sz w:val="16"/>
                <w:szCs w:val="16"/>
              </w:rPr>
              <w:t>Amb.</w:t>
            </w:r>
          </w:p>
        </w:tc>
        <w:tc>
          <w:tcPr>
            <w:tcW w:w="78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EAF0454" w14:textId="77777777" w:rsidR="008C3D16" w:rsidRDefault="008C3D16" w:rsidP="001B695C">
            <w:pPr>
              <w:ind w:left="100"/>
              <w:jc w:val="center"/>
              <w:rPr>
                <w:sz w:val="16"/>
                <w:szCs w:val="16"/>
              </w:rPr>
            </w:pPr>
            <w:r>
              <w:rPr>
                <w:sz w:val="16"/>
                <w:szCs w:val="16"/>
              </w:rPr>
              <w:t>High</w:t>
            </w:r>
          </w:p>
        </w:tc>
      </w:tr>
      <w:tr w:rsidR="008C3D16" w14:paraId="2AFB4E3C" w14:textId="77777777" w:rsidTr="001B695C">
        <w:trPr>
          <w:trHeight w:val="640"/>
        </w:trPr>
        <w:tc>
          <w:tcPr>
            <w:tcW w:w="600" w:type="dxa"/>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76C99A8" w14:textId="77777777" w:rsidR="008C3D16" w:rsidRDefault="008C3D16" w:rsidP="001B695C">
            <w:pPr>
              <w:ind w:left="100"/>
              <w:jc w:val="center"/>
              <w:rPr>
                <w:sz w:val="16"/>
                <w:szCs w:val="16"/>
              </w:rPr>
            </w:pPr>
            <w:r>
              <w:rPr>
                <w:sz w:val="16"/>
                <w:szCs w:val="16"/>
              </w:rPr>
              <w:t>5</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F97AD" w14:textId="77777777" w:rsidR="008C3D16" w:rsidRDefault="008C3D16" w:rsidP="001B695C">
            <w:pPr>
              <w:ind w:left="100"/>
              <w:jc w:val="center"/>
              <w:rPr>
                <w:sz w:val="16"/>
                <w:szCs w:val="16"/>
              </w:rPr>
            </w:pPr>
            <w:r>
              <w:rPr>
                <w:sz w:val="16"/>
                <w:szCs w:val="16"/>
              </w:rPr>
              <w:t>7.82 ± 0.004</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7A92EE" w14:textId="77777777" w:rsidR="008C3D16" w:rsidRDefault="008C3D16" w:rsidP="001B695C">
            <w:pPr>
              <w:ind w:left="100"/>
              <w:jc w:val="center"/>
              <w:rPr>
                <w:sz w:val="16"/>
                <w:szCs w:val="16"/>
              </w:rPr>
            </w:pPr>
            <w:r>
              <w:rPr>
                <w:sz w:val="16"/>
                <w:szCs w:val="16"/>
              </w:rPr>
              <w:t>7.33 ± 0.002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36816" w14:textId="77777777" w:rsidR="008C3D16" w:rsidRDefault="008C3D16" w:rsidP="001B695C">
            <w:pPr>
              <w:ind w:left="100"/>
              <w:jc w:val="center"/>
              <w:rPr>
                <w:sz w:val="16"/>
                <w:szCs w:val="16"/>
              </w:rPr>
            </w:pPr>
            <w:r>
              <w:rPr>
                <w:sz w:val="16"/>
                <w:szCs w:val="16"/>
              </w:rPr>
              <w:t>2307.41 ± 25.45</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9CF39A" w14:textId="77777777" w:rsidR="008C3D16" w:rsidRDefault="008C3D16" w:rsidP="001B695C">
            <w:pPr>
              <w:ind w:left="100"/>
              <w:jc w:val="center"/>
              <w:rPr>
                <w:sz w:val="16"/>
                <w:szCs w:val="16"/>
              </w:rPr>
            </w:pPr>
            <w:r>
              <w:rPr>
                <w:sz w:val="16"/>
                <w:szCs w:val="16"/>
              </w:rPr>
              <w:t>2332.36 ± 31.05</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3A2C18" w14:textId="77777777" w:rsidR="008C3D16" w:rsidRDefault="008C3D16" w:rsidP="001B695C">
            <w:pPr>
              <w:ind w:left="100"/>
              <w:rPr>
                <w:sz w:val="16"/>
                <w:szCs w:val="16"/>
              </w:rPr>
            </w:pPr>
            <w:r>
              <w:rPr>
                <w:sz w:val="16"/>
                <w:szCs w:val="16"/>
              </w:rPr>
              <w:t>747.51 ± 13.94</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BA63B2" w14:textId="77777777" w:rsidR="008C3D16" w:rsidRDefault="008C3D16" w:rsidP="001B695C">
            <w:pPr>
              <w:ind w:left="100"/>
              <w:rPr>
                <w:sz w:val="16"/>
                <w:szCs w:val="16"/>
              </w:rPr>
            </w:pPr>
            <w:r>
              <w:rPr>
                <w:sz w:val="16"/>
                <w:szCs w:val="16"/>
              </w:rPr>
              <w:t xml:space="preserve">2481.23 ± 29.83 </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8F685F" w14:textId="77777777" w:rsidR="008C3D16" w:rsidRDefault="008C3D16" w:rsidP="001B695C">
            <w:pPr>
              <w:ind w:left="100"/>
              <w:jc w:val="center"/>
              <w:rPr>
                <w:sz w:val="16"/>
                <w:szCs w:val="16"/>
              </w:rPr>
            </w:pPr>
            <w:r>
              <w:rPr>
                <w:sz w:val="16"/>
                <w:szCs w:val="16"/>
              </w:rPr>
              <w:t>2233.41 ± 25.29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A3F401" w14:textId="77777777" w:rsidR="008C3D16" w:rsidRDefault="008C3D16" w:rsidP="001B695C">
            <w:pPr>
              <w:ind w:left="100"/>
              <w:jc w:val="center"/>
              <w:rPr>
                <w:sz w:val="16"/>
                <w:szCs w:val="16"/>
              </w:rPr>
            </w:pPr>
            <w:r>
              <w:rPr>
                <w:sz w:val="16"/>
                <w:szCs w:val="16"/>
              </w:rPr>
              <w:t>2408.51 ± 31.76</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D4AEFE" w14:textId="77777777" w:rsidR="008C3D16" w:rsidRDefault="008C3D16" w:rsidP="001B695C">
            <w:pPr>
              <w:ind w:left="100"/>
              <w:jc w:val="center"/>
              <w:rPr>
                <w:sz w:val="16"/>
                <w:szCs w:val="16"/>
              </w:rPr>
            </w:pPr>
            <w:r>
              <w:rPr>
                <w:sz w:val="16"/>
                <w:szCs w:val="16"/>
              </w:rPr>
              <w:t>1.86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A1DF0" w14:textId="77777777" w:rsidR="008C3D16" w:rsidRDefault="008C3D16" w:rsidP="001B695C">
            <w:pPr>
              <w:ind w:left="100"/>
              <w:jc w:val="center"/>
              <w:rPr>
                <w:sz w:val="16"/>
                <w:szCs w:val="16"/>
              </w:rPr>
            </w:pPr>
            <w:r>
              <w:rPr>
                <w:sz w:val="16"/>
                <w:szCs w:val="16"/>
              </w:rPr>
              <w:t>0.62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6B6DF4" w14:textId="77777777" w:rsidR="008C3D16" w:rsidRDefault="008C3D16" w:rsidP="001B695C">
            <w:pPr>
              <w:ind w:left="100"/>
              <w:jc w:val="center"/>
              <w:rPr>
                <w:sz w:val="16"/>
                <w:szCs w:val="16"/>
              </w:rPr>
            </w:pPr>
            <w:r>
              <w:rPr>
                <w:sz w:val="16"/>
                <w:szCs w:val="16"/>
              </w:rPr>
              <w:t>1.16 ± 0.012</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662DE4" w14:textId="77777777" w:rsidR="008C3D16" w:rsidRDefault="008C3D16" w:rsidP="001B695C">
            <w:pPr>
              <w:ind w:left="100"/>
              <w:jc w:val="center"/>
              <w:rPr>
                <w:sz w:val="16"/>
                <w:szCs w:val="16"/>
              </w:rPr>
            </w:pPr>
            <w:r>
              <w:rPr>
                <w:sz w:val="16"/>
                <w:szCs w:val="16"/>
              </w:rPr>
              <w:t>0.58 ± 0.007</w:t>
            </w:r>
          </w:p>
        </w:tc>
      </w:tr>
      <w:tr w:rsidR="008C3D16" w14:paraId="2C04BE41" w14:textId="77777777" w:rsidTr="001B695C">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51570" w14:textId="77777777" w:rsidR="008C3D16" w:rsidRDefault="008C3D16" w:rsidP="001B695C">
            <w:pPr>
              <w:ind w:left="100"/>
              <w:jc w:val="center"/>
              <w:rPr>
                <w:sz w:val="16"/>
                <w:szCs w:val="16"/>
              </w:rPr>
            </w:pPr>
            <w:r>
              <w:rPr>
                <w:sz w:val="16"/>
                <w:szCs w:val="16"/>
              </w:rPr>
              <w:t>33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4421A9" w14:textId="77777777" w:rsidR="008C3D16" w:rsidRDefault="008C3D16" w:rsidP="001B695C">
            <w:pPr>
              <w:ind w:left="100"/>
              <w:jc w:val="center"/>
              <w:rPr>
                <w:sz w:val="16"/>
                <w:szCs w:val="16"/>
              </w:rPr>
            </w:pPr>
            <w:r>
              <w:rPr>
                <w:sz w:val="16"/>
                <w:szCs w:val="16"/>
              </w:rPr>
              <w:t>7.81 ±         0.005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CC1E2C" w14:textId="77777777" w:rsidR="008C3D16" w:rsidRDefault="008C3D16" w:rsidP="001B695C">
            <w:pPr>
              <w:ind w:left="100"/>
              <w:jc w:val="center"/>
              <w:rPr>
                <w:sz w:val="16"/>
                <w:szCs w:val="16"/>
              </w:rPr>
            </w:pPr>
            <w:r>
              <w:rPr>
                <w:sz w:val="16"/>
                <w:szCs w:val="16"/>
              </w:rPr>
              <w:t>7.31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AE464B" w14:textId="77777777" w:rsidR="008C3D16" w:rsidRDefault="008C3D16" w:rsidP="001B695C">
            <w:pPr>
              <w:ind w:left="100"/>
              <w:jc w:val="center"/>
              <w:rPr>
                <w:sz w:val="16"/>
                <w:szCs w:val="16"/>
              </w:rPr>
            </w:pPr>
            <w:r>
              <w:rPr>
                <w:sz w:val="16"/>
                <w:szCs w:val="16"/>
              </w:rPr>
              <w:t>2747.00 ± 21.13</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CB6997" w14:textId="77777777" w:rsidR="008C3D16" w:rsidRDefault="008C3D16" w:rsidP="001B695C">
            <w:pPr>
              <w:ind w:left="100"/>
              <w:jc w:val="center"/>
              <w:rPr>
                <w:sz w:val="16"/>
                <w:szCs w:val="16"/>
              </w:rPr>
            </w:pPr>
            <w:r>
              <w:rPr>
                <w:sz w:val="16"/>
                <w:szCs w:val="16"/>
              </w:rPr>
              <w:t>2917.60 ± 18.36</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9E7E20" w14:textId="77777777" w:rsidR="008C3D16" w:rsidRDefault="008C3D16" w:rsidP="001B695C">
            <w:pPr>
              <w:ind w:left="100"/>
              <w:rPr>
                <w:sz w:val="16"/>
                <w:szCs w:val="16"/>
              </w:rPr>
            </w:pPr>
            <w:r>
              <w:rPr>
                <w:sz w:val="16"/>
                <w:szCs w:val="16"/>
              </w:rPr>
              <w:t>912.22 ± 12.69</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597B46" w14:textId="77777777" w:rsidR="008C3D16" w:rsidRDefault="008C3D16" w:rsidP="001B695C">
            <w:pPr>
              <w:ind w:left="100"/>
              <w:rPr>
                <w:sz w:val="16"/>
                <w:szCs w:val="16"/>
              </w:rPr>
            </w:pPr>
            <w:r>
              <w:rPr>
                <w:sz w:val="16"/>
                <w:szCs w:val="16"/>
              </w:rPr>
              <w:t>3309.52 ± 7.22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DB0AC4" w14:textId="77777777" w:rsidR="008C3D16" w:rsidRDefault="008C3D16" w:rsidP="001B695C">
            <w:pPr>
              <w:ind w:left="100"/>
              <w:jc w:val="center"/>
              <w:rPr>
                <w:sz w:val="16"/>
                <w:szCs w:val="16"/>
              </w:rPr>
            </w:pPr>
            <w:r>
              <w:rPr>
                <w:sz w:val="16"/>
                <w:szCs w:val="16"/>
              </w:rPr>
              <w:t>2664.57 ± 19.99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38CEFA" w14:textId="77777777" w:rsidR="008C3D16" w:rsidRDefault="008C3D16" w:rsidP="001B695C">
            <w:pPr>
              <w:ind w:left="100"/>
              <w:jc w:val="center"/>
              <w:rPr>
                <w:sz w:val="16"/>
                <w:szCs w:val="16"/>
              </w:rPr>
            </w:pPr>
            <w:r>
              <w:rPr>
                <w:sz w:val="16"/>
                <w:szCs w:val="16"/>
              </w:rPr>
              <w:t>3020.99 ± 17.99</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693B7D" w14:textId="77777777" w:rsidR="008C3D16" w:rsidRDefault="008C3D16" w:rsidP="001B695C">
            <w:pPr>
              <w:ind w:left="100"/>
              <w:jc w:val="center"/>
              <w:rPr>
                <w:sz w:val="16"/>
                <w:szCs w:val="16"/>
              </w:rPr>
            </w:pPr>
            <w:r>
              <w:rPr>
                <w:sz w:val="16"/>
                <w:szCs w:val="16"/>
              </w:rPr>
              <w:t>2.23 ± 0.03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1C0F1D" w14:textId="77777777" w:rsidR="008C3D16" w:rsidRDefault="008C3D16" w:rsidP="001B695C">
            <w:pPr>
              <w:ind w:left="100"/>
              <w:jc w:val="center"/>
              <w:rPr>
                <w:sz w:val="16"/>
                <w:szCs w:val="16"/>
              </w:rPr>
            </w:pPr>
            <w:r>
              <w:rPr>
                <w:sz w:val="16"/>
                <w:szCs w:val="16"/>
              </w:rPr>
              <w:t>0.77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7CAA2B" w14:textId="77777777" w:rsidR="008C3D16" w:rsidRDefault="008C3D16" w:rsidP="001B695C">
            <w:pPr>
              <w:ind w:left="100"/>
              <w:jc w:val="center"/>
              <w:rPr>
                <w:sz w:val="16"/>
                <w:szCs w:val="16"/>
              </w:rPr>
            </w:pPr>
            <w:r>
              <w:rPr>
                <w:sz w:val="16"/>
                <w:szCs w:val="16"/>
              </w:rPr>
              <w:t>1.40 ± 0.020</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991D46" w14:textId="77777777" w:rsidR="008C3D16" w:rsidRDefault="008C3D16" w:rsidP="001B695C">
            <w:pPr>
              <w:ind w:left="100"/>
              <w:jc w:val="center"/>
              <w:rPr>
                <w:sz w:val="16"/>
                <w:szCs w:val="16"/>
              </w:rPr>
            </w:pPr>
            <w:r>
              <w:rPr>
                <w:sz w:val="16"/>
                <w:szCs w:val="16"/>
              </w:rPr>
              <w:t>0.48 ± 0.014</w:t>
            </w:r>
          </w:p>
        </w:tc>
      </w:tr>
      <w:tr w:rsidR="008C3D16" w14:paraId="4A7C5551" w14:textId="77777777" w:rsidTr="001B695C">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038374" w14:textId="77777777" w:rsidR="008C3D16" w:rsidRDefault="008C3D16" w:rsidP="001B695C">
            <w:pPr>
              <w:ind w:left="100"/>
              <w:jc w:val="center"/>
              <w:rPr>
                <w:sz w:val="16"/>
                <w:szCs w:val="16"/>
              </w:rPr>
            </w:pPr>
            <w:r>
              <w:rPr>
                <w:sz w:val="16"/>
                <w:szCs w:val="16"/>
              </w:rPr>
              <w:t>48</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D6C9B1" w14:textId="77777777" w:rsidR="008C3D16" w:rsidRDefault="008C3D16" w:rsidP="001B695C">
            <w:pPr>
              <w:ind w:left="100"/>
              <w:jc w:val="center"/>
              <w:rPr>
                <w:sz w:val="16"/>
                <w:szCs w:val="16"/>
              </w:rPr>
            </w:pPr>
            <w:r>
              <w:rPr>
                <w:sz w:val="16"/>
                <w:szCs w:val="16"/>
              </w:rPr>
              <w:t>7.82 ±     0.015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0448E4" w14:textId="77777777" w:rsidR="008C3D16" w:rsidRDefault="008C3D16" w:rsidP="001B695C">
            <w:pPr>
              <w:ind w:left="100"/>
              <w:jc w:val="center"/>
              <w:rPr>
                <w:sz w:val="16"/>
                <w:szCs w:val="16"/>
              </w:rPr>
            </w:pPr>
            <w:r>
              <w:rPr>
                <w:sz w:val="16"/>
                <w:szCs w:val="16"/>
              </w:rPr>
              <w:t>7.29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6D3881" w14:textId="77777777" w:rsidR="008C3D16" w:rsidRDefault="008C3D16" w:rsidP="001B695C">
            <w:pPr>
              <w:ind w:left="100"/>
              <w:jc w:val="center"/>
              <w:rPr>
                <w:sz w:val="16"/>
                <w:szCs w:val="16"/>
              </w:rPr>
            </w:pPr>
            <w:r>
              <w:rPr>
                <w:sz w:val="16"/>
                <w:szCs w:val="16"/>
              </w:rPr>
              <w:t>2611.40 ± 31.01</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1D995C" w14:textId="77777777" w:rsidR="008C3D16" w:rsidRDefault="008C3D16" w:rsidP="001B695C">
            <w:pPr>
              <w:ind w:left="100"/>
              <w:jc w:val="center"/>
              <w:rPr>
                <w:sz w:val="16"/>
                <w:szCs w:val="16"/>
              </w:rPr>
            </w:pPr>
            <w:r>
              <w:rPr>
                <w:sz w:val="16"/>
                <w:szCs w:val="16"/>
              </w:rPr>
              <w:t>2808.39 ± 12.24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9138DD" w14:textId="77777777" w:rsidR="008C3D16" w:rsidRDefault="008C3D16" w:rsidP="001B695C">
            <w:pPr>
              <w:ind w:left="100"/>
              <w:rPr>
                <w:sz w:val="16"/>
                <w:szCs w:val="16"/>
              </w:rPr>
            </w:pPr>
            <w:r>
              <w:rPr>
                <w:sz w:val="16"/>
                <w:szCs w:val="16"/>
              </w:rPr>
              <w:t>863.47 ± 42.42</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F32FB" w14:textId="77777777" w:rsidR="008C3D16" w:rsidRDefault="008C3D16" w:rsidP="001B695C">
            <w:pPr>
              <w:ind w:left="100"/>
              <w:rPr>
                <w:sz w:val="16"/>
                <w:szCs w:val="16"/>
              </w:rPr>
            </w:pPr>
            <w:r>
              <w:rPr>
                <w:sz w:val="16"/>
                <w:szCs w:val="16"/>
              </w:rPr>
              <w:t>3343.89 ± 49.49</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937F9A" w14:textId="77777777" w:rsidR="008C3D16" w:rsidRDefault="008C3D16" w:rsidP="001B695C">
            <w:pPr>
              <w:ind w:left="100"/>
              <w:jc w:val="center"/>
              <w:rPr>
                <w:sz w:val="16"/>
                <w:szCs w:val="16"/>
              </w:rPr>
            </w:pPr>
            <w:r>
              <w:rPr>
                <w:sz w:val="16"/>
                <w:szCs w:val="16"/>
              </w:rPr>
              <w:t>2533.28 ± 35.45</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932E88" w14:textId="77777777" w:rsidR="008C3D16" w:rsidRDefault="008C3D16" w:rsidP="001B695C">
            <w:pPr>
              <w:ind w:left="100"/>
              <w:jc w:val="center"/>
              <w:rPr>
                <w:sz w:val="16"/>
                <w:szCs w:val="16"/>
              </w:rPr>
            </w:pPr>
            <w:r>
              <w:rPr>
                <w:sz w:val="16"/>
                <w:szCs w:val="16"/>
              </w:rPr>
              <w:t>2920.52 ± 15.11</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6CED5A" w14:textId="77777777" w:rsidR="008C3D16" w:rsidRDefault="008C3D16" w:rsidP="001B695C">
            <w:pPr>
              <w:ind w:left="100"/>
              <w:jc w:val="center"/>
              <w:rPr>
                <w:sz w:val="16"/>
                <w:szCs w:val="16"/>
              </w:rPr>
            </w:pPr>
            <w:r>
              <w:rPr>
                <w:sz w:val="16"/>
                <w:szCs w:val="16"/>
              </w:rPr>
              <w:t>2.13 ± 0.06</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DA5649" w14:textId="77777777" w:rsidR="008C3D16" w:rsidRDefault="008C3D16" w:rsidP="001B695C">
            <w:pPr>
              <w:ind w:left="100"/>
              <w:jc w:val="center"/>
              <w:rPr>
                <w:sz w:val="16"/>
                <w:szCs w:val="16"/>
              </w:rPr>
            </w:pPr>
            <w:r>
              <w:rPr>
                <w:sz w:val="16"/>
                <w:szCs w:val="16"/>
              </w:rPr>
              <w:t>0.68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CF806" w14:textId="77777777" w:rsidR="008C3D16" w:rsidRDefault="008C3D16" w:rsidP="001B695C">
            <w:pPr>
              <w:ind w:left="100"/>
              <w:jc w:val="center"/>
              <w:rPr>
                <w:sz w:val="16"/>
                <w:szCs w:val="16"/>
              </w:rPr>
            </w:pPr>
            <w:r>
              <w:rPr>
                <w:sz w:val="16"/>
                <w:szCs w:val="16"/>
              </w:rPr>
              <w:t>1.32 ± 0.035</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33F64B" w14:textId="77777777" w:rsidR="008C3D16" w:rsidRDefault="008C3D16" w:rsidP="001B695C">
            <w:pPr>
              <w:ind w:left="100"/>
              <w:jc w:val="center"/>
              <w:rPr>
                <w:sz w:val="16"/>
                <w:szCs w:val="16"/>
              </w:rPr>
            </w:pPr>
            <w:r>
              <w:rPr>
                <w:sz w:val="16"/>
                <w:szCs w:val="16"/>
              </w:rPr>
              <w:t>0.42 ± 0.004</w:t>
            </w:r>
          </w:p>
        </w:tc>
      </w:tr>
    </w:tbl>
    <w:p w14:paraId="1EE1D580" w14:textId="77777777" w:rsidR="008C3D16" w:rsidRDefault="008C3D16" w:rsidP="008C3D16">
      <w:pPr>
        <w:suppressLineNumbers/>
      </w:pPr>
    </w:p>
    <w:p w14:paraId="58C85781" w14:textId="77777777" w:rsidR="008C3D16" w:rsidRDefault="008C3D16" w:rsidP="008C3D16">
      <w:pPr>
        <w:suppressLineNumbers/>
        <w:spacing w:after="240"/>
      </w:pPr>
      <w:r>
        <w:rPr>
          <w:b/>
        </w:rPr>
        <w:t>Recipe for</w:t>
      </w:r>
      <w:r>
        <w:t xml:space="preserve"> Tris buffer (0.08 M, 28.0 PSU): </w:t>
      </w:r>
    </w:p>
    <w:p w14:paraId="18D1DF0F" w14:textId="77777777" w:rsidR="008C3D16" w:rsidRDefault="008C3D16" w:rsidP="008C3D16">
      <w:pPr>
        <w:numPr>
          <w:ilvl w:val="0"/>
          <w:numId w:val="2"/>
        </w:numPr>
        <w:suppressLineNumbers/>
      </w:pPr>
      <w:r>
        <w:t xml:space="preserve">0.3603 </w:t>
      </w:r>
      <w:proofErr w:type="spellStart"/>
      <w:r>
        <w:t>mol</w:t>
      </w:r>
      <w:proofErr w:type="spellEnd"/>
      <w:r>
        <w:t xml:space="preserve"> of </w:t>
      </w:r>
      <w:proofErr w:type="spellStart"/>
      <w:r>
        <w:t>NaCl</w:t>
      </w:r>
      <w:proofErr w:type="spellEnd"/>
      <w:r>
        <w:t xml:space="preserve"> (J.T. Baker)</w:t>
      </w:r>
    </w:p>
    <w:p w14:paraId="46670B34" w14:textId="77777777" w:rsidR="008C3D16" w:rsidRDefault="008C3D16" w:rsidP="008C3D16">
      <w:pPr>
        <w:numPr>
          <w:ilvl w:val="0"/>
          <w:numId w:val="2"/>
        </w:numPr>
        <w:suppressLineNumbers/>
      </w:pPr>
      <w:r>
        <w:t xml:space="preserve">0.0106 </w:t>
      </w:r>
      <w:proofErr w:type="spellStart"/>
      <w:r>
        <w:t>mol</w:t>
      </w:r>
      <w:proofErr w:type="spellEnd"/>
      <w:r>
        <w:t xml:space="preserve"> of </w:t>
      </w:r>
      <w:proofErr w:type="spellStart"/>
      <w:r>
        <w:t>KCl</w:t>
      </w:r>
      <w:proofErr w:type="spellEnd"/>
      <w:r>
        <w:t xml:space="preserve"> (Fisher Scientific)</w:t>
      </w:r>
    </w:p>
    <w:p w14:paraId="7A25B20A" w14:textId="77777777" w:rsidR="008C3D16" w:rsidRDefault="008C3D16" w:rsidP="008C3D16">
      <w:pPr>
        <w:numPr>
          <w:ilvl w:val="0"/>
          <w:numId w:val="2"/>
        </w:numPr>
        <w:suppressLineNumbers/>
      </w:pPr>
      <w:r>
        <w:t xml:space="preserve">0.0293 </w:t>
      </w:r>
      <w:proofErr w:type="spellStart"/>
      <w:r>
        <w:t>mol</w:t>
      </w:r>
      <w:proofErr w:type="spellEnd"/>
      <w:r>
        <w:t xml:space="preserve"> MgSO4-(H2O)7 (Fisher Scientific)</w:t>
      </w:r>
    </w:p>
    <w:p w14:paraId="132C15E8" w14:textId="77777777" w:rsidR="008C3D16" w:rsidRDefault="008C3D16" w:rsidP="008C3D16">
      <w:pPr>
        <w:numPr>
          <w:ilvl w:val="0"/>
          <w:numId w:val="2"/>
        </w:numPr>
        <w:suppressLineNumbers/>
      </w:pPr>
      <w:r>
        <w:t xml:space="preserve">0.0107 </w:t>
      </w:r>
      <w:proofErr w:type="spellStart"/>
      <w:r>
        <w:t>mol</w:t>
      </w:r>
      <w:proofErr w:type="spellEnd"/>
      <w:r>
        <w:t xml:space="preserve"> of CaCl2-2(H2O) (MP Biomedicals)</w:t>
      </w:r>
    </w:p>
    <w:p w14:paraId="1D512AE4" w14:textId="77777777" w:rsidR="008C3D16" w:rsidRDefault="008C3D16" w:rsidP="008C3D16">
      <w:pPr>
        <w:numPr>
          <w:ilvl w:val="0"/>
          <w:numId w:val="2"/>
        </w:numPr>
        <w:suppressLineNumbers/>
      </w:pPr>
      <w:r>
        <w:t xml:space="preserve">0.0401 </w:t>
      </w:r>
      <w:proofErr w:type="spellStart"/>
      <w:r>
        <w:t>HCl</w:t>
      </w:r>
      <w:proofErr w:type="spellEnd"/>
      <w:r>
        <w:t xml:space="preserve"> (J.T. Baker)</w:t>
      </w:r>
    </w:p>
    <w:p w14:paraId="4DE73CDA" w14:textId="77777777" w:rsidR="008C3D16" w:rsidRDefault="008C3D16" w:rsidP="008C3D16">
      <w:pPr>
        <w:numPr>
          <w:ilvl w:val="0"/>
          <w:numId w:val="2"/>
        </w:numPr>
        <w:suppressLineNumbers/>
      </w:pPr>
      <w:r>
        <w:t xml:space="preserve">0.0799 </w:t>
      </w:r>
      <w:proofErr w:type="spellStart"/>
      <w:r>
        <w:t>mol</w:t>
      </w:r>
      <w:proofErr w:type="spellEnd"/>
      <w:r>
        <w:t xml:space="preserve"> of Tris base (Fisher Scientific)</w:t>
      </w:r>
    </w:p>
    <w:p w14:paraId="4C3ACCE9" w14:textId="6B3905C8" w:rsidR="008C3D16" w:rsidRDefault="008C3D16" w:rsidP="008C3D16">
      <w:pPr>
        <w:suppressLineNumbers/>
        <w:spacing w:after="240"/>
      </w:pPr>
      <w:r>
        <w:t>Deionized water was added for a final volume of 1L</w:t>
      </w:r>
    </w:p>
    <w:p w14:paraId="43DDC222" w14:textId="77777777" w:rsidR="00001DDF" w:rsidRDefault="00001DDF" w:rsidP="00001DDF">
      <w:pPr>
        <w:suppressLineNumbers/>
        <w:rPr>
          <w:b/>
        </w:rPr>
      </w:pPr>
    </w:p>
    <w:p w14:paraId="5B9A4AEA" w14:textId="12EDB24C" w:rsidR="00001DDF" w:rsidRDefault="00001DDF" w:rsidP="00001DDF">
      <w:pPr>
        <w:suppressLineNumbers/>
        <w:rPr>
          <w:b/>
        </w:rPr>
      </w:pPr>
      <w:r>
        <w:rPr>
          <w:b/>
        </w:rPr>
        <w:t>Adult shell height</w:t>
      </w:r>
    </w:p>
    <w:p w14:paraId="4938E08E" w14:textId="77777777" w:rsidR="00001DDF" w:rsidRDefault="00001DDF" w:rsidP="00001DDF">
      <w:pPr>
        <w:suppressLineNumbers/>
      </w:pPr>
      <w:r>
        <w:t>Oysters sampled for histology were also measured for shell height using digital calipers (mm), defined as the maximum distance from the umbo along the dorsal/ventral axis. Shell height was compared between treatments prior to and after pCO</w:t>
      </w:r>
      <w:r>
        <w:rPr>
          <w:vertAlign w:val="subscript"/>
        </w:rPr>
        <w:t xml:space="preserve">2 </w:t>
      </w:r>
      <w:r>
        <w:t xml:space="preserve">exposure using two-way Analysis of Variance (ANOVA) for each cohort. Shell height was also compared among cohort using one-way ANOVA, excluding the younger O-2 cohort due to their smaller initial size. </w:t>
      </w:r>
    </w:p>
    <w:p w14:paraId="260B707E" w14:textId="77777777" w:rsidR="00001DDF" w:rsidRDefault="00001DDF" w:rsidP="00001DDF">
      <w:pPr>
        <w:suppressLineNumbers/>
        <w:ind w:firstLine="720"/>
      </w:pPr>
      <w:r>
        <w:t>Prior to pCO</w:t>
      </w:r>
      <w:r>
        <w:rPr>
          <w:vertAlign w:val="subscript"/>
        </w:rPr>
        <w:t>2</w:t>
      </w:r>
      <w:r>
        <w:t xml:space="preserve"> treatments, adult shell height did not vary between temperatures treatments, but did among F1 cohorts, with D smaller than F (p=0.043). After pCO</w:t>
      </w:r>
      <w:r>
        <w:rPr>
          <w:vertAlign w:val="subscript"/>
        </w:rPr>
        <w:t>2</w:t>
      </w:r>
      <w:r>
        <w:t xml:space="preserve"> treatment, D was smaller than both F (p=3.4e-6) and O-1 (p=3.5e-6). The O-1 cohort increased in size (p=0.019) in ambient pCO</w:t>
      </w:r>
      <w:r>
        <w:rPr>
          <w:vertAlign w:val="subscript"/>
        </w:rPr>
        <w:t>2</w:t>
      </w:r>
      <w:r>
        <w:t>, but not in high pCO</w:t>
      </w:r>
      <w:r>
        <w:rPr>
          <w:vertAlign w:val="subscript"/>
        </w:rPr>
        <w:t>2</w:t>
      </w:r>
      <w:r>
        <w:t>. No size differences among pre-pCO</w:t>
      </w:r>
      <w:r>
        <w:rPr>
          <w:vertAlign w:val="subscript"/>
        </w:rPr>
        <w:t>2</w:t>
      </w:r>
      <w:r>
        <w:t xml:space="preserve"> and post-pCO</w:t>
      </w:r>
      <w:r>
        <w:rPr>
          <w:vertAlign w:val="subscript"/>
        </w:rPr>
        <w:t>2</w:t>
      </w:r>
      <w:r>
        <w:t xml:space="preserve"> treatments were observed in the F, D or O-2 cohorts. </w:t>
      </w:r>
    </w:p>
    <w:p w14:paraId="059FB974" w14:textId="77777777" w:rsidR="00001DDF" w:rsidRDefault="00001DDF" w:rsidP="008C3D16">
      <w:pPr>
        <w:suppressLineNumbers/>
        <w:spacing w:after="240"/>
        <w:rPr>
          <w:b/>
          <w:sz w:val="36"/>
          <w:szCs w:val="36"/>
        </w:rPr>
      </w:pPr>
    </w:p>
    <w:p w14:paraId="34B6DB81" w14:textId="77777777" w:rsidR="008C3D16" w:rsidRDefault="008C3D16" w:rsidP="008C3D16">
      <w:pPr>
        <w:widowControl w:val="0"/>
        <w:suppressLineNumbers/>
      </w:pPr>
      <w:r>
        <w:rPr>
          <w:noProof/>
        </w:rPr>
        <w:lastRenderedPageBreak/>
        <w:drawing>
          <wp:anchor distT="114300" distB="114300" distL="114300" distR="114300" simplePos="0" relativeHeight="251667456" behindDoc="0" locked="0" layoutInCell="1" hidden="0" allowOverlap="1" wp14:anchorId="6C77A34C" wp14:editId="3DF848EE">
            <wp:simplePos x="0" y="0"/>
            <wp:positionH relativeFrom="column">
              <wp:posOffset>25400</wp:posOffset>
            </wp:positionH>
            <wp:positionV relativeFrom="paragraph">
              <wp:posOffset>114300</wp:posOffset>
            </wp:positionV>
            <wp:extent cx="4069715" cy="4076700"/>
            <wp:effectExtent l="0" t="0" r="0" b="0"/>
            <wp:wrapTopAndBottom/>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1"/>
                    <a:srcRect l="80" r="80"/>
                    <a:stretch>
                      <a:fillRect/>
                    </a:stretch>
                  </pic:blipFill>
                  <pic:spPr>
                    <a:xfrm>
                      <a:off x="0" y="0"/>
                      <a:ext cx="4069715" cy="4076700"/>
                    </a:xfrm>
                    <a:prstGeom prst="rect">
                      <a:avLst/>
                    </a:prstGeom>
                    <a:ln/>
                  </pic:spPr>
                </pic:pic>
              </a:graphicData>
            </a:graphic>
            <wp14:sizeRelH relativeFrom="margin">
              <wp14:pctWidth>0</wp14:pctWidth>
            </wp14:sizeRelH>
            <wp14:sizeRelV relativeFrom="margin">
              <wp14:pctHeight>0</wp14:pctHeight>
            </wp14:sizeRelV>
          </wp:anchor>
        </w:drawing>
      </w:r>
    </w:p>
    <w:p w14:paraId="030A89CB" w14:textId="065B0DAB" w:rsidR="008C3D16" w:rsidRPr="008C3D16" w:rsidRDefault="008C3D16" w:rsidP="008C3D16">
      <w:pPr>
        <w:widowControl w:val="0"/>
        <w:suppressLineNumbers/>
      </w:pPr>
      <w:r w:rsidRPr="001B695C">
        <w:rPr>
          <w:b/>
        </w:rPr>
        <w:t xml:space="preserve">Supplementary Figure 1: </w:t>
      </w:r>
      <w:r w:rsidRPr="001B695C">
        <w:t>Adult shell height for each cohort, after temperature treatment but before pCO</w:t>
      </w:r>
      <w:r w:rsidRPr="001B695C">
        <w:rPr>
          <w:vertAlign w:val="subscript"/>
        </w:rPr>
        <w:t>2</w:t>
      </w:r>
      <w:r w:rsidRPr="001B695C">
        <w:t xml:space="preserve"> treatment (“Pre-pCO</w:t>
      </w:r>
      <w:r w:rsidRPr="001B695C">
        <w:rPr>
          <w:vertAlign w:val="subscript"/>
        </w:rPr>
        <w:t>2</w:t>
      </w:r>
      <w:r w:rsidRPr="001B695C">
        <w:t>”), and after 52 days in High-pCO</w:t>
      </w:r>
      <w:r w:rsidRPr="001B695C">
        <w:rPr>
          <w:vertAlign w:val="subscript"/>
        </w:rPr>
        <w:t>2</w:t>
      </w:r>
      <w:r w:rsidRPr="001B695C">
        <w:t xml:space="preserve"> (3045±488 µ</w:t>
      </w:r>
      <w:proofErr w:type="spellStart"/>
      <w:r w:rsidRPr="001B695C">
        <w:t>atm</w:t>
      </w:r>
      <w:proofErr w:type="spellEnd"/>
      <w:r w:rsidRPr="001B695C">
        <w:t>, n=39), and Ambient-pCO</w:t>
      </w:r>
      <w:r w:rsidRPr="001B695C">
        <w:rPr>
          <w:vertAlign w:val="subscript"/>
        </w:rPr>
        <w:t>2</w:t>
      </w:r>
      <w:r w:rsidRPr="001B695C">
        <w:t xml:space="preserve"> (7.82±0.02, n=39).</w:t>
      </w:r>
    </w:p>
    <w:p w14:paraId="4654E592" w14:textId="77777777" w:rsidR="008C3D16" w:rsidRDefault="008C3D16" w:rsidP="008C3D16">
      <w:pPr>
        <w:widowControl w:val="0"/>
        <w:suppressLineNumbers/>
      </w:pPr>
    </w:p>
    <w:p w14:paraId="41F7EE0E" w14:textId="77777777" w:rsidR="008C3D16" w:rsidRDefault="008C3D16" w:rsidP="008C3D16">
      <w:pPr>
        <w:widowControl w:val="0"/>
        <w:suppressLineNumbers/>
      </w:pPr>
    </w:p>
    <w:p w14:paraId="5F745BA9" w14:textId="77777777" w:rsidR="008C3D16" w:rsidRDefault="008C3D16" w:rsidP="008C3D16">
      <w:pPr>
        <w:widowControl w:val="0"/>
        <w:suppressLineNumbers/>
      </w:pPr>
    </w:p>
    <w:p w14:paraId="0DED54AA" w14:textId="77777777" w:rsidR="008C3D16" w:rsidRDefault="008C3D16" w:rsidP="008C3D16">
      <w:pPr>
        <w:widowControl w:val="0"/>
        <w:suppressLineNumbers/>
      </w:pPr>
    </w:p>
    <w:p w14:paraId="64D5B14E" w14:textId="77777777" w:rsidR="008C3D16" w:rsidRDefault="008C3D16" w:rsidP="008C3D16">
      <w:pPr>
        <w:widowControl w:val="0"/>
        <w:suppressLineNumbers/>
      </w:pPr>
    </w:p>
    <w:p w14:paraId="74FFFC56" w14:textId="77777777" w:rsidR="008C3D16" w:rsidRDefault="008C3D16" w:rsidP="008C3D16">
      <w:pPr>
        <w:widowControl w:val="0"/>
        <w:suppressLineNumbers/>
      </w:pPr>
    </w:p>
    <w:p w14:paraId="1B806AE0" w14:textId="77777777" w:rsidR="008C3D16" w:rsidRDefault="008C3D16" w:rsidP="008C3D16">
      <w:pPr>
        <w:widowControl w:val="0"/>
        <w:suppressLineNumbers/>
      </w:pPr>
    </w:p>
    <w:p w14:paraId="2890E220" w14:textId="77777777" w:rsidR="008C3D16" w:rsidRDefault="008C3D16" w:rsidP="008C3D16">
      <w:pPr>
        <w:widowControl w:val="0"/>
        <w:suppressLineNumbers/>
      </w:pPr>
    </w:p>
    <w:p w14:paraId="593FBBCB" w14:textId="77777777" w:rsidR="008C3D16" w:rsidRDefault="008C3D16" w:rsidP="008C3D16">
      <w:pPr>
        <w:widowControl w:val="0"/>
        <w:suppressLineNumbers/>
      </w:pPr>
    </w:p>
    <w:p w14:paraId="7D14303C" w14:textId="77777777" w:rsidR="008C3D16" w:rsidRDefault="008C3D16" w:rsidP="008C3D16">
      <w:pPr>
        <w:widowControl w:val="0"/>
        <w:suppressLineNumbers/>
      </w:pPr>
    </w:p>
    <w:p w14:paraId="0A8B77AB" w14:textId="77777777" w:rsidR="008C3D16" w:rsidRDefault="008C3D16" w:rsidP="008C3D16">
      <w:pPr>
        <w:widowControl w:val="0"/>
        <w:suppressLineNumbers/>
      </w:pPr>
    </w:p>
    <w:p w14:paraId="237A96FE" w14:textId="77777777" w:rsidR="008C3D16" w:rsidRDefault="008C3D16" w:rsidP="008C3D16">
      <w:pPr>
        <w:widowControl w:val="0"/>
        <w:suppressLineNumbers/>
      </w:pPr>
    </w:p>
    <w:p w14:paraId="30FF46C5" w14:textId="77777777" w:rsidR="008C3D16" w:rsidRDefault="008C3D16" w:rsidP="008C3D16">
      <w:pPr>
        <w:widowControl w:val="0"/>
        <w:suppressLineNumbers/>
      </w:pPr>
    </w:p>
    <w:p w14:paraId="4C4ACBC2" w14:textId="77777777" w:rsidR="008C3D16" w:rsidRDefault="008C3D16" w:rsidP="008C3D16">
      <w:pPr>
        <w:widowControl w:val="0"/>
        <w:suppressLineNumbers/>
      </w:pPr>
    </w:p>
    <w:p w14:paraId="47735F75" w14:textId="1FD28DDC" w:rsidR="008C3D16" w:rsidRDefault="008C3D16" w:rsidP="001B695C">
      <w:pPr>
        <w:suppressLineNumbers/>
        <w:spacing w:line="276" w:lineRule="auto"/>
        <w:rPr>
          <w:b/>
        </w:rPr>
      </w:pPr>
      <w:r>
        <w:rPr>
          <w:b/>
        </w:rPr>
        <w:br w:type="page"/>
      </w:r>
    </w:p>
    <w:tbl>
      <w:tblPr>
        <w:tblW w:w="8835"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900"/>
        <w:gridCol w:w="1560"/>
        <w:gridCol w:w="6375"/>
      </w:tblGrid>
      <w:tr w:rsidR="005F1702" w14:paraId="00F1F819" w14:textId="77777777" w:rsidTr="001F5BDB">
        <w:trPr>
          <w:trHeight w:val="300"/>
        </w:trPr>
        <w:tc>
          <w:tcPr>
            <w:tcW w:w="8835" w:type="dxa"/>
            <w:gridSpan w:val="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86EE271" w14:textId="1B8FAF6D" w:rsidR="005F1702" w:rsidRPr="002D0328" w:rsidRDefault="005F1702" w:rsidP="001F5BDB">
            <w:pPr>
              <w:ind w:left="100"/>
              <w:rPr>
                <w:sz w:val="20"/>
                <w:szCs w:val="18"/>
              </w:rPr>
            </w:pPr>
            <w:r w:rsidRPr="002D0328">
              <w:rPr>
                <w:b/>
                <w:sz w:val="20"/>
                <w:szCs w:val="18"/>
              </w:rPr>
              <w:lastRenderedPageBreak/>
              <w:t xml:space="preserve">Supplementary Table </w:t>
            </w:r>
            <w:r w:rsidR="008C3D16">
              <w:rPr>
                <w:b/>
                <w:sz w:val="20"/>
                <w:szCs w:val="18"/>
              </w:rPr>
              <w:t>2</w:t>
            </w:r>
            <w:r w:rsidRPr="002D0328">
              <w:rPr>
                <w:b/>
                <w:sz w:val="20"/>
                <w:szCs w:val="18"/>
              </w:rPr>
              <w:t xml:space="preserve">: </w:t>
            </w:r>
            <w:r w:rsidRPr="002D0328">
              <w:rPr>
                <w:sz w:val="20"/>
                <w:szCs w:val="18"/>
              </w:rPr>
              <w:t>Gonad stage designations, adapted from da Silva 2009</w:t>
            </w:r>
          </w:p>
        </w:tc>
      </w:tr>
      <w:tr w:rsidR="005F1702" w14:paraId="3C1E287A" w14:textId="77777777" w:rsidTr="001F5BDB">
        <w:trPr>
          <w:trHeight w:val="180"/>
        </w:trPr>
        <w:tc>
          <w:tcPr>
            <w:tcW w:w="900" w:type="dxa"/>
            <w:tcBorders>
              <w:top w:val="single" w:sz="8" w:space="0" w:color="000000"/>
              <w:left w:val="single" w:sz="8" w:space="0" w:color="000000"/>
              <w:bottom w:val="single" w:sz="8" w:space="0" w:color="000000"/>
              <w:right w:val="single" w:sz="8" w:space="0" w:color="000000"/>
            </w:tcBorders>
            <w:shd w:val="clear" w:color="auto" w:fill="D9D9D9"/>
          </w:tcPr>
          <w:p w14:paraId="5DC791E6" w14:textId="77777777" w:rsidR="005F1702" w:rsidRDefault="005F1702" w:rsidP="001F5BDB">
            <w:pPr>
              <w:ind w:left="100"/>
              <w:jc w:val="center"/>
              <w:rPr>
                <w:sz w:val="16"/>
                <w:szCs w:val="16"/>
              </w:rPr>
            </w:pPr>
            <w:r>
              <w:rPr>
                <w:sz w:val="16"/>
                <w:szCs w:val="16"/>
              </w:rPr>
              <w:t>Stage</w:t>
            </w:r>
          </w:p>
        </w:tc>
        <w:tc>
          <w:tcPr>
            <w:tcW w:w="156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C3514F3" w14:textId="77777777" w:rsidR="005F1702" w:rsidRDefault="005F1702" w:rsidP="001F5BDB">
            <w:pPr>
              <w:ind w:left="100"/>
              <w:jc w:val="center"/>
              <w:rPr>
                <w:sz w:val="16"/>
                <w:szCs w:val="16"/>
              </w:rPr>
            </w:pPr>
            <w:r>
              <w:rPr>
                <w:sz w:val="16"/>
                <w:szCs w:val="16"/>
              </w:rPr>
              <w:t>Designation</w:t>
            </w:r>
          </w:p>
        </w:tc>
        <w:tc>
          <w:tcPr>
            <w:tcW w:w="63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B717EE7" w14:textId="77777777" w:rsidR="005F1702" w:rsidRDefault="005F1702" w:rsidP="001F5BDB">
            <w:pPr>
              <w:ind w:left="100"/>
              <w:jc w:val="center"/>
              <w:rPr>
                <w:sz w:val="16"/>
                <w:szCs w:val="16"/>
              </w:rPr>
            </w:pPr>
            <w:r>
              <w:rPr>
                <w:sz w:val="16"/>
                <w:szCs w:val="16"/>
              </w:rPr>
              <w:t>Description</w:t>
            </w:r>
          </w:p>
        </w:tc>
      </w:tr>
      <w:tr w:rsidR="005F1702" w14:paraId="4EB1BB28" w14:textId="77777777" w:rsidTr="001F5BDB">
        <w:trPr>
          <w:trHeight w:val="14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3B1E0" w14:textId="77777777" w:rsidR="005F1702" w:rsidRDefault="005F1702" w:rsidP="001F5BDB">
            <w:pPr>
              <w:ind w:left="100"/>
              <w:jc w:val="center"/>
              <w:rPr>
                <w:sz w:val="16"/>
                <w:szCs w:val="16"/>
              </w:rPr>
            </w:pPr>
            <w:r>
              <w:rPr>
                <w:sz w:val="16"/>
                <w:szCs w:val="16"/>
              </w:rPr>
              <w:t>0</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BCB3E" w14:textId="77777777" w:rsidR="005F1702" w:rsidRDefault="005F1702" w:rsidP="001F5BDB">
            <w:pPr>
              <w:ind w:left="100"/>
              <w:jc w:val="center"/>
              <w:rPr>
                <w:sz w:val="16"/>
                <w:szCs w:val="16"/>
              </w:rPr>
            </w:pPr>
            <w:r>
              <w:rPr>
                <w:sz w:val="16"/>
                <w:szCs w:val="16"/>
              </w:rPr>
              <w:t>Inactive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106E0" w14:textId="77777777" w:rsidR="005F1702" w:rsidRDefault="005F1702" w:rsidP="001F5BDB">
            <w:pPr>
              <w:ind w:left="100"/>
              <w:rPr>
                <w:sz w:val="16"/>
                <w:szCs w:val="16"/>
              </w:rPr>
            </w:pPr>
            <w:r>
              <w:rPr>
                <w:sz w:val="16"/>
                <w:szCs w:val="16"/>
              </w:rPr>
              <w:t xml:space="preserve">Empty follicles, no presence of male or female gonad tissue. </w:t>
            </w:r>
          </w:p>
        </w:tc>
      </w:tr>
      <w:tr w:rsidR="005F1702" w14:paraId="5BA1958A"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5CA12" w14:textId="77777777" w:rsidR="005F1702" w:rsidRDefault="005F1702" w:rsidP="001F5BDB">
            <w:pPr>
              <w:ind w:left="100"/>
              <w:jc w:val="center"/>
              <w:rPr>
                <w:sz w:val="16"/>
                <w:szCs w:val="16"/>
              </w:rPr>
            </w:pPr>
            <w:r>
              <w:rPr>
                <w:sz w:val="16"/>
                <w:szCs w:val="16"/>
              </w:rPr>
              <w:t>1</w:t>
            </w:r>
          </w:p>
          <w:p w14:paraId="4305D487" w14:textId="77777777" w:rsidR="005F1702" w:rsidRDefault="005F1702" w:rsidP="001F5BDB">
            <w:pPr>
              <w:ind w:left="100"/>
              <w:rPr>
                <w:sz w:val="16"/>
                <w:szCs w:val="16"/>
              </w:rPr>
            </w:pP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71D87" w14:textId="77777777" w:rsidR="005F1702" w:rsidRDefault="005F1702" w:rsidP="001F5BDB">
            <w:pPr>
              <w:ind w:left="100"/>
              <w:jc w:val="center"/>
              <w:rPr>
                <w:sz w:val="16"/>
                <w:szCs w:val="16"/>
              </w:rPr>
            </w:pPr>
            <w:r>
              <w:rPr>
                <w:sz w:val="16"/>
                <w:szCs w:val="16"/>
              </w:rPr>
              <w:t>Early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49FC1" w14:textId="77777777" w:rsidR="005F1702" w:rsidRDefault="005F1702" w:rsidP="001F5BDB">
            <w:pPr>
              <w:rPr>
                <w:sz w:val="16"/>
                <w:szCs w:val="16"/>
              </w:rPr>
            </w:pPr>
            <w:r>
              <w:rPr>
                <w:sz w:val="16"/>
                <w:szCs w:val="16"/>
              </w:rPr>
              <w:t xml:space="preserve">Gametes were mostly attached to the follicle wall. In the male developing line, spermatogonia and spermatocytes, very few spermatids; in the female developing line, mostly attached, developing ovogonia and early </w:t>
            </w:r>
            <w:proofErr w:type="spellStart"/>
            <w:r>
              <w:rPr>
                <w:sz w:val="16"/>
                <w:szCs w:val="16"/>
              </w:rPr>
              <w:t>ovocytes</w:t>
            </w:r>
            <w:proofErr w:type="spellEnd"/>
            <w:r>
              <w:rPr>
                <w:sz w:val="16"/>
                <w:szCs w:val="16"/>
              </w:rPr>
              <w:t xml:space="preserve">. </w:t>
            </w:r>
          </w:p>
        </w:tc>
      </w:tr>
      <w:tr w:rsidR="005F1702" w14:paraId="42A8F018"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2B4A9" w14:textId="77777777" w:rsidR="005F1702" w:rsidRDefault="005F1702" w:rsidP="001F5BDB">
            <w:pPr>
              <w:ind w:left="100"/>
              <w:jc w:val="center"/>
              <w:rPr>
                <w:sz w:val="16"/>
                <w:szCs w:val="16"/>
              </w:rPr>
            </w:pPr>
            <w:r>
              <w:rPr>
                <w:sz w:val="16"/>
                <w:szCs w:val="16"/>
              </w:rPr>
              <w:t>2</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995F4" w14:textId="77777777" w:rsidR="005F1702" w:rsidRDefault="005F1702" w:rsidP="001F5BDB">
            <w:pPr>
              <w:ind w:left="100"/>
              <w:jc w:val="center"/>
              <w:rPr>
                <w:sz w:val="16"/>
                <w:szCs w:val="16"/>
              </w:rPr>
            </w:pPr>
            <w:r>
              <w:rPr>
                <w:sz w:val="16"/>
                <w:szCs w:val="16"/>
              </w:rPr>
              <w:t>Advanced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CA9452" w14:textId="77777777" w:rsidR="005F1702" w:rsidRDefault="005F1702" w:rsidP="001F5BDB">
            <w:pPr>
              <w:rPr>
                <w:sz w:val="16"/>
                <w:szCs w:val="16"/>
              </w:rPr>
            </w:pPr>
            <w:r>
              <w:rPr>
                <w:sz w:val="16"/>
                <w:szCs w:val="16"/>
              </w:rPr>
              <w:t xml:space="preserve">In the male developing line few spermatogonia, spermatocytes and spermatid balls were dominant, and few spermatozoa balls appeared in the follicle lumen; in the female developing line, few ovogonia present, </w:t>
            </w:r>
            <w:proofErr w:type="spellStart"/>
            <w:r>
              <w:rPr>
                <w:sz w:val="16"/>
                <w:szCs w:val="16"/>
              </w:rPr>
              <w:t>ovocytes</w:t>
            </w:r>
            <w:proofErr w:type="spellEnd"/>
            <w:r>
              <w:rPr>
                <w:sz w:val="16"/>
                <w:szCs w:val="16"/>
              </w:rPr>
              <w:t xml:space="preserve"> in </w:t>
            </w:r>
            <w:proofErr w:type="spellStart"/>
            <w:r>
              <w:rPr>
                <w:sz w:val="16"/>
                <w:szCs w:val="16"/>
              </w:rPr>
              <w:t>vitellogenesis</w:t>
            </w:r>
            <w:proofErr w:type="spellEnd"/>
            <w:r>
              <w:rPr>
                <w:sz w:val="16"/>
                <w:szCs w:val="16"/>
              </w:rPr>
              <w:t xml:space="preserve"> but attached were dominant, and </w:t>
            </w:r>
            <w:proofErr w:type="spellStart"/>
            <w:r>
              <w:rPr>
                <w:sz w:val="16"/>
                <w:szCs w:val="16"/>
              </w:rPr>
              <w:t>ovocytes</w:t>
            </w:r>
            <w:proofErr w:type="spellEnd"/>
            <w:r>
              <w:rPr>
                <w:sz w:val="16"/>
                <w:szCs w:val="16"/>
              </w:rPr>
              <w:t xml:space="preserve"> in post-</w:t>
            </w:r>
            <w:proofErr w:type="spellStart"/>
            <w:r>
              <w:rPr>
                <w:sz w:val="16"/>
                <w:szCs w:val="16"/>
              </w:rPr>
              <w:t>vitellogenesis</w:t>
            </w:r>
            <w:proofErr w:type="spellEnd"/>
            <w:r>
              <w:rPr>
                <w:sz w:val="16"/>
                <w:szCs w:val="16"/>
              </w:rPr>
              <w:t xml:space="preserve"> and located free in the follicle lumen less abundant.</w:t>
            </w:r>
          </w:p>
        </w:tc>
      </w:tr>
      <w:tr w:rsidR="005F1702" w14:paraId="4B0A40D6" w14:textId="77777777" w:rsidTr="001F5BDB">
        <w:trPr>
          <w:trHeight w:val="6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FAE8B" w14:textId="77777777" w:rsidR="005F1702" w:rsidRDefault="005F1702" w:rsidP="001F5BDB">
            <w:pPr>
              <w:ind w:left="100"/>
              <w:jc w:val="center"/>
              <w:rPr>
                <w:sz w:val="16"/>
                <w:szCs w:val="16"/>
              </w:rPr>
            </w:pPr>
            <w:r>
              <w:rPr>
                <w:sz w:val="16"/>
                <w:szCs w:val="16"/>
              </w:rPr>
              <w:t>3</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A804EF" w14:textId="77777777" w:rsidR="005F1702" w:rsidRDefault="005F1702" w:rsidP="001F5BDB">
            <w:pPr>
              <w:ind w:left="100"/>
              <w:jc w:val="center"/>
              <w:rPr>
                <w:sz w:val="16"/>
                <w:szCs w:val="16"/>
              </w:rPr>
            </w:pPr>
            <w:r>
              <w:rPr>
                <w:sz w:val="16"/>
                <w:szCs w:val="16"/>
              </w:rPr>
              <w:t>Ripe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1F0A9" w14:textId="77777777" w:rsidR="005F1702" w:rsidRDefault="005F1702" w:rsidP="001F5BDB">
            <w:pPr>
              <w:rPr>
                <w:sz w:val="16"/>
                <w:szCs w:val="16"/>
              </w:rPr>
            </w:pPr>
            <w:r>
              <w:rPr>
                <w:sz w:val="16"/>
                <w:szCs w:val="16"/>
              </w:rPr>
              <w:t xml:space="preserve">In both male and female developing lines, follicles contained mature gametes and sometimes a thin layer of primary germ cells. Abundant spermatozoa balls and mature </w:t>
            </w:r>
            <w:proofErr w:type="spellStart"/>
            <w:r>
              <w:rPr>
                <w:sz w:val="16"/>
                <w:szCs w:val="16"/>
              </w:rPr>
              <w:t>ovocytes</w:t>
            </w:r>
            <w:proofErr w:type="spellEnd"/>
            <w:r>
              <w:rPr>
                <w:sz w:val="16"/>
                <w:szCs w:val="16"/>
              </w:rPr>
              <w:t xml:space="preserve"> filled the follicle lumen, in male line and female line, respectively.</w:t>
            </w:r>
          </w:p>
        </w:tc>
      </w:tr>
      <w:tr w:rsidR="005F1702" w14:paraId="1C50ED38" w14:textId="77777777" w:rsidTr="001F5BDB">
        <w:trPr>
          <w:trHeight w:val="8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6407B" w14:textId="77777777" w:rsidR="005F1702" w:rsidRDefault="005F1702" w:rsidP="001F5BDB">
            <w:pPr>
              <w:ind w:left="100"/>
              <w:jc w:val="center"/>
              <w:rPr>
                <w:sz w:val="16"/>
                <w:szCs w:val="16"/>
              </w:rPr>
            </w:pPr>
            <w:r>
              <w:rPr>
                <w:sz w:val="16"/>
                <w:szCs w:val="16"/>
              </w:rPr>
              <w:t>4</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492B6" w14:textId="77777777" w:rsidR="005F1702" w:rsidRDefault="005F1702" w:rsidP="001F5BDB">
            <w:pPr>
              <w:ind w:left="100"/>
              <w:jc w:val="center"/>
              <w:rPr>
                <w:sz w:val="16"/>
                <w:szCs w:val="16"/>
              </w:rPr>
            </w:pPr>
            <w:r>
              <w:rPr>
                <w:sz w:val="16"/>
                <w:szCs w:val="16"/>
              </w:rPr>
              <w:t>Spawned (full or partial), and/or resorbing</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D3CC3" w14:textId="77777777" w:rsidR="005F1702" w:rsidRDefault="005F1702" w:rsidP="001F5BDB">
            <w:pPr>
              <w:rPr>
                <w:sz w:val="16"/>
                <w:szCs w:val="16"/>
              </w:rPr>
            </w:pPr>
            <w:r>
              <w:rPr>
                <w:sz w:val="16"/>
                <w:szCs w:val="16"/>
              </w:rPr>
              <w:t xml:space="preserve">Gametes had been released, and follicles are dilated but lumen was empty, or contained residual mature gametes; residual oocytes of various sizes were sparsely distributed; residual spermatids were dissociated within follicle lumen. In some </w:t>
            </w:r>
            <w:proofErr w:type="gramStart"/>
            <w:r>
              <w:rPr>
                <w:sz w:val="16"/>
                <w:szCs w:val="16"/>
              </w:rPr>
              <w:t>cases</w:t>
            </w:r>
            <w:proofErr w:type="gramEnd"/>
            <w:r>
              <w:rPr>
                <w:sz w:val="16"/>
                <w:szCs w:val="16"/>
              </w:rPr>
              <w:t xml:space="preserve"> phagocytes were observed within follicles to re-absorb residual gametes. In many cases residual gametes of one sex remained, while developing gametes of the other sex were abundant. </w:t>
            </w:r>
          </w:p>
        </w:tc>
      </w:tr>
    </w:tbl>
    <w:p w14:paraId="67A931CB" w14:textId="77777777" w:rsidR="005F1702" w:rsidRDefault="005F1702" w:rsidP="005F1702">
      <w:pPr>
        <w:suppressLineNumbers/>
      </w:pPr>
    </w:p>
    <w:tbl>
      <w:tblPr>
        <w:tblW w:w="885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1230"/>
        <w:gridCol w:w="1350"/>
        <w:gridCol w:w="1575"/>
        <w:gridCol w:w="4695"/>
      </w:tblGrid>
      <w:tr w:rsidR="005F1702" w14:paraId="42F84C56" w14:textId="77777777" w:rsidTr="001F5BDB">
        <w:trPr>
          <w:trHeight w:val="300"/>
        </w:trPr>
        <w:tc>
          <w:tcPr>
            <w:tcW w:w="885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E81847" w14:textId="7249B998" w:rsidR="005F1702" w:rsidRPr="002D0328" w:rsidRDefault="005F1702" w:rsidP="001F5BDB">
            <w:pPr>
              <w:ind w:left="100"/>
              <w:rPr>
                <w:sz w:val="20"/>
                <w:szCs w:val="18"/>
              </w:rPr>
            </w:pPr>
            <w:r w:rsidRPr="002D0328">
              <w:rPr>
                <w:b/>
                <w:sz w:val="20"/>
                <w:szCs w:val="18"/>
              </w:rPr>
              <w:t>Supplementary Table</w:t>
            </w:r>
            <w:r w:rsidR="008C3D16">
              <w:rPr>
                <w:b/>
                <w:sz w:val="20"/>
                <w:szCs w:val="18"/>
              </w:rPr>
              <w:t xml:space="preserve"> 3</w:t>
            </w:r>
            <w:r w:rsidRPr="002D0328">
              <w:rPr>
                <w:b/>
                <w:sz w:val="20"/>
                <w:szCs w:val="18"/>
              </w:rPr>
              <w:t xml:space="preserve">: </w:t>
            </w:r>
            <w:r w:rsidRPr="002D0328">
              <w:rPr>
                <w:sz w:val="20"/>
                <w:szCs w:val="18"/>
              </w:rPr>
              <w:t>Gonad sex designations, from da Silva 2009</w:t>
            </w:r>
          </w:p>
        </w:tc>
      </w:tr>
      <w:tr w:rsidR="005F1702" w14:paraId="6BADC4A1" w14:textId="77777777" w:rsidTr="001F5BDB">
        <w:trPr>
          <w:trHeight w:val="180"/>
        </w:trPr>
        <w:tc>
          <w:tcPr>
            <w:tcW w:w="1230" w:type="dxa"/>
            <w:tcBorders>
              <w:top w:val="single" w:sz="8" w:space="0" w:color="000000"/>
              <w:left w:val="single" w:sz="8" w:space="0" w:color="000000"/>
              <w:bottom w:val="single" w:sz="8" w:space="0" w:color="000000"/>
              <w:right w:val="single" w:sz="8" w:space="0" w:color="000000"/>
            </w:tcBorders>
            <w:shd w:val="clear" w:color="auto" w:fill="D9D9D9"/>
          </w:tcPr>
          <w:p w14:paraId="4A955256" w14:textId="77777777" w:rsidR="005F1702" w:rsidRDefault="005F1702" w:rsidP="001F5BDB">
            <w:pPr>
              <w:jc w:val="center"/>
              <w:rPr>
                <w:sz w:val="16"/>
                <w:szCs w:val="16"/>
              </w:rPr>
            </w:pPr>
            <w:r>
              <w:rPr>
                <w:sz w:val="16"/>
                <w:szCs w:val="16"/>
              </w:rPr>
              <w:t>Sex (</w:t>
            </w:r>
            <w:proofErr w:type="spellStart"/>
            <w:r>
              <w:rPr>
                <w:sz w:val="16"/>
                <w:szCs w:val="16"/>
              </w:rPr>
              <w:t>uncollapsed</w:t>
            </w:r>
            <w:proofErr w:type="spellEnd"/>
            <w:r>
              <w:rPr>
                <w:sz w:val="16"/>
                <w:szCs w:val="16"/>
              </w:rPr>
              <w:t>, from da Silva)</w:t>
            </w:r>
          </w:p>
        </w:tc>
        <w:tc>
          <w:tcPr>
            <w:tcW w:w="13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D8497F0" w14:textId="77777777" w:rsidR="005F1702" w:rsidRDefault="005F1702" w:rsidP="001F5BDB">
            <w:pPr>
              <w:jc w:val="center"/>
              <w:rPr>
                <w:sz w:val="16"/>
                <w:szCs w:val="16"/>
              </w:rPr>
            </w:pPr>
            <w:r>
              <w:rPr>
                <w:sz w:val="16"/>
                <w:szCs w:val="16"/>
              </w:rPr>
              <w:t>Sex, collapsed for statistical analyses</w:t>
            </w:r>
          </w:p>
        </w:tc>
        <w:tc>
          <w:tcPr>
            <w:tcW w:w="15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2C5C534" w14:textId="77777777" w:rsidR="005F1702" w:rsidRDefault="005F1702" w:rsidP="001F5BDB">
            <w:pPr>
              <w:jc w:val="center"/>
              <w:rPr>
                <w:sz w:val="16"/>
                <w:szCs w:val="16"/>
              </w:rPr>
            </w:pPr>
            <w:r>
              <w:rPr>
                <w:sz w:val="16"/>
                <w:szCs w:val="16"/>
              </w:rPr>
              <w:t>Designation</w:t>
            </w:r>
          </w:p>
        </w:tc>
        <w:tc>
          <w:tcPr>
            <w:tcW w:w="469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82B2EC3" w14:textId="77777777" w:rsidR="005F1702" w:rsidRDefault="005F1702" w:rsidP="001F5BDB">
            <w:pPr>
              <w:jc w:val="center"/>
              <w:rPr>
                <w:sz w:val="16"/>
                <w:szCs w:val="16"/>
              </w:rPr>
            </w:pPr>
            <w:r>
              <w:rPr>
                <w:sz w:val="16"/>
                <w:szCs w:val="16"/>
              </w:rPr>
              <w:t>Description</w:t>
            </w:r>
          </w:p>
        </w:tc>
      </w:tr>
      <w:tr w:rsidR="005F1702" w14:paraId="7B506924" w14:textId="77777777" w:rsidTr="001F5BDB">
        <w:trPr>
          <w:trHeight w:val="14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D53DF" w14:textId="77777777" w:rsidR="005F1702" w:rsidRDefault="005F1702" w:rsidP="001F5BDB">
            <w:pPr>
              <w:ind w:left="100"/>
              <w:jc w:val="center"/>
              <w:rPr>
                <w:sz w:val="16"/>
                <w:szCs w:val="16"/>
              </w:rPr>
            </w:pPr>
            <w:r>
              <w:rPr>
                <w:sz w:val="16"/>
                <w:szCs w:val="16"/>
              </w:rPr>
              <w:t>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673D66"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B2C0D" w14:textId="77777777" w:rsidR="005F1702" w:rsidRDefault="005F1702" w:rsidP="001F5BDB">
            <w:pPr>
              <w:ind w:left="100"/>
              <w:jc w:val="center"/>
              <w:rPr>
                <w:sz w:val="16"/>
                <w:szCs w:val="16"/>
              </w:rPr>
            </w:pPr>
            <w:r>
              <w:rPr>
                <w:sz w:val="16"/>
                <w:szCs w:val="16"/>
              </w:rPr>
              <w:t>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5B8D4" w14:textId="77777777" w:rsidR="005F1702" w:rsidRDefault="005F1702" w:rsidP="001F5BDB">
            <w:pPr>
              <w:rPr>
                <w:sz w:val="16"/>
                <w:szCs w:val="16"/>
              </w:rPr>
            </w:pPr>
            <w:r>
              <w:rPr>
                <w:sz w:val="16"/>
                <w:szCs w:val="16"/>
              </w:rPr>
              <w:t>Follicles contain only female gonad material (any stage)</w:t>
            </w:r>
          </w:p>
        </w:tc>
      </w:tr>
      <w:tr w:rsidR="005F1702" w14:paraId="442F4E26"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E78E5" w14:textId="77777777" w:rsidR="005F1702" w:rsidRDefault="005F1702" w:rsidP="001F5BDB">
            <w:pPr>
              <w:ind w:left="100"/>
              <w:jc w:val="center"/>
              <w:rPr>
                <w:sz w:val="16"/>
                <w:szCs w:val="16"/>
              </w:rPr>
            </w:pPr>
            <w:r>
              <w:rPr>
                <w:sz w:val="16"/>
                <w:szCs w:val="16"/>
              </w:rPr>
              <w:t>HPF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0DBE8"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9130A3" w14:textId="77777777" w:rsidR="005F1702" w:rsidRDefault="005F1702" w:rsidP="001F5BDB">
            <w:pPr>
              <w:ind w:left="100"/>
              <w:jc w:val="center"/>
              <w:rPr>
                <w:sz w:val="16"/>
                <w:szCs w:val="16"/>
              </w:rPr>
            </w:pPr>
            <w:r>
              <w:rPr>
                <w:sz w:val="16"/>
                <w:szCs w:val="16"/>
              </w:rPr>
              <w:t>Hermaphroditic, predominantly 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3E9DB" w14:textId="77777777" w:rsidR="005F1702" w:rsidRDefault="005F1702" w:rsidP="001F5BDB">
            <w:pPr>
              <w:rPr>
                <w:sz w:val="16"/>
                <w:szCs w:val="16"/>
              </w:rPr>
            </w:pPr>
            <w:r>
              <w:rPr>
                <w:sz w:val="16"/>
                <w:szCs w:val="16"/>
              </w:rPr>
              <w:t>Follicles contain predominantly female but also some male gonad material</w:t>
            </w:r>
          </w:p>
        </w:tc>
      </w:tr>
      <w:tr w:rsidR="005F1702" w14:paraId="4B8C743E"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5EE9B" w14:textId="77777777" w:rsidR="005F1702" w:rsidRDefault="005F1702" w:rsidP="001F5BDB">
            <w:pPr>
              <w:ind w:left="100"/>
              <w:jc w:val="center"/>
              <w:rPr>
                <w:sz w:val="16"/>
                <w:szCs w:val="16"/>
              </w:rPr>
            </w:pPr>
            <w:r>
              <w:rPr>
                <w:sz w:val="16"/>
                <w:szCs w:val="16"/>
              </w:rPr>
              <w:t>H</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F923D" w14:textId="77777777" w:rsidR="005F1702" w:rsidRDefault="005F1702" w:rsidP="001F5BDB">
            <w:pPr>
              <w:ind w:left="100"/>
              <w:jc w:val="center"/>
              <w:rPr>
                <w:sz w:val="16"/>
                <w:szCs w:val="16"/>
              </w:rPr>
            </w:pPr>
            <w:r>
              <w:rPr>
                <w:sz w:val="16"/>
                <w:szCs w:val="16"/>
              </w:rPr>
              <w:t>H</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A1782" w14:textId="77777777" w:rsidR="005F1702" w:rsidRDefault="005F1702" w:rsidP="001F5BDB">
            <w:pPr>
              <w:ind w:left="100"/>
              <w:jc w:val="center"/>
              <w:rPr>
                <w:sz w:val="16"/>
                <w:szCs w:val="16"/>
              </w:rPr>
            </w:pPr>
            <w:r>
              <w:rPr>
                <w:sz w:val="16"/>
                <w:szCs w:val="16"/>
              </w:rPr>
              <w:t>Hermaphroditic</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4BEE6" w14:textId="77777777" w:rsidR="005F1702" w:rsidRDefault="005F1702" w:rsidP="001F5BDB">
            <w:pPr>
              <w:rPr>
                <w:sz w:val="16"/>
                <w:szCs w:val="16"/>
              </w:rPr>
            </w:pPr>
            <w:r>
              <w:rPr>
                <w:sz w:val="16"/>
                <w:szCs w:val="16"/>
              </w:rPr>
              <w:t>Follicles contain approximately half male and half female gonad material</w:t>
            </w:r>
          </w:p>
        </w:tc>
      </w:tr>
      <w:tr w:rsidR="005F1702" w14:paraId="4BE7A87D" w14:textId="77777777" w:rsidTr="001F5BDB">
        <w:trPr>
          <w:trHeight w:val="6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43D92" w14:textId="77777777" w:rsidR="005F1702" w:rsidRDefault="005F1702" w:rsidP="001F5BDB">
            <w:pPr>
              <w:ind w:left="100"/>
              <w:jc w:val="center"/>
              <w:rPr>
                <w:sz w:val="16"/>
                <w:szCs w:val="16"/>
              </w:rPr>
            </w:pPr>
            <w:r>
              <w:rPr>
                <w:sz w:val="16"/>
                <w:szCs w:val="16"/>
              </w:rPr>
              <w:t>HPM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AFC14"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576A4" w14:textId="77777777" w:rsidR="005F1702" w:rsidRDefault="005F1702" w:rsidP="001F5BDB">
            <w:pPr>
              <w:ind w:left="100"/>
              <w:jc w:val="center"/>
              <w:rPr>
                <w:sz w:val="16"/>
                <w:szCs w:val="16"/>
              </w:rPr>
            </w:pPr>
            <w:r>
              <w:rPr>
                <w:sz w:val="16"/>
                <w:szCs w:val="16"/>
              </w:rPr>
              <w:t>Hermaphroditic, predominantly 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53038" w14:textId="77777777" w:rsidR="005F1702" w:rsidRDefault="005F1702" w:rsidP="001F5BDB">
            <w:pPr>
              <w:ind w:left="100"/>
              <w:rPr>
                <w:sz w:val="16"/>
                <w:szCs w:val="16"/>
              </w:rPr>
            </w:pPr>
            <w:r>
              <w:rPr>
                <w:sz w:val="16"/>
                <w:szCs w:val="16"/>
              </w:rPr>
              <w:t xml:space="preserve">Follicles contain predominantly male but also some female gonad material </w:t>
            </w:r>
          </w:p>
        </w:tc>
      </w:tr>
      <w:tr w:rsidR="005F1702" w14:paraId="1B58DDA1"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79C94" w14:textId="77777777" w:rsidR="005F1702" w:rsidRDefault="005F1702" w:rsidP="001F5BDB">
            <w:pPr>
              <w:ind w:left="100"/>
              <w:jc w:val="center"/>
              <w:rPr>
                <w:sz w:val="16"/>
                <w:szCs w:val="16"/>
              </w:rPr>
            </w:pPr>
            <w:r>
              <w:rPr>
                <w:sz w:val="16"/>
                <w:szCs w:val="16"/>
              </w:rPr>
              <w:t>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7E9317"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DD8B1C" w14:textId="77777777" w:rsidR="005F1702" w:rsidRDefault="005F1702" w:rsidP="001F5BDB">
            <w:pPr>
              <w:ind w:left="100"/>
              <w:jc w:val="center"/>
              <w:rPr>
                <w:sz w:val="16"/>
                <w:szCs w:val="16"/>
              </w:rPr>
            </w:pPr>
            <w:r>
              <w:rPr>
                <w:sz w:val="16"/>
                <w:szCs w:val="16"/>
              </w:rPr>
              <w:t>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2E7C07" w14:textId="77777777" w:rsidR="005F1702" w:rsidRDefault="005F1702" w:rsidP="001F5BDB">
            <w:pPr>
              <w:ind w:left="100"/>
              <w:rPr>
                <w:sz w:val="16"/>
                <w:szCs w:val="16"/>
              </w:rPr>
            </w:pPr>
            <w:r>
              <w:rPr>
                <w:sz w:val="16"/>
                <w:szCs w:val="16"/>
              </w:rPr>
              <w:t>Follicles contain only male gonad material (any stage)</w:t>
            </w:r>
          </w:p>
        </w:tc>
      </w:tr>
      <w:tr w:rsidR="005F1702" w14:paraId="4AA9ECA6"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3B2F19" w14:textId="77777777" w:rsidR="005F1702" w:rsidRDefault="005F1702" w:rsidP="001F5BDB">
            <w:pPr>
              <w:ind w:left="100"/>
              <w:jc w:val="center"/>
              <w:rPr>
                <w:sz w:val="16"/>
                <w:szCs w:val="16"/>
              </w:rPr>
            </w:pPr>
            <w:r>
              <w:rPr>
                <w:sz w:val="16"/>
                <w:szCs w:val="16"/>
              </w:rPr>
              <w:t>I</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AA21A" w14:textId="77777777" w:rsidR="005F1702" w:rsidRDefault="005F1702" w:rsidP="001F5BDB">
            <w:pPr>
              <w:ind w:left="100"/>
              <w:jc w:val="center"/>
              <w:rPr>
                <w:sz w:val="16"/>
                <w:szCs w:val="16"/>
              </w:rPr>
            </w:pPr>
            <w:r>
              <w:rPr>
                <w:sz w:val="16"/>
                <w:szCs w:val="16"/>
              </w:rPr>
              <w:t>I</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9BF59" w14:textId="77777777" w:rsidR="005F1702" w:rsidRDefault="005F1702" w:rsidP="001F5BDB">
            <w:pPr>
              <w:ind w:left="100"/>
              <w:jc w:val="center"/>
              <w:rPr>
                <w:sz w:val="16"/>
                <w:szCs w:val="16"/>
              </w:rPr>
            </w:pPr>
            <w:r>
              <w:rPr>
                <w:sz w:val="16"/>
                <w:szCs w:val="16"/>
              </w:rPr>
              <w:t>Indeterminate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E957F" w14:textId="77777777" w:rsidR="005F1702" w:rsidRDefault="005F1702" w:rsidP="001F5BDB">
            <w:pPr>
              <w:ind w:left="100"/>
              <w:rPr>
                <w:sz w:val="16"/>
                <w:szCs w:val="16"/>
              </w:rPr>
            </w:pPr>
            <w:r>
              <w:rPr>
                <w:sz w:val="16"/>
                <w:szCs w:val="16"/>
              </w:rPr>
              <w:t xml:space="preserve">Follicles are empty, collapsed, or only undifferentiated </w:t>
            </w:r>
            <w:proofErr w:type="spellStart"/>
            <w:r>
              <w:rPr>
                <w:sz w:val="16"/>
                <w:szCs w:val="16"/>
              </w:rPr>
              <w:t>gonia</w:t>
            </w:r>
            <w:proofErr w:type="spellEnd"/>
            <w:r>
              <w:rPr>
                <w:sz w:val="16"/>
                <w:szCs w:val="16"/>
              </w:rPr>
              <w:t xml:space="preserve"> are visible</w:t>
            </w:r>
          </w:p>
        </w:tc>
      </w:tr>
    </w:tbl>
    <w:p w14:paraId="23760526" w14:textId="17755F51" w:rsidR="008C3D16" w:rsidRDefault="005F1702" w:rsidP="001B695C">
      <w:pPr>
        <w:spacing w:before="240"/>
      </w:pPr>
      <w:r>
        <w:br w:type="page"/>
      </w:r>
      <w:r w:rsidR="00001DDF" w:rsidRPr="001B695C">
        <w:rPr>
          <w:b/>
          <w:noProof/>
        </w:rPr>
        <w:lastRenderedPageBreak/>
        <w:drawing>
          <wp:anchor distT="0" distB="0" distL="114300" distR="114300" simplePos="0" relativeHeight="251665408" behindDoc="0" locked="0" layoutInCell="1" allowOverlap="1" wp14:anchorId="22DF9CA6" wp14:editId="4356018C">
            <wp:simplePos x="0" y="0"/>
            <wp:positionH relativeFrom="column">
              <wp:posOffset>800100</wp:posOffset>
            </wp:positionH>
            <wp:positionV relativeFrom="paragraph">
              <wp:posOffset>0</wp:posOffset>
            </wp:positionV>
            <wp:extent cx="3795395" cy="6704330"/>
            <wp:effectExtent l="0" t="0" r="1905" b="1270"/>
            <wp:wrapTopAndBottom/>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2">
                      <a:extLst>
                        <a:ext uri="{28A0092B-C50C-407E-A947-70E740481C1C}">
                          <a14:useLocalDpi xmlns:a14="http://schemas.microsoft.com/office/drawing/2010/main" val="0"/>
                        </a:ext>
                      </a:extLst>
                    </a:blip>
                    <a:srcRect l="108" r="108"/>
                    <a:stretch>
                      <a:fillRect/>
                    </a:stretch>
                  </pic:blipFill>
                  <pic:spPr>
                    <a:xfrm>
                      <a:off x="0" y="0"/>
                      <a:ext cx="3795395" cy="6704330"/>
                    </a:xfrm>
                    <a:prstGeom prst="rect">
                      <a:avLst/>
                    </a:prstGeom>
                    <a:ln/>
                  </pic:spPr>
                </pic:pic>
              </a:graphicData>
            </a:graphic>
            <wp14:sizeRelH relativeFrom="page">
              <wp14:pctWidth>0</wp14:pctWidth>
            </wp14:sizeRelH>
            <wp14:sizeRelV relativeFrom="page">
              <wp14:pctHeight>0</wp14:pctHeight>
            </wp14:sizeRelV>
          </wp:anchor>
        </w:drawing>
      </w:r>
      <w:r w:rsidR="008C3D16">
        <w:rPr>
          <w:b/>
        </w:rPr>
        <w:t>Supplementary Figure 2:</w:t>
      </w:r>
      <w:r w:rsidR="008C3D16">
        <w:t xml:space="preserve"> Examples of </w:t>
      </w:r>
      <w:proofErr w:type="spellStart"/>
      <w:r w:rsidR="008C3D16">
        <w:rPr>
          <w:i/>
        </w:rPr>
        <w:t>Ostrea</w:t>
      </w:r>
      <w:proofErr w:type="spellEnd"/>
      <w:r w:rsidR="008C3D16">
        <w:rPr>
          <w:i/>
        </w:rPr>
        <w:t xml:space="preserve"> </w:t>
      </w:r>
      <w:proofErr w:type="spellStart"/>
      <w:r w:rsidR="008C3D16">
        <w:rPr>
          <w:i/>
        </w:rPr>
        <w:t>lurida</w:t>
      </w:r>
      <w:proofErr w:type="spellEnd"/>
      <w:r w:rsidR="008C3D16">
        <w:t xml:space="preserve"> gonad stage designations. Stage 0 (no activity/sex differentiation); Stage 1 (early gametogenesis); Stage 2 (advanced gametogenesis); Stage 3 (late gametogenesis / ripe); Stage 4 (spawned and/or resorbing).</w:t>
      </w:r>
    </w:p>
    <w:p w14:paraId="2D0275D8" w14:textId="5428273C" w:rsidR="008C3D16" w:rsidRPr="008C3D16" w:rsidRDefault="008C3D16" w:rsidP="008C3D16">
      <w:pPr>
        <w:suppressLineNumbers/>
        <w:spacing w:after="240"/>
      </w:pPr>
    </w:p>
    <w:p w14:paraId="71D2BE2C" w14:textId="77777777" w:rsidR="008C3D16" w:rsidRDefault="008C3D16" w:rsidP="001B695C">
      <w:pPr>
        <w:suppressLineNumbers/>
        <w:spacing w:line="276" w:lineRule="auto"/>
      </w:pPr>
      <w:r>
        <w:br w:type="page"/>
      </w:r>
    </w:p>
    <w:p w14:paraId="4ABEE83D" w14:textId="77777777" w:rsidR="008C3D16" w:rsidRPr="005F1702" w:rsidRDefault="008C3D16" w:rsidP="001B695C">
      <w:pPr>
        <w:suppressLineNumbers/>
        <w:spacing w:after="240"/>
      </w:pPr>
    </w:p>
    <w:tbl>
      <w:tblPr>
        <w:tblW w:w="10365"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595"/>
        <w:gridCol w:w="595"/>
        <w:gridCol w:w="595"/>
        <w:gridCol w:w="600"/>
        <w:gridCol w:w="600"/>
        <w:gridCol w:w="600"/>
        <w:gridCol w:w="520"/>
        <w:gridCol w:w="570"/>
        <w:gridCol w:w="600"/>
        <w:gridCol w:w="510"/>
        <w:gridCol w:w="635"/>
        <w:gridCol w:w="765"/>
        <w:gridCol w:w="510"/>
        <w:gridCol w:w="645"/>
        <w:gridCol w:w="645"/>
      </w:tblGrid>
      <w:tr w:rsidR="005F1702" w14:paraId="6C7F7793" w14:textId="77777777" w:rsidTr="001F5BDB">
        <w:trPr>
          <w:trHeight w:val="440"/>
        </w:trPr>
        <w:tc>
          <w:tcPr>
            <w:tcW w:w="10365" w:type="dxa"/>
            <w:gridSpan w:val="16"/>
            <w:shd w:val="clear" w:color="auto" w:fill="D9D9D9"/>
            <w:tcMar>
              <w:top w:w="100" w:type="dxa"/>
              <w:left w:w="100" w:type="dxa"/>
              <w:bottom w:w="100" w:type="dxa"/>
              <w:right w:w="100" w:type="dxa"/>
            </w:tcMar>
          </w:tcPr>
          <w:p w14:paraId="2AA3E470" w14:textId="55C71B92" w:rsidR="005F1702" w:rsidRDefault="005F1702" w:rsidP="001F5BDB">
            <w:pPr>
              <w:rPr>
                <w:i/>
                <w:sz w:val="18"/>
                <w:szCs w:val="18"/>
              </w:rPr>
            </w:pPr>
            <w:r w:rsidRPr="002D0328">
              <w:rPr>
                <w:b/>
                <w:sz w:val="20"/>
                <w:szCs w:val="18"/>
              </w:rPr>
              <w:t>Supplementary Table 4</w:t>
            </w:r>
            <w:r w:rsidRPr="002D0328">
              <w:rPr>
                <w:sz w:val="20"/>
                <w:szCs w:val="18"/>
              </w:rPr>
              <w:t>: Frequency of dominant gonad stages by cohort and pCO</w:t>
            </w:r>
            <w:r w:rsidRPr="002D0328">
              <w:rPr>
                <w:sz w:val="20"/>
                <w:szCs w:val="18"/>
                <w:vertAlign w:val="subscript"/>
              </w:rPr>
              <w:t>2</w:t>
            </w:r>
            <w:r w:rsidRPr="002D0328">
              <w:rPr>
                <w:sz w:val="20"/>
                <w:szCs w:val="18"/>
              </w:rPr>
              <w:t xml:space="preserve"> exposure, separated by winter temperature treatment (6°C, 10°C). Results of Chi-Square between pCO</w:t>
            </w:r>
            <w:r w:rsidRPr="002D0328">
              <w:rPr>
                <w:sz w:val="20"/>
                <w:szCs w:val="18"/>
                <w:vertAlign w:val="subscript"/>
              </w:rPr>
              <w:t>2</w:t>
            </w:r>
            <w:r w:rsidRPr="002D0328">
              <w:rPr>
                <w:sz w:val="20"/>
                <w:szCs w:val="18"/>
              </w:rPr>
              <w:t xml:space="preserve"> treatments are shown as p-values for dominant stage (Dom-stage), dominant sex (Dom-sex), Male stages (Male), and female stages (female). Across all cohorts in both 6°C and 10°C treatments, dominant stage and male stage differed by pCO</w:t>
            </w:r>
            <w:r w:rsidRPr="002D0328">
              <w:rPr>
                <w:sz w:val="20"/>
                <w:szCs w:val="18"/>
                <w:vertAlign w:val="subscript"/>
              </w:rPr>
              <w:t>2</w:t>
            </w:r>
            <w:r w:rsidRPr="002D0328">
              <w:rPr>
                <w:sz w:val="20"/>
                <w:szCs w:val="18"/>
              </w:rPr>
              <w:t xml:space="preserve"> treatments. Stage differences were detected between pre-treatment (pre-pCO</w:t>
            </w:r>
            <w:r w:rsidRPr="002D0328">
              <w:rPr>
                <w:sz w:val="20"/>
                <w:szCs w:val="18"/>
                <w:vertAlign w:val="subscript"/>
              </w:rPr>
              <w:t>2</w:t>
            </w:r>
            <w:r w:rsidRPr="002D0328">
              <w:rPr>
                <w:sz w:val="20"/>
                <w:szCs w:val="18"/>
              </w:rPr>
              <w:t>) and after treatment for ambient and high pCO</w:t>
            </w:r>
            <w:r w:rsidRPr="002D0328">
              <w:rPr>
                <w:sz w:val="20"/>
                <w:szCs w:val="18"/>
                <w:vertAlign w:val="subscript"/>
              </w:rPr>
              <w:t xml:space="preserve">2 </w:t>
            </w:r>
            <w:proofErr w:type="gramStart"/>
            <w:r w:rsidRPr="002D0328">
              <w:rPr>
                <w:sz w:val="20"/>
                <w:szCs w:val="18"/>
              </w:rPr>
              <w:t>separately, and</w:t>
            </w:r>
            <w:proofErr w:type="gramEnd"/>
            <w:r w:rsidRPr="002D0328">
              <w:rPr>
                <w:sz w:val="20"/>
                <w:szCs w:val="18"/>
              </w:rPr>
              <w:t xml:space="preserve"> are indicated by superscripts A and B: A= pre-treatment and ambient pCO</w:t>
            </w:r>
            <w:r w:rsidRPr="002D0328">
              <w:rPr>
                <w:sz w:val="20"/>
                <w:szCs w:val="18"/>
                <w:vertAlign w:val="subscript"/>
              </w:rPr>
              <w:t>2</w:t>
            </w:r>
            <w:r w:rsidRPr="002D0328">
              <w:rPr>
                <w:sz w:val="20"/>
                <w:szCs w:val="18"/>
              </w:rPr>
              <w:t xml:space="preserve"> differed; B=pre-treatment and high pCO</w:t>
            </w:r>
            <w:r w:rsidRPr="002D0328">
              <w:rPr>
                <w:sz w:val="20"/>
                <w:szCs w:val="18"/>
                <w:vertAlign w:val="subscript"/>
              </w:rPr>
              <w:t>2</w:t>
            </w:r>
            <w:r w:rsidRPr="002D0328">
              <w:rPr>
                <w:sz w:val="20"/>
                <w:szCs w:val="18"/>
              </w:rPr>
              <w:t xml:space="preserve"> differed (p&lt;0.05). Stage and sex comparisons in bold indicate that they were significantly different between temperature treatments, prior to pCO</w:t>
            </w:r>
            <w:r w:rsidRPr="002D0328">
              <w:rPr>
                <w:sz w:val="20"/>
                <w:szCs w:val="18"/>
                <w:vertAlign w:val="subscript"/>
              </w:rPr>
              <w:t>2</w:t>
            </w:r>
            <w:r w:rsidRPr="002D0328">
              <w:rPr>
                <w:sz w:val="20"/>
                <w:szCs w:val="18"/>
              </w:rPr>
              <w:t xml:space="preserve"> treatments (“Pre” columns). </w:t>
            </w:r>
          </w:p>
        </w:tc>
      </w:tr>
      <w:tr w:rsidR="005F1702" w14:paraId="39FD1257" w14:textId="77777777" w:rsidTr="001F5BDB">
        <w:trPr>
          <w:trHeight w:val="440"/>
        </w:trPr>
        <w:tc>
          <w:tcPr>
            <w:tcW w:w="10365" w:type="dxa"/>
            <w:gridSpan w:val="16"/>
            <w:shd w:val="clear" w:color="auto" w:fill="D9D9D9"/>
            <w:tcMar>
              <w:top w:w="100" w:type="dxa"/>
              <w:left w:w="100" w:type="dxa"/>
              <w:bottom w:w="100" w:type="dxa"/>
              <w:right w:w="100" w:type="dxa"/>
            </w:tcMar>
          </w:tcPr>
          <w:p w14:paraId="711B28E7" w14:textId="77777777" w:rsidR="005F1702" w:rsidRDefault="005F1702" w:rsidP="001F5BDB">
            <w:pPr>
              <w:widowControl w:val="0"/>
              <w:jc w:val="center"/>
              <w:rPr>
                <w:i/>
                <w:sz w:val="18"/>
                <w:szCs w:val="18"/>
              </w:rPr>
            </w:pPr>
            <w:r>
              <w:rPr>
                <w:i/>
                <w:sz w:val="18"/>
                <w:szCs w:val="18"/>
              </w:rPr>
              <w:t>Dominant gonad stage for 6°C treatment, by cohort and pCO</w:t>
            </w:r>
            <w:r>
              <w:rPr>
                <w:i/>
                <w:sz w:val="18"/>
                <w:szCs w:val="18"/>
                <w:vertAlign w:val="subscript"/>
              </w:rPr>
              <w:t>2</w:t>
            </w:r>
            <w:r>
              <w:rPr>
                <w:i/>
                <w:sz w:val="18"/>
                <w:szCs w:val="18"/>
              </w:rPr>
              <w:t xml:space="preserve"> exposure</w:t>
            </w:r>
          </w:p>
        </w:tc>
      </w:tr>
      <w:tr w:rsidR="005F1702" w14:paraId="01A5417C" w14:textId="77777777" w:rsidTr="001F5BDB">
        <w:trPr>
          <w:trHeight w:val="380"/>
        </w:trPr>
        <w:tc>
          <w:tcPr>
            <w:tcW w:w="1380" w:type="dxa"/>
            <w:shd w:val="clear" w:color="auto" w:fill="D9D9D9"/>
            <w:tcMar>
              <w:top w:w="100" w:type="dxa"/>
              <w:left w:w="100" w:type="dxa"/>
              <w:bottom w:w="100" w:type="dxa"/>
              <w:right w:w="100" w:type="dxa"/>
            </w:tcMar>
          </w:tcPr>
          <w:p w14:paraId="3CB56727"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16430AF4" w14:textId="77777777" w:rsidR="005F1702" w:rsidRDefault="005F1702" w:rsidP="001F5BDB">
            <w:pPr>
              <w:widowControl w:val="0"/>
              <w:jc w:val="center"/>
              <w:rPr>
                <w:i/>
                <w:sz w:val="16"/>
                <w:szCs w:val="16"/>
              </w:rPr>
            </w:pPr>
            <w:r>
              <w:rPr>
                <w:i/>
                <w:sz w:val="16"/>
                <w:szCs w:val="16"/>
              </w:rPr>
              <w:t>Fidalgo Bay</w:t>
            </w:r>
          </w:p>
        </w:tc>
        <w:tc>
          <w:tcPr>
            <w:tcW w:w="1800" w:type="dxa"/>
            <w:gridSpan w:val="3"/>
            <w:shd w:val="clear" w:color="auto" w:fill="D9D9D9"/>
            <w:tcMar>
              <w:top w:w="100" w:type="dxa"/>
              <w:left w:w="100" w:type="dxa"/>
              <w:bottom w:w="100" w:type="dxa"/>
              <w:right w:w="100" w:type="dxa"/>
            </w:tcMar>
            <w:vAlign w:val="center"/>
          </w:tcPr>
          <w:p w14:paraId="2507E691" w14:textId="77777777" w:rsidR="005F1702" w:rsidRDefault="005F1702" w:rsidP="001F5BDB">
            <w:pPr>
              <w:widowControl w:val="0"/>
              <w:jc w:val="center"/>
              <w:rPr>
                <w:b/>
                <w:i/>
                <w:sz w:val="16"/>
                <w:szCs w:val="16"/>
                <w:vertAlign w:val="superscript"/>
              </w:rPr>
            </w:pPr>
            <w:proofErr w:type="spellStart"/>
            <w:r>
              <w:rPr>
                <w:i/>
                <w:sz w:val="16"/>
                <w:szCs w:val="16"/>
              </w:rPr>
              <w:t>Dabob</w:t>
            </w:r>
            <w:proofErr w:type="spellEnd"/>
            <w:r>
              <w:rPr>
                <w:i/>
                <w:sz w:val="16"/>
                <w:szCs w:val="16"/>
              </w:rPr>
              <w:t xml:space="preserve"> Bay </w:t>
            </w:r>
          </w:p>
          <w:p w14:paraId="3B251DCC"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19F4DBC6" w14:textId="77777777" w:rsidR="005F1702" w:rsidRDefault="005F1702" w:rsidP="001F5BDB">
            <w:pPr>
              <w:widowControl w:val="0"/>
              <w:jc w:val="center"/>
              <w:rPr>
                <w:i/>
                <w:sz w:val="16"/>
                <w:szCs w:val="16"/>
              </w:rPr>
            </w:pPr>
            <w:r>
              <w:rPr>
                <w:i/>
                <w:sz w:val="16"/>
                <w:szCs w:val="16"/>
              </w:rPr>
              <w:t>Oyster Bay C1</w:t>
            </w:r>
          </w:p>
          <w:p w14:paraId="61A00B67"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3E24B67" w14:textId="77777777" w:rsidR="005F1702" w:rsidRDefault="005F1702" w:rsidP="001F5BDB">
            <w:pPr>
              <w:widowControl w:val="0"/>
              <w:jc w:val="center"/>
              <w:rPr>
                <w:i/>
                <w:sz w:val="16"/>
                <w:szCs w:val="16"/>
                <w:vertAlign w:val="superscript"/>
              </w:rPr>
            </w:pPr>
            <w:r>
              <w:rPr>
                <w:i/>
                <w:sz w:val="16"/>
                <w:szCs w:val="16"/>
              </w:rPr>
              <w:t>Oyster Bay C2</w:t>
            </w:r>
          </w:p>
          <w:p w14:paraId="2B739838" w14:textId="77777777" w:rsidR="005F1702" w:rsidRDefault="005F1702" w:rsidP="001F5BDB">
            <w:pPr>
              <w:widowControl w:val="0"/>
              <w:rPr>
                <w:i/>
                <w:sz w:val="16"/>
                <w:szCs w:val="16"/>
              </w:rPr>
            </w:pPr>
          </w:p>
        </w:tc>
        <w:tc>
          <w:tcPr>
            <w:tcW w:w="1800" w:type="dxa"/>
            <w:gridSpan w:val="3"/>
            <w:shd w:val="clear" w:color="auto" w:fill="EFEFEF"/>
            <w:tcMar>
              <w:top w:w="100" w:type="dxa"/>
              <w:left w:w="100" w:type="dxa"/>
              <w:bottom w:w="100" w:type="dxa"/>
              <w:right w:w="100" w:type="dxa"/>
            </w:tcMar>
          </w:tcPr>
          <w:p w14:paraId="0CA3621B" w14:textId="77777777" w:rsidR="005F1702" w:rsidRDefault="005F1702" w:rsidP="001F5BDB">
            <w:pPr>
              <w:widowControl w:val="0"/>
              <w:jc w:val="center"/>
              <w:rPr>
                <w:i/>
                <w:sz w:val="16"/>
                <w:szCs w:val="16"/>
              </w:rPr>
            </w:pPr>
            <w:r>
              <w:rPr>
                <w:i/>
                <w:sz w:val="16"/>
                <w:szCs w:val="16"/>
              </w:rPr>
              <w:t>All cohorts</w:t>
            </w:r>
          </w:p>
          <w:p w14:paraId="72F75D67" w14:textId="77777777" w:rsidR="005F1702" w:rsidRDefault="005F1702" w:rsidP="001F5BDB">
            <w:pPr>
              <w:widowControl w:val="0"/>
              <w:rPr>
                <w:i/>
                <w:sz w:val="16"/>
                <w:szCs w:val="16"/>
              </w:rPr>
            </w:pPr>
            <w:r>
              <w:rPr>
                <w:b/>
                <w:i/>
                <w:sz w:val="16"/>
                <w:szCs w:val="16"/>
              </w:rPr>
              <w:t>Dom-</w:t>
            </w:r>
            <w:proofErr w:type="spellStart"/>
            <w:r>
              <w:rPr>
                <w:b/>
                <w:i/>
                <w:sz w:val="16"/>
                <w:szCs w:val="16"/>
              </w:rPr>
              <w:t>stage</w:t>
            </w:r>
            <w:r>
              <w:rPr>
                <w:b/>
                <w:i/>
                <w:sz w:val="16"/>
                <w:szCs w:val="16"/>
                <w:vertAlign w:val="superscript"/>
              </w:rPr>
              <w:t>A</w:t>
            </w:r>
            <w:proofErr w:type="spellEnd"/>
            <w:r>
              <w:rPr>
                <w:b/>
                <w:i/>
                <w:sz w:val="16"/>
                <w:szCs w:val="16"/>
              </w:rPr>
              <w:t>:</w:t>
            </w:r>
            <w:r>
              <w:rPr>
                <w:i/>
                <w:sz w:val="16"/>
                <w:szCs w:val="16"/>
              </w:rPr>
              <w:t xml:space="preserve"> p=0.036</w:t>
            </w:r>
          </w:p>
          <w:p w14:paraId="16C73015" w14:textId="77777777" w:rsidR="005F1702" w:rsidRDefault="005F1702" w:rsidP="001F5BDB">
            <w:pPr>
              <w:widowControl w:val="0"/>
              <w:rPr>
                <w:i/>
                <w:sz w:val="16"/>
                <w:szCs w:val="16"/>
              </w:rPr>
            </w:pPr>
            <w:r>
              <w:rPr>
                <w:i/>
                <w:sz w:val="16"/>
                <w:szCs w:val="16"/>
              </w:rPr>
              <w:t>Dom-</w:t>
            </w:r>
            <w:proofErr w:type="spellStart"/>
            <w:r>
              <w:rPr>
                <w:i/>
                <w:sz w:val="16"/>
                <w:szCs w:val="16"/>
              </w:rPr>
              <w:t>sex</w:t>
            </w:r>
            <w:r>
              <w:rPr>
                <w:i/>
                <w:sz w:val="16"/>
                <w:szCs w:val="16"/>
                <w:vertAlign w:val="superscript"/>
              </w:rPr>
              <w:t>A</w:t>
            </w:r>
            <w:proofErr w:type="spellEnd"/>
            <w:r>
              <w:rPr>
                <w:b/>
                <w:i/>
                <w:sz w:val="16"/>
                <w:szCs w:val="16"/>
              </w:rPr>
              <w:t xml:space="preserve">: </w:t>
            </w:r>
            <w:r>
              <w:rPr>
                <w:i/>
                <w:sz w:val="16"/>
                <w:szCs w:val="16"/>
              </w:rPr>
              <w:t>p=0.202</w:t>
            </w:r>
          </w:p>
          <w:p w14:paraId="728C4C40" w14:textId="77777777" w:rsidR="005F1702" w:rsidRDefault="005F1702" w:rsidP="001F5BDB">
            <w:pPr>
              <w:widowControl w:val="0"/>
              <w:rPr>
                <w:i/>
                <w:sz w:val="16"/>
                <w:szCs w:val="16"/>
              </w:rPr>
            </w:pPr>
            <w:proofErr w:type="spellStart"/>
            <w:proofErr w:type="gramStart"/>
            <w:r>
              <w:rPr>
                <w:b/>
                <w:i/>
                <w:sz w:val="16"/>
                <w:szCs w:val="16"/>
              </w:rPr>
              <w:t>Male</w:t>
            </w:r>
            <w:r>
              <w:rPr>
                <w:b/>
                <w:i/>
                <w:sz w:val="16"/>
                <w:szCs w:val="16"/>
                <w:vertAlign w:val="superscript"/>
              </w:rPr>
              <w:t>A,B</w:t>
            </w:r>
            <w:proofErr w:type="spellEnd"/>
            <w:proofErr w:type="gramEnd"/>
            <w:r>
              <w:rPr>
                <w:b/>
                <w:i/>
                <w:sz w:val="16"/>
                <w:szCs w:val="16"/>
              </w:rPr>
              <w:t>:</w:t>
            </w:r>
            <w:r>
              <w:rPr>
                <w:i/>
                <w:sz w:val="16"/>
                <w:szCs w:val="16"/>
              </w:rPr>
              <w:t xml:space="preserve"> p=0.030</w:t>
            </w:r>
          </w:p>
          <w:p w14:paraId="0B561D0D" w14:textId="77777777" w:rsidR="005F1702" w:rsidRDefault="005F1702" w:rsidP="001F5BDB">
            <w:pPr>
              <w:widowControl w:val="0"/>
              <w:rPr>
                <w:i/>
                <w:sz w:val="16"/>
                <w:szCs w:val="16"/>
              </w:rPr>
            </w:pPr>
            <w:r>
              <w:rPr>
                <w:i/>
                <w:sz w:val="16"/>
                <w:szCs w:val="16"/>
              </w:rPr>
              <w:t>Female: p=0.219</w:t>
            </w:r>
          </w:p>
        </w:tc>
      </w:tr>
      <w:tr w:rsidR="005F1702" w14:paraId="428C902C" w14:textId="77777777" w:rsidTr="001F5BDB">
        <w:tc>
          <w:tcPr>
            <w:tcW w:w="1380" w:type="dxa"/>
            <w:shd w:val="clear" w:color="auto" w:fill="D9D9D9"/>
            <w:tcMar>
              <w:top w:w="100" w:type="dxa"/>
              <w:left w:w="100" w:type="dxa"/>
              <w:bottom w:w="100" w:type="dxa"/>
              <w:right w:w="100" w:type="dxa"/>
            </w:tcMar>
          </w:tcPr>
          <w:p w14:paraId="3BCDE9A5"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6589303D" w14:textId="77777777" w:rsidR="005F1702" w:rsidRDefault="005F1702" w:rsidP="001F5BDB">
            <w:pPr>
              <w:widowControl w:val="0"/>
              <w:jc w:val="center"/>
              <w:rPr>
                <w:sz w:val="16"/>
                <w:szCs w:val="16"/>
              </w:rPr>
            </w:pPr>
            <w:r>
              <w:rPr>
                <w:sz w:val="16"/>
                <w:szCs w:val="16"/>
              </w:rPr>
              <w:t xml:space="preserve">Pre </w:t>
            </w:r>
          </w:p>
          <w:p w14:paraId="5B0C7C89"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09126E96"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32929AA"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7D3028EF" w14:textId="77777777" w:rsidR="005F1702" w:rsidRDefault="005F1702" w:rsidP="001F5BDB">
            <w:pPr>
              <w:widowControl w:val="0"/>
              <w:jc w:val="center"/>
              <w:rPr>
                <w:sz w:val="16"/>
                <w:szCs w:val="16"/>
              </w:rPr>
            </w:pPr>
            <w:r>
              <w:rPr>
                <w:sz w:val="16"/>
                <w:szCs w:val="16"/>
              </w:rPr>
              <w:t xml:space="preserve">Pre </w:t>
            </w:r>
          </w:p>
          <w:p w14:paraId="3B9F5249"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6A247EED"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15264415"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780EA860" w14:textId="77777777" w:rsidR="005F1702" w:rsidRDefault="005F1702" w:rsidP="001F5BDB">
            <w:pPr>
              <w:widowControl w:val="0"/>
              <w:jc w:val="center"/>
              <w:rPr>
                <w:sz w:val="16"/>
                <w:szCs w:val="16"/>
              </w:rPr>
            </w:pPr>
            <w:r>
              <w:rPr>
                <w:sz w:val="16"/>
                <w:szCs w:val="16"/>
              </w:rPr>
              <w:t xml:space="preserve">Pre </w:t>
            </w:r>
          </w:p>
          <w:p w14:paraId="655E676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71B1D66C"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4E7BDEA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11A6CFE" w14:textId="77777777" w:rsidR="005F1702" w:rsidRDefault="005F1702" w:rsidP="001F5BDB">
            <w:pPr>
              <w:widowControl w:val="0"/>
              <w:jc w:val="center"/>
              <w:rPr>
                <w:sz w:val="16"/>
                <w:szCs w:val="16"/>
              </w:rPr>
            </w:pPr>
            <w:r>
              <w:rPr>
                <w:sz w:val="16"/>
                <w:szCs w:val="16"/>
              </w:rPr>
              <w:t xml:space="preserve">Pre </w:t>
            </w:r>
          </w:p>
          <w:p w14:paraId="6DD3ED1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763B7A9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62DC2776"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32E2C3E4" w14:textId="77777777" w:rsidR="005F1702" w:rsidRDefault="005F1702" w:rsidP="001F5BDB">
            <w:pPr>
              <w:widowControl w:val="0"/>
              <w:jc w:val="center"/>
              <w:rPr>
                <w:sz w:val="16"/>
                <w:szCs w:val="16"/>
              </w:rPr>
            </w:pPr>
            <w:r>
              <w:rPr>
                <w:sz w:val="16"/>
                <w:szCs w:val="16"/>
              </w:rPr>
              <w:t xml:space="preserve">Pre </w:t>
            </w:r>
          </w:p>
          <w:p w14:paraId="4081DC7E"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0F49F5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5392D1EF"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550C9257" w14:textId="77777777" w:rsidTr="001F5BDB">
        <w:tc>
          <w:tcPr>
            <w:tcW w:w="1380" w:type="dxa"/>
            <w:shd w:val="clear" w:color="auto" w:fill="D9D9D9"/>
            <w:tcMar>
              <w:top w:w="100" w:type="dxa"/>
              <w:left w:w="100" w:type="dxa"/>
              <w:bottom w:w="100" w:type="dxa"/>
              <w:right w:w="100" w:type="dxa"/>
            </w:tcMar>
          </w:tcPr>
          <w:p w14:paraId="2583B35D" w14:textId="77777777" w:rsidR="005F1702" w:rsidRDefault="005F1702" w:rsidP="001F5BDB">
            <w:pPr>
              <w:widowControl w:val="0"/>
              <w:jc w:val="right"/>
              <w:rPr>
                <w:sz w:val="16"/>
                <w:szCs w:val="16"/>
              </w:rPr>
            </w:pPr>
            <w:r>
              <w:rPr>
                <w:sz w:val="16"/>
                <w:szCs w:val="16"/>
              </w:rPr>
              <w:t xml:space="preserve">Spawned / </w:t>
            </w:r>
          </w:p>
          <w:p w14:paraId="4884C649"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28B7AD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298D6597"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307F12BF"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5FEE86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6F26880A"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343DD28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42C37338" w14:textId="77777777" w:rsidR="005F1702" w:rsidRDefault="005F1702" w:rsidP="001F5BDB">
            <w:pPr>
              <w:widowControl w:val="0"/>
              <w:jc w:val="center"/>
              <w:rPr>
                <w:sz w:val="16"/>
                <w:szCs w:val="16"/>
              </w:rPr>
            </w:pPr>
            <w:r>
              <w:rPr>
                <w:sz w:val="16"/>
                <w:szCs w:val="16"/>
              </w:rPr>
              <w:t>4</w:t>
            </w:r>
          </w:p>
        </w:tc>
        <w:tc>
          <w:tcPr>
            <w:tcW w:w="570" w:type="dxa"/>
            <w:shd w:val="clear" w:color="auto" w:fill="EFEFEF"/>
            <w:tcMar>
              <w:top w:w="100" w:type="dxa"/>
              <w:left w:w="100" w:type="dxa"/>
              <w:bottom w:w="100" w:type="dxa"/>
              <w:right w:w="100" w:type="dxa"/>
            </w:tcMar>
          </w:tcPr>
          <w:p w14:paraId="5F27F8D1"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1B816316"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4DC311D1" w14:textId="77777777" w:rsidR="005F1702" w:rsidRDefault="005F1702" w:rsidP="001F5BDB">
            <w:pPr>
              <w:widowControl w:val="0"/>
              <w:jc w:val="center"/>
              <w:rPr>
                <w:sz w:val="16"/>
                <w:szCs w:val="16"/>
              </w:rPr>
            </w:pPr>
            <w:r>
              <w:rPr>
                <w:sz w:val="16"/>
                <w:szCs w:val="16"/>
              </w:rPr>
              <w:t>7</w:t>
            </w:r>
          </w:p>
        </w:tc>
        <w:tc>
          <w:tcPr>
            <w:tcW w:w="635" w:type="dxa"/>
            <w:shd w:val="clear" w:color="auto" w:fill="D9D9D9"/>
            <w:tcMar>
              <w:top w:w="100" w:type="dxa"/>
              <w:left w:w="100" w:type="dxa"/>
              <w:bottom w:w="100" w:type="dxa"/>
              <w:right w:w="100" w:type="dxa"/>
            </w:tcMar>
          </w:tcPr>
          <w:p w14:paraId="4F8F5C10"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49CBA32F" w14:textId="77777777" w:rsidR="005F1702" w:rsidRDefault="005F1702" w:rsidP="001F5BDB">
            <w:pPr>
              <w:widowControl w:val="0"/>
              <w:jc w:val="center"/>
              <w:rPr>
                <w:sz w:val="16"/>
                <w:szCs w:val="16"/>
              </w:rPr>
            </w:pPr>
            <w:r>
              <w:rPr>
                <w:sz w:val="16"/>
                <w:szCs w:val="16"/>
              </w:rPr>
              <w:t>1</w:t>
            </w:r>
          </w:p>
        </w:tc>
        <w:tc>
          <w:tcPr>
            <w:tcW w:w="510" w:type="dxa"/>
            <w:shd w:val="clear" w:color="auto" w:fill="EFEFEF"/>
            <w:tcMar>
              <w:top w:w="100" w:type="dxa"/>
              <w:left w:w="100" w:type="dxa"/>
              <w:bottom w:w="100" w:type="dxa"/>
              <w:right w:w="100" w:type="dxa"/>
            </w:tcMar>
          </w:tcPr>
          <w:p w14:paraId="244025F5" w14:textId="77777777" w:rsidR="005F1702" w:rsidRDefault="005F1702" w:rsidP="001F5BDB">
            <w:pPr>
              <w:widowControl w:val="0"/>
              <w:jc w:val="center"/>
              <w:rPr>
                <w:i/>
                <w:sz w:val="16"/>
                <w:szCs w:val="16"/>
              </w:rPr>
            </w:pPr>
            <w:r>
              <w:rPr>
                <w:i/>
                <w:sz w:val="16"/>
                <w:szCs w:val="16"/>
              </w:rPr>
              <w:t>16</w:t>
            </w:r>
          </w:p>
        </w:tc>
        <w:tc>
          <w:tcPr>
            <w:tcW w:w="645" w:type="dxa"/>
            <w:shd w:val="clear" w:color="auto" w:fill="EFEFEF"/>
            <w:tcMar>
              <w:top w:w="100" w:type="dxa"/>
              <w:left w:w="100" w:type="dxa"/>
              <w:bottom w:w="100" w:type="dxa"/>
              <w:right w:w="100" w:type="dxa"/>
            </w:tcMar>
          </w:tcPr>
          <w:p w14:paraId="4BFCE059" w14:textId="77777777" w:rsidR="005F1702" w:rsidRDefault="005F1702" w:rsidP="001F5BDB">
            <w:pPr>
              <w:widowControl w:val="0"/>
              <w:jc w:val="center"/>
              <w:rPr>
                <w:i/>
                <w:sz w:val="16"/>
                <w:szCs w:val="16"/>
              </w:rPr>
            </w:pPr>
            <w:r>
              <w:rPr>
                <w:i/>
                <w:sz w:val="16"/>
                <w:szCs w:val="16"/>
              </w:rPr>
              <w:t>5</w:t>
            </w:r>
          </w:p>
        </w:tc>
        <w:tc>
          <w:tcPr>
            <w:tcW w:w="645" w:type="dxa"/>
            <w:shd w:val="clear" w:color="auto" w:fill="EFEFEF"/>
            <w:tcMar>
              <w:top w:w="100" w:type="dxa"/>
              <w:left w:w="100" w:type="dxa"/>
              <w:bottom w:w="100" w:type="dxa"/>
              <w:right w:w="100" w:type="dxa"/>
            </w:tcMar>
          </w:tcPr>
          <w:p w14:paraId="3F37A6F3" w14:textId="77777777" w:rsidR="005F1702" w:rsidRDefault="005F1702" w:rsidP="001F5BDB">
            <w:pPr>
              <w:widowControl w:val="0"/>
              <w:jc w:val="center"/>
              <w:rPr>
                <w:i/>
                <w:sz w:val="16"/>
                <w:szCs w:val="16"/>
              </w:rPr>
            </w:pPr>
            <w:r>
              <w:rPr>
                <w:i/>
                <w:sz w:val="16"/>
                <w:szCs w:val="16"/>
              </w:rPr>
              <w:t>1</w:t>
            </w:r>
          </w:p>
        </w:tc>
      </w:tr>
      <w:tr w:rsidR="005F1702" w14:paraId="16ACE661" w14:textId="77777777" w:rsidTr="001F5BDB">
        <w:tc>
          <w:tcPr>
            <w:tcW w:w="1380" w:type="dxa"/>
            <w:shd w:val="clear" w:color="auto" w:fill="D9D9D9"/>
            <w:tcMar>
              <w:top w:w="100" w:type="dxa"/>
              <w:left w:w="100" w:type="dxa"/>
              <w:bottom w:w="100" w:type="dxa"/>
              <w:right w:w="100" w:type="dxa"/>
            </w:tcMar>
          </w:tcPr>
          <w:p w14:paraId="5E56FA2E"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9C8AA1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23276CC"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5504314C"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1CE40B8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399EDA3"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733E72A2" w14:textId="77777777" w:rsidR="005F1702" w:rsidRDefault="005F1702" w:rsidP="001F5BDB">
            <w:pPr>
              <w:widowControl w:val="0"/>
              <w:jc w:val="center"/>
              <w:rPr>
                <w:sz w:val="16"/>
                <w:szCs w:val="16"/>
              </w:rPr>
            </w:pPr>
            <w:r>
              <w:rPr>
                <w:sz w:val="16"/>
                <w:szCs w:val="16"/>
              </w:rPr>
              <w:t>5</w:t>
            </w:r>
          </w:p>
        </w:tc>
        <w:tc>
          <w:tcPr>
            <w:tcW w:w="520" w:type="dxa"/>
            <w:shd w:val="clear" w:color="auto" w:fill="EFEFEF"/>
            <w:tcMar>
              <w:top w:w="100" w:type="dxa"/>
              <w:left w:w="100" w:type="dxa"/>
              <w:bottom w:w="100" w:type="dxa"/>
              <w:right w:w="100" w:type="dxa"/>
            </w:tcMar>
          </w:tcPr>
          <w:p w14:paraId="3DC0AAC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363C2B3" w14:textId="77777777" w:rsidR="005F1702" w:rsidRDefault="005F1702" w:rsidP="001F5BDB">
            <w:pPr>
              <w:widowControl w:val="0"/>
              <w:jc w:val="center"/>
              <w:rPr>
                <w:sz w:val="16"/>
                <w:szCs w:val="16"/>
              </w:rPr>
            </w:pPr>
            <w:r>
              <w:rPr>
                <w:sz w:val="16"/>
                <w:szCs w:val="16"/>
              </w:rPr>
              <w:t>5</w:t>
            </w:r>
          </w:p>
        </w:tc>
        <w:tc>
          <w:tcPr>
            <w:tcW w:w="600" w:type="dxa"/>
            <w:shd w:val="clear" w:color="auto" w:fill="EFEFEF"/>
            <w:tcMar>
              <w:top w:w="100" w:type="dxa"/>
              <w:left w:w="100" w:type="dxa"/>
              <w:bottom w:w="100" w:type="dxa"/>
              <w:right w:w="100" w:type="dxa"/>
            </w:tcMar>
          </w:tcPr>
          <w:p w14:paraId="453107EC"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0509B9BC" w14:textId="77777777" w:rsidR="005F1702" w:rsidRDefault="005F1702" w:rsidP="001F5BDB">
            <w:pPr>
              <w:widowControl w:val="0"/>
              <w:jc w:val="center"/>
              <w:rPr>
                <w:sz w:val="16"/>
                <w:szCs w:val="16"/>
              </w:rPr>
            </w:pPr>
            <w:r>
              <w:rPr>
                <w:sz w:val="16"/>
                <w:szCs w:val="16"/>
              </w:rPr>
              <w:t>4</w:t>
            </w:r>
          </w:p>
        </w:tc>
        <w:tc>
          <w:tcPr>
            <w:tcW w:w="635" w:type="dxa"/>
            <w:shd w:val="clear" w:color="auto" w:fill="D9D9D9"/>
            <w:tcMar>
              <w:top w:w="100" w:type="dxa"/>
              <w:left w:w="100" w:type="dxa"/>
              <w:bottom w:w="100" w:type="dxa"/>
              <w:right w:w="100" w:type="dxa"/>
            </w:tcMar>
          </w:tcPr>
          <w:p w14:paraId="61272255"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355D0A32"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D5CE88B"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052082C" w14:textId="77777777" w:rsidR="005F1702" w:rsidRDefault="005F1702" w:rsidP="001F5BDB">
            <w:pPr>
              <w:widowControl w:val="0"/>
              <w:jc w:val="center"/>
              <w:rPr>
                <w:i/>
                <w:sz w:val="16"/>
                <w:szCs w:val="16"/>
              </w:rPr>
            </w:pPr>
            <w:r>
              <w:rPr>
                <w:i/>
                <w:sz w:val="16"/>
                <w:szCs w:val="16"/>
              </w:rPr>
              <w:t>9</w:t>
            </w:r>
          </w:p>
        </w:tc>
        <w:tc>
          <w:tcPr>
            <w:tcW w:w="645" w:type="dxa"/>
            <w:shd w:val="clear" w:color="auto" w:fill="EFEFEF"/>
            <w:tcMar>
              <w:top w:w="100" w:type="dxa"/>
              <w:left w:w="100" w:type="dxa"/>
              <w:bottom w:w="100" w:type="dxa"/>
              <w:right w:w="100" w:type="dxa"/>
            </w:tcMar>
          </w:tcPr>
          <w:p w14:paraId="66103422" w14:textId="77777777" w:rsidR="005F1702" w:rsidRDefault="005F1702" w:rsidP="001F5BDB">
            <w:pPr>
              <w:widowControl w:val="0"/>
              <w:jc w:val="center"/>
              <w:rPr>
                <w:i/>
                <w:sz w:val="16"/>
                <w:szCs w:val="16"/>
              </w:rPr>
            </w:pPr>
            <w:r>
              <w:rPr>
                <w:i/>
                <w:sz w:val="16"/>
                <w:szCs w:val="16"/>
              </w:rPr>
              <w:t>15</w:t>
            </w:r>
          </w:p>
        </w:tc>
      </w:tr>
      <w:tr w:rsidR="005F1702" w14:paraId="6D6EB2EC" w14:textId="77777777" w:rsidTr="001F5BDB">
        <w:tc>
          <w:tcPr>
            <w:tcW w:w="1380" w:type="dxa"/>
            <w:shd w:val="clear" w:color="auto" w:fill="D9D9D9"/>
            <w:tcMar>
              <w:top w:w="100" w:type="dxa"/>
              <w:left w:w="100" w:type="dxa"/>
              <w:bottom w:w="100" w:type="dxa"/>
              <w:right w:w="100" w:type="dxa"/>
            </w:tcMar>
          </w:tcPr>
          <w:p w14:paraId="020ED9EE"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0ECB25E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2279C95E"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352ED957"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154AF4D"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08D60EDE"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70511B9"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3885AD17" w14:textId="77777777" w:rsidR="005F1702" w:rsidRDefault="005F1702" w:rsidP="001F5BDB">
            <w:pPr>
              <w:widowControl w:val="0"/>
              <w:jc w:val="center"/>
              <w:rPr>
                <w:sz w:val="16"/>
                <w:szCs w:val="16"/>
              </w:rPr>
            </w:pPr>
            <w:r>
              <w:rPr>
                <w:sz w:val="16"/>
                <w:szCs w:val="16"/>
              </w:rPr>
              <w:t>6</w:t>
            </w:r>
          </w:p>
        </w:tc>
        <w:tc>
          <w:tcPr>
            <w:tcW w:w="570" w:type="dxa"/>
            <w:shd w:val="clear" w:color="auto" w:fill="EFEFEF"/>
            <w:tcMar>
              <w:top w:w="100" w:type="dxa"/>
              <w:left w:w="100" w:type="dxa"/>
              <w:bottom w:w="100" w:type="dxa"/>
              <w:right w:w="100" w:type="dxa"/>
            </w:tcMar>
          </w:tcPr>
          <w:p w14:paraId="7B4E1EBF"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7EFE8BF4"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64C188A"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30561437" w14:textId="77777777" w:rsidR="005F1702" w:rsidRDefault="005F1702" w:rsidP="001F5BDB">
            <w:pPr>
              <w:widowControl w:val="0"/>
              <w:jc w:val="center"/>
              <w:rPr>
                <w:sz w:val="16"/>
                <w:szCs w:val="16"/>
              </w:rPr>
            </w:pPr>
            <w:r>
              <w:rPr>
                <w:sz w:val="16"/>
                <w:szCs w:val="16"/>
              </w:rPr>
              <w:t>6</w:t>
            </w:r>
          </w:p>
        </w:tc>
        <w:tc>
          <w:tcPr>
            <w:tcW w:w="765" w:type="dxa"/>
            <w:shd w:val="clear" w:color="auto" w:fill="D9D9D9"/>
            <w:tcMar>
              <w:top w:w="100" w:type="dxa"/>
              <w:left w:w="100" w:type="dxa"/>
              <w:bottom w:w="100" w:type="dxa"/>
              <w:right w:w="100" w:type="dxa"/>
            </w:tcMar>
          </w:tcPr>
          <w:p w14:paraId="715250A7" w14:textId="77777777" w:rsidR="005F1702" w:rsidRDefault="005F1702" w:rsidP="001F5BDB">
            <w:pPr>
              <w:widowControl w:val="0"/>
              <w:jc w:val="center"/>
              <w:rPr>
                <w:sz w:val="16"/>
                <w:szCs w:val="16"/>
              </w:rPr>
            </w:pPr>
            <w:r>
              <w:rPr>
                <w:sz w:val="16"/>
                <w:szCs w:val="16"/>
              </w:rPr>
              <w:t>10</w:t>
            </w:r>
          </w:p>
        </w:tc>
        <w:tc>
          <w:tcPr>
            <w:tcW w:w="510" w:type="dxa"/>
            <w:shd w:val="clear" w:color="auto" w:fill="EFEFEF"/>
            <w:tcMar>
              <w:top w:w="100" w:type="dxa"/>
              <w:left w:w="100" w:type="dxa"/>
              <w:bottom w:w="100" w:type="dxa"/>
              <w:right w:w="100" w:type="dxa"/>
            </w:tcMar>
          </w:tcPr>
          <w:p w14:paraId="7DED0C3A"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9FB0D20"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7F33486E" w14:textId="77777777" w:rsidR="005F1702" w:rsidRDefault="005F1702" w:rsidP="001F5BDB">
            <w:pPr>
              <w:widowControl w:val="0"/>
              <w:jc w:val="center"/>
              <w:rPr>
                <w:i/>
                <w:sz w:val="16"/>
                <w:szCs w:val="16"/>
              </w:rPr>
            </w:pPr>
            <w:r>
              <w:rPr>
                <w:i/>
                <w:sz w:val="16"/>
                <w:szCs w:val="16"/>
              </w:rPr>
              <w:t>16</w:t>
            </w:r>
          </w:p>
        </w:tc>
      </w:tr>
      <w:tr w:rsidR="005F1702" w14:paraId="0CD26212" w14:textId="77777777" w:rsidTr="001F5BDB">
        <w:tc>
          <w:tcPr>
            <w:tcW w:w="1380" w:type="dxa"/>
            <w:shd w:val="clear" w:color="auto" w:fill="D9D9D9"/>
            <w:tcMar>
              <w:top w:w="100" w:type="dxa"/>
              <w:left w:w="100" w:type="dxa"/>
              <w:bottom w:w="100" w:type="dxa"/>
              <w:right w:w="100" w:type="dxa"/>
            </w:tcMar>
          </w:tcPr>
          <w:p w14:paraId="4AD2F774"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1A6BF063"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9F1D83D"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0E016093"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65E294A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406DE625"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322EF9C"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7E4F0929" w14:textId="77777777" w:rsidR="005F1702" w:rsidRDefault="005F1702" w:rsidP="001F5BDB">
            <w:pPr>
              <w:widowControl w:val="0"/>
              <w:jc w:val="center"/>
              <w:rPr>
                <w:sz w:val="16"/>
                <w:szCs w:val="16"/>
              </w:rPr>
            </w:pPr>
            <w:r>
              <w:rPr>
                <w:sz w:val="16"/>
                <w:szCs w:val="16"/>
              </w:rPr>
              <w:t>2</w:t>
            </w:r>
          </w:p>
        </w:tc>
        <w:tc>
          <w:tcPr>
            <w:tcW w:w="570" w:type="dxa"/>
            <w:shd w:val="clear" w:color="auto" w:fill="EFEFEF"/>
            <w:tcMar>
              <w:top w:w="100" w:type="dxa"/>
              <w:left w:w="100" w:type="dxa"/>
              <w:bottom w:w="100" w:type="dxa"/>
              <w:right w:w="100" w:type="dxa"/>
            </w:tcMar>
          </w:tcPr>
          <w:p w14:paraId="391F73C3"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06A8E213"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7F5AB67" w14:textId="77777777" w:rsidR="005F1702" w:rsidRDefault="005F1702" w:rsidP="001F5BDB">
            <w:pPr>
              <w:widowControl w:val="0"/>
              <w:jc w:val="center"/>
              <w:rPr>
                <w:sz w:val="16"/>
                <w:szCs w:val="16"/>
              </w:rPr>
            </w:pPr>
            <w:r>
              <w:rPr>
                <w:sz w:val="16"/>
                <w:szCs w:val="16"/>
              </w:rPr>
              <w:t>3</w:t>
            </w:r>
          </w:p>
        </w:tc>
        <w:tc>
          <w:tcPr>
            <w:tcW w:w="635" w:type="dxa"/>
            <w:shd w:val="clear" w:color="auto" w:fill="D9D9D9"/>
            <w:tcMar>
              <w:top w:w="100" w:type="dxa"/>
              <w:left w:w="100" w:type="dxa"/>
              <w:bottom w:w="100" w:type="dxa"/>
              <w:right w:w="100" w:type="dxa"/>
            </w:tcMar>
          </w:tcPr>
          <w:p w14:paraId="46BD403F" w14:textId="77777777" w:rsidR="005F1702" w:rsidRDefault="005F1702" w:rsidP="001F5BDB">
            <w:pPr>
              <w:widowControl w:val="0"/>
              <w:jc w:val="center"/>
              <w:rPr>
                <w:sz w:val="16"/>
                <w:szCs w:val="16"/>
              </w:rPr>
            </w:pPr>
            <w:r>
              <w:rPr>
                <w:sz w:val="16"/>
                <w:szCs w:val="16"/>
              </w:rPr>
              <w:t>7</w:t>
            </w:r>
          </w:p>
        </w:tc>
        <w:tc>
          <w:tcPr>
            <w:tcW w:w="765" w:type="dxa"/>
            <w:shd w:val="clear" w:color="auto" w:fill="D9D9D9"/>
            <w:tcMar>
              <w:top w:w="100" w:type="dxa"/>
              <w:left w:w="100" w:type="dxa"/>
              <w:bottom w:w="100" w:type="dxa"/>
              <w:right w:w="100" w:type="dxa"/>
            </w:tcMar>
          </w:tcPr>
          <w:p w14:paraId="655682B5"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2E14115"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568A889C"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1BA7BB8A" w14:textId="77777777" w:rsidR="005F1702" w:rsidRDefault="005F1702" w:rsidP="001F5BDB">
            <w:pPr>
              <w:widowControl w:val="0"/>
              <w:jc w:val="center"/>
              <w:rPr>
                <w:i/>
                <w:sz w:val="16"/>
                <w:szCs w:val="16"/>
              </w:rPr>
            </w:pPr>
            <w:r>
              <w:rPr>
                <w:i/>
                <w:sz w:val="16"/>
                <w:szCs w:val="16"/>
              </w:rPr>
              <w:t>4</w:t>
            </w:r>
          </w:p>
        </w:tc>
      </w:tr>
      <w:tr w:rsidR="005F1702" w14:paraId="1E633328" w14:textId="77777777" w:rsidTr="001F5BDB">
        <w:tc>
          <w:tcPr>
            <w:tcW w:w="1380" w:type="dxa"/>
            <w:shd w:val="clear" w:color="auto" w:fill="D9D9D9"/>
            <w:tcMar>
              <w:top w:w="100" w:type="dxa"/>
              <w:left w:w="100" w:type="dxa"/>
              <w:bottom w:w="100" w:type="dxa"/>
              <w:right w:w="100" w:type="dxa"/>
            </w:tcMar>
          </w:tcPr>
          <w:p w14:paraId="7E090435"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3AF363E2"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264BAE0B"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060A6C6"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6EADE68"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0B632BE1"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69700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19E8C33E"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1196EC15"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65EB8AD6"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83A3033"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0B57E30E"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45AE5159"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4B73A530"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2E9504D2"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25E6B2B9" w14:textId="77777777" w:rsidR="005F1702" w:rsidRDefault="005F1702" w:rsidP="001F5BDB">
            <w:pPr>
              <w:widowControl w:val="0"/>
              <w:jc w:val="center"/>
              <w:rPr>
                <w:i/>
                <w:sz w:val="16"/>
                <w:szCs w:val="16"/>
              </w:rPr>
            </w:pPr>
            <w:r>
              <w:rPr>
                <w:i/>
                <w:sz w:val="16"/>
                <w:szCs w:val="16"/>
              </w:rPr>
              <w:t>3</w:t>
            </w:r>
          </w:p>
        </w:tc>
      </w:tr>
      <w:tr w:rsidR="005F1702" w14:paraId="5938FF70" w14:textId="77777777" w:rsidTr="001F5BDB">
        <w:tc>
          <w:tcPr>
            <w:tcW w:w="1380" w:type="dxa"/>
            <w:shd w:val="clear" w:color="auto" w:fill="D9D9D9"/>
            <w:tcMar>
              <w:top w:w="100" w:type="dxa"/>
              <w:left w:w="100" w:type="dxa"/>
              <w:bottom w:w="100" w:type="dxa"/>
              <w:right w:w="100" w:type="dxa"/>
            </w:tcMar>
          </w:tcPr>
          <w:p w14:paraId="5EAE581A"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6176BDBA"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23597212"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3979ECCA"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7DC977"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A6AA08"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35D5B98B"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633BCBA8"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0800D4C9"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22EFD3F3"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65A2DC34"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33E6A94F"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32F9FD30"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3B72EAD6"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42A7E9C3"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3EBFA566" w14:textId="77777777" w:rsidR="005F1702" w:rsidRDefault="005F1702" w:rsidP="001F5BDB">
            <w:pPr>
              <w:widowControl w:val="0"/>
              <w:jc w:val="center"/>
              <w:rPr>
                <w:i/>
                <w:sz w:val="16"/>
                <w:szCs w:val="16"/>
              </w:rPr>
            </w:pPr>
            <w:r>
              <w:rPr>
                <w:i/>
                <w:sz w:val="16"/>
                <w:szCs w:val="16"/>
              </w:rPr>
              <w:t>39</w:t>
            </w:r>
          </w:p>
        </w:tc>
      </w:tr>
      <w:tr w:rsidR="005F1702" w14:paraId="3F195086" w14:textId="77777777" w:rsidTr="001F5BDB">
        <w:tc>
          <w:tcPr>
            <w:tcW w:w="10365" w:type="dxa"/>
            <w:gridSpan w:val="16"/>
            <w:shd w:val="clear" w:color="auto" w:fill="D9D9D9"/>
            <w:tcMar>
              <w:top w:w="100" w:type="dxa"/>
              <w:left w:w="100" w:type="dxa"/>
              <w:bottom w:w="100" w:type="dxa"/>
              <w:right w:w="100" w:type="dxa"/>
            </w:tcMar>
          </w:tcPr>
          <w:p w14:paraId="7AAC4D2A" w14:textId="77777777" w:rsidR="005F1702" w:rsidRDefault="005F1702" w:rsidP="001F5BDB">
            <w:pPr>
              <w:widowControl w:val="0"/>
              <w:jc w:val="center"/>
              <w:rPr>
                <w:i/>
                <w:sz w:val="18"/>
                <w:szCs w:val="18"/>
              </w:rPr>
            </w:pPr>
            <w:r>
              <w:rPr>
                <w:i/>
                <w:sz w:val="18"/>
                <w:szCs w:val="18"/>
              </w:rPr>
              <w:t>Dominant gonad stage for 10°C treatment, by cohort and pCO</w:t>
            </w:r>
            <w:r>
              <w:rPr>
                <w:i/>
                <w:sz w:val="18"/>
                <w:szCs w:val="18"/>
                <w:vertAlign w:val="subscript"/>
              </w:rPr>
              <w:t>2</w:t>
            </w:r>
            <w:r>
              <w:rPr>
                <w:i/>
                <w:sz w:val="18"/>
                <w:szCs w:val="18"/>
              </w:rPr>
              <w:t xml:space="preserve"> exposure</w:t>
            </w:r>
          </w:p>
        </w:tc>
      </w:tr>
      <w:tr w:rsidR="005F1702" w14:paraId="62FD9B03" w14:textId="77777777" w:rsidTr="001F5BDB">
        <w:tc>
          <w:tcPr>
            <w:tcW w:w="1380" w:type="dxa"/>
            <w:shd w:val="clear" w:color="auto" w:fill="D9D9D9"/>
            <w:tcMar>
              <w:top w:w="100" w:type="dxa"/>
              <w:left w:w="100" w:type="dxa"/>
              <w:bottom w:w="100" w:type="dxa"/>
              <w:right w:w="100" w:type="dxa"/>
            </w:tcMar>
          </w:tcPr>
          <w:p w14:paraId="4932FFB8"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448903EB" w14:textId="77777777" w:rsidR="005F1702" w:rsidRDefault="005F1702" w:rsidP="001F5BDB">
            <w:pPr>
              <w:widowControl w:val="0"/>
              <w:jc w:val="center"/>
              <w:rPr>
                <w:i/>
                <w:sz w:val="16"/>
                <w:szCs w:val="16"/>
                <w:vertAlign w:val="superscript"/>
              </w:rPr>
            </w:pPr>
            <w:r>
              <w:rPr>
                <w:i/>
                <w:sz w:val="16"/>
                <w:szCs w:val="16"/>
              </w:rPr>
              <w:t>Fidalgo Bay</w:t>
            </w:r>
          </w:p>
          <w:p w14:paraId="5768328D" w14:textId="77777777" w:rsidR="005F1702" w:rsidRDefault="005F1702" w:rsidP="001F5BDB">
            <w:pPr>
              <w:widowControl w:val="0"/>
              <w:rPr>
                <w:i/>
                <w:sz w:val="16"/>
                <w:szCs w:val="16"/>
              </w:rPr>
            </w:pPr>
          </w:p>
        </w:tc>
        <w:tc>
          <w:tcPr>
            <w:tcW w:w="1800" w:type="dxa"/>
            <w:gridSpan w:val="3"/>
            <w:shd w:val="clear" w:color="auto" w:fill="D9D9D9"/>
            <w:tcMar>
              <w:top w:w="100" w:type="dxa"/>
              <w:left w:w="100" w:type="dxa"/>
              <w:bottom w:w="100" w:type="dxa"/>
              <w:right w:w="100" w:type="dxa"/>
            </w:tcMar>
            <w:vAlign w:val="center"/>
          </w:tcPr>
          <w:p w14:paraId="53681F71" w14:textId="77777777" w:rsidR="005F1702" w:rsidRDefault="005F1702" w:rsidP="001F5BDB">
            <w:pPr>
              <w:widowControl w:val="0"/>
              <w:jc w:val="center"/>
              <w:rPr>
                <w:i/>
                <w:sz w:val="16"/>
                <w:szCs w:val="16"/>
                <w:vertAlign w:val="superscript"/>
              </w:rPr>
            </w:pPr>
            <w:proofErr w:type="spellStart"/>
            <w:r>
              <w:rPr>
                <w:i/>
                <w:sz w:val="16"/>
                <w:szCs w:val="16"/>
              </w:rPr>
              <w:t>Dabob</w:t>
            </w:r>
            <w:proofErr w:type="spellEnd"/>
            <w:r>
              <w:rPr>
                <w:i/>
                <w:sz w:val="16"/>
                <w:szCs w:val="16"/>
              </w:rPr>
              <w:t xml:space="preserve"> Bay </w:t>
            </w:r>
          </w:p>
          <w:p w14:paraId="5C8B122F"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5E4570A3" w14:textId="77777777" w:rsidR="005F1702" w:rsidRDefault="005F1702" w:rsidP="001F5BDB">
            <w:pPr>
              <w:widowControl w:val="0"/>
              <w:jc w:val="center"/>
              <w:rPr>
                <w:i/>
                <w:sz w:val="16"/>
                <w:szCs w:val="16"/>
              </w:rPr>
            </w:pPr>
            <w:r>
              <w:rPr>
                <w:i/>
                <w:sz w:val="16"/>
                <w:szCs w:val="16"/>
              </w:rPr>
              <w:t>Oyster Bay C1</w:t>
            </w:r>
          </w:p>
          <w:p w14:paraId="28FEF5B5"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824E816" w14:textId="77777777" w:rsidR="005F1702" w:rsidRDefault="005F1702" w:rsidP="001F5BDB">
            <w:pPr>
              <w:widowControl w:val="0"/>
              <w:jc w:val="center"/>
              <w:rPr>
                <w:i/>
                <w:sz w:val="16"/>
                <w:szCs w:val="16"/>
              </w:rPr>
            </w:pPr>
            <w:r>
              <w:rPr>
                <w:i/>
                <w:sz w:val="16"/>
                <w:szCs w:val="16"/>
              </w:rPr>
              <w:t>Oyster Bay C2</w:t>
            </w:r>
          </w:p>
        </w:tc>
        <w:tc>
          <w:tcPr>
            <w:tcW w:w="1800" w:type="dxa"/>
            <w:gridSpan w:val="3"/>
            <w:shd w:val="clear" w:color="auto" w:fill="EFEFEF"/>
            <w:tcMar>
              <w:top w:w="100" w:type="dxa"/>
              <w:left w:w="100" w:type="dxa"/>
              <w:bottom w:w="100" w:type="dxa"/>
              <w:right w:w="100" w:type="dxa"/>
            </w:tcMar>
          </w:tcPr>
          <w:p w14:paraId="1AE86AD6" w14:textId="77777777" w:rsidR="005F1702" w:rsidRDefault="005F1702" w:rsidP="001F5BDB">
            <w:pPr>
              <w:widowControl w:val="0"/>
              <w:jc w:val="center"/>
              <w:rPr>
                <w:i/>
                <w:sz w:val="16"/>
                <w:szCs w:val="16"/>
              </w:rPr>
            </w:pPr>
            <w:r>
              <w:rPr>
                <w:i/>
                <w:sz w:val="16"/>
                <w:szCs w:val="16"/>
              </w:rPr>
              <w:t>All cohorts</w:t>
            </w:r>
          </w:p>
          <w:p w14:paraId="61575B39" w14:textId="77777777" w:rsidR="005F1702" w:rsidRDefault="005F1702" w:rsidP="001F5BDB">
            <w:pPr>
              <w:widowControl w:val="0"/>
              <w:rPr>
                <w:i/>
                <w:sz w:val="16"/>
                <w:szCs w:val="16"/>
              </w:rPr>
            </w:pPr>
            <w:r>
              <w:rPr>
                <w:b/>
                <w:i/>
                <w:sz w:val="16"/>
                <w:szCs w:val="16"/>
              </w:rPr>
              <w:t>Dom-</w:t>
            </w:r>
            <w:proofErr w:type="spellStart"/>
            <w:r>
              <w:rPr>
                <w:b/>
                <w:i/>
                <w:sz w:val="16"/>
                <w:szCs w:val="16"/>
              </w:rPr>
              <w:t>stage</w:t>
            </w:r>
            <w:r>
              <w:rPr>
                <w:i/>
                <w:sz w:val="16"/>
                <w:szCs w:val="16"/>
                <w:vertAlign w:val="superscript"/>
              </w:rPr>
              <w:t>A</w:t>
            </w:r>
            <w:proofErr w:type="spellEnd"/>
            <w:r>
              <w:rPr>
                <w:i/>
                <w:sz w:val="16"/>
                <w:szCs w:val="16"/>
              </w:rPr>
              <w:t>: p=0.008</w:t>
            </w:r>
          </w:p>
          <w:p w14:paraId="6F537E7C" w14:textId="77777777" w:rsidR="005F1702" w:rsidRDefault="005F1702" w:rsidP="001F5BDB">
            <w:pPr>
              <w:widowControl w:val="0"/>
              <w:rPr>
                <w:i/>
                <w:sz w:val="16"/>
                <w:szCs w:val="16"/>
              </w:rPr>
            </w:pPr>
            <w:r>
              <w:rPr>
                <w:i/>
                <w:sz w:val="16"/>
                <w:szCs w:val="16"/>
              </w:rPr>
              <w:t>Dom-</w:t>
            </w:r>
            <w:proofErr w:type="spellStart"/>
            <w:r>
              <w:rPr>
                <w:i/>
                <w:sz w:val="16"/>
                <w:szCs w:val="16"/>
              </w:rPr>
              <w:t>sex</w:t>
            </w:r>
            <w:r>
              <w:rPr>
                <w:i/>
                <w:sz w:val="16"/>
                <w:szCs w:val="16"/>
                <w:vertAlign w:val="superscript"/>
              </w:rPr>
              <w:t>A</w:t>
            </w:r>
            <w:proofErr w:type="spellEnd"/>
            <w:r>
              <w:rPr>
                <w:i/>
                <w:sz w:val="16"/>
                <w:szCs w:val="16"/>
              </w:rPr>
              <w:t>: p=0.73</w:t>
            </w:r>
          </w:p>
          <w:p w14:paraId="712840A6" w14:textId="77777777" w:rsidR="005F1702" w:rsidRDefault="005F1702" w:rsidP="001F5BDB">
            <w:pPr>
              <w:widowControl w:val="0"/>
              <w:rPr>
                <w:i/>
                <w:sz w:val="16"/>
                <w:szCs w:val="16"/>
              </w:rPr>
            </w:pPr>
            <w:proofErr w:type="spellStart"/>
            <w:r>
              <w:rPr>
                <w:b/>
                <w:i/>
                <w:sz w:val="16"/>
                <w:szCs w:val="16"/>
              </w:rPr>
              <w:t>Male</w:t>
            </w:r>
            <w:r>
              <w:rPr>
                <w:b/>
                <w:i/>
                <w:sz w:val="16"/>
                <w:szCs w:val="16"/>
                <w:vertAlign w:val="superscript"/>
              </w:rPr>
              <w:t>A</w:t>
            </w:r>
            <w:proofErr w:type="spellEnd"/>
            <w:r>
              <w:rPr>
                <w:i/>
                <w:sz w:val="16"/>
                <w:szCs w:val="16"/>
              </w:rPr>
              <w:t>: p=0.020</w:t>
            </w:r>
          </w:p>
          <w:p w14:paraId="304505D5" w14:textId="77777777" w:rsidR="005F1702" w:rsidRDefault="005F1702" w:rsidP="001F5BDB">
            <w:pPr>
              <w:widowControl w:val="0"/>
              <w:rPr>
                <w:i/>
                <w:sz w:val="16"/>
                <w:szCs w:val="16"/>
              </w:rPr>
            </w:pPr>
            <w:r>
              <w:rPr>
                <w:i/>
                <w:sz w:val="16"/>
                <w:szCs w:val="16"/>
              </w:rPr>
              <w:t>Female: p=1</w:t>
            </w:r>
          </w:p>
        </w:tc>
      </w:tr>
      <w:tr w:rsidR="005F1702" w14:paraId="188C7C5C" w14:textId="77777777" w:rsidTr="001F5BDB">
        <w:tc>
          <w:tcPr>
            <w:tcW w:w="1380" w:type="dxa"/>
            <w:shd w:val="clear" w:color="auto" w:fill="D9D9D9"/>
            <w:tcMar>
              <w:top w:w="100" w:type="dxa"/>
              <w:left w:w="100" w:type="dxa"/>
              <w:bottom w:w="100" w:type="dxa"/>
              <w:right w:w="100" w:type="dxa"/>
            </w:tcMar>
          </w:tcPr>
          <w:p w14:paraId="3630ABBD"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04394FD9" w14:textId="77777777" w:rsidR="005F1702" w:rsidRDefault="005F1702" w:rsidP="001F5BDB">
            <w:pPr>
              <w:widowControl w:val="0"/>
              <w:jc w:val="center"/>
              <w:rPr>
                <w:sz w:val="16"/>
                <w:szCs w:val="16"/>
              </w:rPr>
            </w:pPr>
            <w:r>
              <w:rPr>
                <w:sz w:val="16"/>
                <w:szCs w:val="16"/>
              </w:rPr>
              <w:t xml:space="preserve">Pre </w:t>
            </w:r>
          </w:p>
          <w:p w14:paraId="25B8F7AC"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44025208"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811E0D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50EC3D99" w14:textId="77777777" w:rsidR="005F1702" w:rsidRDefault="005F1702" w:rsidP="001F5BDB">
            <w:pPr>
              <w:widowControl w:val="0"/>
              <w:jc w:val="center"/>
              <w:rPr>
                <w:sz w:val="16"/>
                <w:szCs w:val="16"/>
              </w:rPr>
            </w:pPr>
            <w:r>
              <w:rPr>
                <w:sz w:val="16"/>
                <w:szCs w:val="16"/>
              </w:rPr>
              <w:t xml:space="preserve">Pre </w:t>
            </w:r>
          </w:p>
          <w:p w14:paraId="12040315"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3EF6F0B4"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227D0C73"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32535033" w14:textId="77777777" w:rsidR="005F1702" w:rsidRDefault="005F1702" w:rsidP="001F5BDB">
            <w:pPr>
              <w:widowControl w:val="0"/>
              <w:jc w:val="center"/>
              <w:rPr>
                <w:sz w:val="16"/>
                <w:szCs w:val="16"/>
              </w:rPr>
            </w:pPr>
            <w:r>
              <w:rPr>
                <w:sz w:val="16"/>
                <w:szCs w:val="16"/>
              </w:rPr>
              <w:t xml:space="preserve">Pre </w:t>
            </w:r>
          </w:p>
          <w:p w14:paraId="413885C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306FECB2"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50D82940"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FB36C1F" w14:textId="77777777" w:rsidR="005F1702" w:rsidRDefault="005F1702" w:rsidP="001F5BDB">
            <w:pPr>
              <w:widowControl w:val="0"/>
              <w:jc w:val="center"/>
              <w:rPr>
                <w:sz w:val="16"/>
                <w:szCs w:val="16"/>
              </w:rPr>
            </w:pPr>
            <w:r>
              <w:rPr>
                <w:sz w:val="16"/>
                <w:szCs w:val="16"/>
              </w:rPr>
              <w:t xml:space="preserve">Pre </w:t>
            </w:r>
          </w:p>
          <w:p w14:paraId="71479C01"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6338BBC9"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1288FDBE"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2C7B0ED5" w14:textId="77777777" w:rsidR="005F1702" w:rsidRDefault="005F1702" w:rsidP="001F5BDB">
            <w:pPr>
              <w:widowControl w:val="0"/>
              <w:jc w:val="center"/>
              <w:rPr>
                <w:sz w:val="16"/>
                <w:szCs w:val="16"/>
              </w:rPr>
            </w:pPr>
            <w:r>
              <w:rPr>
                <w:sz w:val="16"/>
                <w:szCs w:val="16"/>
              </w:rPr>
              <w:t xml:space="preserve">Pre </w:t>
            </w:r>
          </w:p>
          <w:p w14:paraId="07F4CCB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55D1E1B"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7058C50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48A94B40" w14:textId="77777777" w:rsidTr="001F5BDB">
        <w:tc>
          <w:tcPr>
            <w:tcW w:w="1380" w:type="dxa"/>
            <w:shd w:val="clear" w:color="auto" w:fill="D9D9D9"/>
            <w:tcMar>
              <w:top w:w="100" w:type="dxa"/>
              <w:left w:w="100" w:type="dxa"/>
              <w:bottom w:w="100" w:type="dxa"/>
              <w:right w:w="100" w:type="dxa"/>
            </w:tcMar>
          </w:tcPr>
          <w:p w14:paraId="608B99FB" w14:textId="77777777" w:rsidR="005F1702" w:rsidRDefault="005F1702" w:rsidP="001F5BDB">
            <w:pPr>
              <w:widowControl w:val="0"/>
              <w:jc w:val="right"/>
              <w:rPr>
                <w:sz w:val="16"/>
                <w:szCs w:val="16"/>
              </w:rPr>
            </w:pPr>
            <w:r>
              <w:rPr>
                <w:sz w:val="16"/>
                <w:szCs w:val="16"/>
              </w:rPr>
              <w:t xml:space="preserve">Spawned / </w:t>
            </w:r>
          </w:p>
          <w:p w14:paraId="669F13BD"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7FC52687"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496406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536C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47A30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EA769EB"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79764BD"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060096FB"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5FACD97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051EE873"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DC824D3"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52396A19"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7FA82ACD"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717F05FD" w14:textId="77777777" w:rsidR="005F1702" w:rsidRDefault="005F1702" w:rsidP="001F5BDB">
            <w:pPr>
              <w:widowControl w:val="0"/>
              <w:jc w:val="center"/>
              <w:rPr>
                <w:i/>
                <w:sz w:val="16"/>
                <w:szCs w:val="16"/>
              </w:rPr>
            </w:pPr>
            <w:r>
              <w:rPr>
                <w:i/>
                <w:sz w:val="16"/>
                <w:szCs w:val="16"/>
              </w:rPr>
              <w:t>3</w:t>
            </w:r>
          </w:p>
        </w:tc>
        <w:tc>
          <w:tcPr>
            <w:tcW w:w="645" w:type="dxa"/>
            <w:shd w:val="clear" w:color="auto" w:fill="EFEFEF"/>
            <w:tcMar>
              <w:top w:w="100" w:type="dxa"/>
              <w:left w:w="100" w:type="dxa"/>
              <w:bottom w:w="100" w:type="dxa"/>
              <w:right w:w="100" w:type="dxa"/>
            </w:tcMar>
          </w:tcPr>
          <w:p w14:paraId="31159D24" w14:textId="77777777" w:rsidR="005F1702" w:rsidRDefault="005F1702" w:rsidP="001F5BDB">
            <w:pPr>
              <w:widowControl w:val="0"/>
              <w:jc w:val="center"/>
              <w:rPr>
                <w:i/>
                <w:sz w:val="16"/>
                <w:szCs w:val="16"/>
              </w:rPr>
            </w:pPr>
            <w:r>
              <w:rPr>
                <w:i/>
                <w:sz w:val="16"/>
                <w:szCs w:val="16"/>
              </w:rPr>
              <w:t>0</w:t>
            </w:r>
          </w:p>
        </w:tc>
        <w:tc>
          <w:tcPr>
            <w:tcW w:w="645" w:type="dxa"/>
            <w:shd w:val="clear" w:color="auto" w:fill="EFEFEF"/>
            <w:tcMar>
              <w:top w:w="100" w:type="dxa"/>
              <w:left w:w="100" w:type="dxa"/>
              <w:bottom w:w="100" w:type="dxa"/>
              <w:right w:w="100" w:type="dxa"/>
            </w:tcMar>
          </w:tcPr>
          <w:p w14:paraId="253A4D04" w14:textId="77777777" w:rsidR="005F1702" w:rsidRDefault="005F1702" w:rsidP="001F5BDB">
            <w:pPr>
              <w:widowControl w:val="0"/>
              <w:jc w:val="center"/>
              <w:rPr>
                <w:i/>
                <w:sz w:val="16"/>
                <w:szCs w:val="16"/>
              </w:rPr>
            </w:pPr>
            <w:r>
              <w:rPr>
                <w:i/>
                <w:sz w:val="16"/>
                <w:szCs w:val="16"/>
              </w:rPr>
              <w:t>2</w:t>
            </w:r>
          </w:p>
        </w:tc>
      </w:tr>
      <w:tr w:rsidR="005F1702" w14:paraId="2F3607EC" w14:textId="77777777" w:rsidTr="001F5BDB">
        <w:tc>
          <w:tcPr>
            <w:tcW w:w="1380" w:type="dxa"/>
            <w:shd w:val="clear" w:color="auto" w:fill="D9D9D9"/>
            <w:tcMar>
              <w:top w:w="100" w:type="dxa"/>
              <w:left w:w="100" w:type="dxa"/>
              <w:bottom w:w="100" w:type="dxa"/>
              <w:right w:w="100" w:type="dxa"/>
            </w:tcMar>
          </w:tcPr>
          <w:p w14:paraId="21B8A3F4"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37688F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571C7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6904E333" w14:textId="77777777" w:rsidR="005F1702" w:rsidRDefault="005F1702" w:rsidP="001F5BDB">
            <w:pPr>
              <w:widowControl w:val="0"/>
              <w:jc w:val="center"/>
              <w:rPr>
                <w:sz w:val="16"/>
                <w:szCs w:val="16"/>
              </w:rPr>
            </w:pPr>
            <w:r>
              <w:rPr>
                <w:sz w:val="16"/>
                <w:szCs w:val="16"/>
              </w:rPr>
              <w:t>6</w:t>
            </w:r>
          </w:p>
        </w:tc>
        <w:tc>
          <w:tcPr>
            <w:tcW w:w="600" w:type="dxa"/>
            <w:shd w:val="clear" w:color="auto" w:fill="D9D9D9"/>
            <w:tcMar>
              <w:top w:w="100" w:type="dxa"/>
              <w:left w:w="100" w:type="dxa"/>
              <w:bottom w:w="100" w:type="dxa"/>
              <w:right w:w="100" w:type="dxa"/>
            </w:tcMar>
          </w:tcPr>
          <w:p w14:paraId="7B8D08B2"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C938774"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72C05178" w14:textId="77777777" w:rsidR="005F1702" w:rsidRDefault="005F1702" w:rsidP="001F5BDB">
            <w:pPr>
              <w:widowControl w:val="0"/>
              <w:jc w:val="center"/>
              <w:rPr>
                <w:sz w:val="16"/>
                <w:szCs w:val="16"/>
              </w:rPr>
            </w:pPr>
            <w:r>
              <w:rPr>
                <w:sz w:val="16"/>
                <w:szCs w:val="16"/>
              </w:rPr>
              <w:t>4</w:t>
            </w:r>
          </w:p>
        </w:tc>
        <w:tc>
          <w:tcPr>
            <w:tcW w:w="520" w:type="dxa"/>
            <w:shd w:val="clear" w:color="auto" w:fill="EFEFEF"/>
            <w:tcMar>
              <w:top w:w="100" w:type="dxa"/>
              <w:left w:w="100" w:type="dxa"/>
              <w:bottom w:w="100" w:type="dxa"/>
              <w:right w:w="100" w:type="dxa"/>
            </w:tcMar>
          </w:tcPr>
          <w:p w14:paraId="57024AD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0DFD5F97"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4C48DCA7"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2245C05F"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68F1BDD9"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1D0D16A9" w14:textId="77777777" w:rsidR="005F1702" w:rsidRDefault="005F1702" w:rsidP="001F5BDB">
            <w:pPr>
              <w:widowControl w:val="0"/>
              <w:jc w:val="center"/>
              <w:rPr>
                <w:sz w:val="16"/>
                <w:szCs w:val="16"/>
              </w:rPr>
            </w:pPr>
            <w:r>
              <w:rPr>
                <w:sz w:val="16"/>
                <w:szCs w:val="16"/>
              </w:rPr>
              <w:t>5</w:t>
            </w:r>
          </w:p>
        </w:tc>
        <w:tc>
          <w:tcPr>
            <w:tcW w:w="510" w:type="dxa"/>
            <w:shd w:val="clear" w:color="auto" w:fill="EFEFEF"/>
            <w:tcMar>
              <w:top w:w="100" w:type="dxa"/>
              <w:left w:w="100" w:type="dxa"/>
              <w:bottom w:w="100" w:type="dxa"/>
              <w:right w:w="100" w:type="dxa"/>
            </w:tcMar>
          </w:tcPr>
          <w:p w14:paraId="1A2B094B"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010490F"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BCF6A84" w14:textId="77777777" w:rsidR="005F1702" w:rsidRDefault="005F1702" w:rsidP="001F5BDB">
            <w:pPr>
              <w:widowControl w:val="0"/>
              <w:jc w:val="center"/>
              <w:rPr>
                <w:i/>
                <w:sz w:val="16"/>
                <w:szCs w:val="16"/>
              </w:rPr>
            </w:pPr>
            <w:r>
              <w:rPr>
                <w:i/>
                <w:sz w:val="16"/>
                <w:szCs w:val="16"/>
              </w:rPr>
              <w:t>19</w:t>
            </w:r>
          </w:p>
        </w:tc>
      </w:tr>
      <w:tr w:rsidR="005F1702" w14:paraId="04CF7552" w14:textId="77777777" w:rsidTr="001F5BDB">
        <w:tc>
          <w:tcPr>
            <w:tcW w:w="1380" w:type="dxa"/>
            <w:shd w:val="clear" w:color="auto" w:fill="D9D9D9"/>
            <w:tcMar>
              <w:top w:w="100" w:type="dxa"/>
              <w:left w:w="100" w:type="dxa"/>
              <w:bottom w:w="100" w:type="dxa"/>
              <w:right w:w="100" w:type="dxa"/>
            </w:tcMar>
          </w:tcPr>
          <w:p w14:paraId="46DAB22F"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4EF28758"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493F25BE" w14:textId="77777777" w:rsidR="005F1702" w:rsidRDefault="005F1702" w:rsidP="001F5BDB">
            <w:pPr>
              <w:widowControl w:val="0"/>
              <w:jc w:val="center"/>
              <w:rPr>
                <w:sz w:val="16"/>
                <w:szCs w:val="16"/>
              </w:rPr>
            </w:pPr>
            <w:r>
              <w:rPr>
                <w:sz w:val="16"/>
                <w:szCs w:val="16"/>
              </w:rPr>
              <w:t>6</w:t>
            </w:r>
          </w:p>
        </w:tc>
        <w:tc>
          <w:tcPr>
            <w:tcW w:w="595" w:type="dxa"/>
            <w:shd w:val="clear" w:color="auto" w:fill="EFEFEF"/>
            <w:tcMar>
              <w:top w:w="100" w:type="dxa"/>
              <w:left w:w="100" w:type="dxa"/>
              <w:bottom w:w="100" w:type="dxa"/>
              <w:right w:w="100" w:type="dxa"/>
            </w:tcMar>
          </w:tcPr>
          <w:p w14:paraId="1697BDA5"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65331B1" w14:textId="77777777" w:rsidR="005F1702" w:rsidRDefault="005F1702" w:rsidP="001F5BDB">
            <w:pPr>
              <w:widowControl w:val="0"/>
              <w:jc w:val="center"/>
              <w:rPr>
                <w:sz w:val="16"/>
                <w:szCs w:val="16"/>
              </w:rPr>
            </w:pPr>
            <w:r>
              <w:rPr>
                <w:sz w:val="16"/>
                <w:szCs w:val="16"/>
              </w:rPr>
              <w:t>5</w:t>
            </w:r>
          </w:p>
        </w:tc>
        <w:tc>
          <w:tcPr>
            <w:tcW w:w="600" w:type="dxa"/>
            <w:shd w:val="clear" w:color="auto" w:fill="D9D9D9"/>
            <w:tcMar>
              <w:top w:w="100" w:type="dxa"/>
              <w:left w:w="100" w:type="dxa"/>
              <w:bottom w:w="100" w:type="dxa"/>
              <w:right w:w="100" w:type="dxa"/>
            </w:tcMar>
          </w:tcPr>
          <w:p w14:paraId="50A62978"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191B617"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1E034D80" w14:textId="77777777" w:rsidR="005F1702" w:rsidRDefault="005F1702" w:rsidP="001F5BDB">
            <w:pPr>
              <w:widowControl w:val="0"/>
              <w:jc w:val="center"/>
              <w:rPr>
                <w:sz w:val="16"/>
                <w:szCs w:val="16"/>
              </w:rPr>
            </w:pPr>
            <w:r>
              <w:rPr>
                <w:sz w:val="16"/>
                <w:szCs w:val="16"/>
              </w:rPr>
              <w:t>9</w:t>
            </w:r>
          </w:p>
        </w:tc>
        <w:tc>
          <w:tcPr>
            <w:tcW w:w="570" w:type="dxa"/>
            <w:shd w:val="clear" w:color="auto" w:fill="EFEFEF"/>
            <w:tcMar>
              <w:top w:w="100" w:type="dxa"/>
              <w:left w:w="100" w:type="dxa"/>
              <w:bottom w:w="100" w:type="dxa"/>
              <w:right w:w="100" w:type="dxa"/>
            </w:tcMar>
          </w:tcPr>
          <w:p w14:paraId="7FC0E35D"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25DF6C02"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73F6112" w14:textId="77777777" w:rsidR="005F1702" w:rsidRDefault="005F1702" w:rsidP="001F5BDB">
            <w:pPr>
              <w:widowControl w:val="0"/>
              <w:jc w:val="center"/>
              <w:rPr>
                <w:sz w:val="16"/>
                <w:szCs w:val="16"/>
              </w:rPr>
            </w:pPr>
            <w:r>
              <w:rPr>
                <w:sz w:val="16"/>
                <w:szCs w:val="16"/>
              </w:rPr>
              <w:t>8</w:t>
            </w:r>
          </w:p>
        </w:tc>
        <w:tc>
          <w:tcPr>
            <w:tcW w:w="635" w:type="dxa"/>
            <w:shd w:val="clear" w:color="auto" w:fill="D9D9D9"/>
            <w:tcMar>
              <w:top w:w="100" w:type="dxa"/>
              <w:left w:w="100" w:type="dxa"/>
              <w:bottom w:w="100" w:type="dxa"/>
              <w:right w:w="100" w:type="dxa"/>
            </w:tcMar>
          </w:tcPr>
          <w:p w14:paraId="257BA8F0" w14:textId="77777777" w:rsidR="005F1702" w:rsidRDefault="005F1702" w:rsidP="001F5BDB">
            <w:pPr>
              <w:widowControl w:val="0"/>
              <w:jc w:val="center"/>
              <w:rPr>
                <w:sz w:val="16"/>
                <w:szCs w:val="16"/>
              </w:rPr>
            </w:pPr>
            <w:r>
              <w:rPr>
                <w:sz w:val="16"/>
                <w:szCs w:val="16"/>
              </w:rPr>
              <w:t>10</w:t>
            </w:r>
          </w:p>
        </w:tc>
        <w:tc>
          <w:tcPr>
            <w:tcW w:w="765" w:type="dxa"/>
            <w:shd w:val="clear" w:color="auto" w:fill="D9D9D9"/>
            <w:tcMar>
              <w:top w:w="100" w:type="dxa"/>
              <w:left w:w="100" w:type="dxa"/>
              <w:bottom w:w="100" w:type="dxa"/>
              <w:right w:w="100" w:type="dxa"/>
            </w:tcMar>
          </w:tcPr>
          <w:p w14:paraId="140CB7E9"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46F82C60" w14:textId="77777777" w:rsidR="005F1702" w:rsidRDefault="005F1702" w:rsidP="001F5BDB">
            <w:pPr>
              <w:widowControl w:val="0"/>
              <w:jc w:val="center"/>
              <w:rPr>
                <w:i/>
                <w:sz w:val="16"/>
                <w:szCs w:val="16"/>
              </w:rPr>
            </w:pPr>
            <w:r>
              <w:rPr>
                <w:i/>
                <w:sz w:val="16"/>
                <w:szCs w:val="16"/>
              </w:rPr>
              <w:t>27</w:t>
            </w:r>
          </w:p>
        </w:tc>
        <w:tc>
          <w:tcPr>
            <w:tcW w:w="645" w:type="dxa"/>
            <w:shd w:val="clear" w:color="auto" w:fill="EFEFEF"/>
            <w:tcMar>
              <w:top w:w="100" w:type="dxa"/>
              <w:left w:w="100" w:type="dxa"/>
              <w:bottom w:w="100" w:type="dxa"/>
              <w:right w:w="100" w:type="dxa"/>
            </w:tcMar>
          </w:tcPr>
          <w:p w14:paraId="39CB4AB3" w14:textId="77777777" w:rsidR="005F1702" w:rsidRDefault="005F1702" w:rsidP="001F5BDB">
            <w:pPr>
              <w:widowControl w:val="0"/>
              <w:jc w:val="center"/>
              <w:rPr>
                <w:i/>
                <w:sz w:val="16"/>
                <w:szCs w:val="16"/>
              </w:rPr>
            </w:pPr>
            <w:r>
              <w:rPr>
                <w:i/>
                <w:sz w:val="16"/>
                <w:szCs w:val="16"/>
              </w:rPr>
              <w:t>21</w:t>
            </w:r>
          </w:p>
        </w:tc>
        <w:tc>
          <w:tcPr>
            <w:tcW w:w="645" w:type="dxa"/>
            <w:shd w:val="clear" w:color="auto" w:fill="EFEFEF"/>
            <w:tcMar>
              <w:top w:w="100" w:type="dxa"/>
              <w:left w:w="100" w:type="dxa"/>
              <w:bottom w:w="100" w:type="dxa"/>
              <w:right w:w="100" w:type="dxa"/>
            </w:tcMar>
          </w:tcPr>
          <w:p w14:paraId="46FD771D" w14:textId="77777777" w:rsidR="005F1702" w:rsidRDefault="005F1702" w:rsidP="001F5BDB">
            <w:pPr>
              <w:widowControl w:val="0"/>
              <w:jc w:val="center"/>
              <w:rPr>
                <w:i/>
                <w:sz w:val="16"/>
                <w:szCs w:val="16"/>
              </w:rPr>
            </w:pPr>
            <w:r>
              <w:rPr>
                <w:i/>
                <w:sz w:val="16"/>
                <w:szCs w:val="16"/>
              </w:rPr>
              <w:t>7</w:t>
            </w:r>
          </w:p>
        </w:tc>
      </w:tr>
      <w:tr w:rsidR="005F1702" w14:paraId="4386CED5" w14:textId="77777777" w:rsidTr="001F5BDB">
        <w:tc>
          <w:tcPr>
            <w:tcW w:w="1380" w:type="dxa"/>
            <w:shd w:val="clear" w:color="auto" w:fill="D9D9D9"/>
            <w:tcMar>
              <w:top w:w="100" w:type="dxa"/>
              <w:left w:w="100" w:type="dxa"/>
              <w:bottom w:w="100" w:type="dxa"/>
              <w:right w:w="100" w:type="dxa"/>
            </w:tcMar>
          </w:tcPr>
          <w:p w14:paraId="25D47FD7"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643925A8"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7F6693F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47673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74E6B09"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66D26DC"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478CA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38EB04A6"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B1E1E30" w14:textId="77777777" w:rsidR="005F1702" w:rsidRDefault="005F1702" w:rsidP="001F5BDB">
            <w:pPr>
              <w:widowControl w:val="0"/>
              <w:jc w:val="center"/>
              <w:rPr>
                <w:sz w:val="16"/>
                <w:szCs w:val="16"/>
              </w:rPr>
            </w:pPr>
            <w:r>
              <w:rPr>
                <w:sz w:val="16"/>
                <w:szCs w:val="16"/>
              </w:rPr>
              <w:t>1</w:t>
            </w:r>
          </w:p>
        </w:tc>
        <w:tc>
          <w:tcPr>
            <w:tcW w:w="600" w:type="dxa"/>
            <w:shd w:val="clear" w:color="auto" w:fill="EFEFEF"/>
            <w:tcMar>
              <w:top w:w="100" w:type="dxa"/>
              <w:left w:w="100" w:type="dxa"/>
              <w:bottom w:w="100" w:type="dxa"/>
              <w:right w:w="100" w:type="dxa"/>
            </w:tcMar>
          </w:tcPr>
          <w:p w14:paraId="3D78CEA9" w14:textId="77777777" w:rsidR="005F1702" w:rsidRDefault="005F1702" w:rsidP="001F5BDB">
            <w:pPr>
              <w:widowControl w:val="0"/>
              <w:jc w:val="center"/>
              <w:rPr>
                <w:sz w:val="16"/>
                <w:szCs w:val="16"/>
              </w:rPr>
            </w:pPr>
            <w:r>
              <w:rPr>
                <w:sz w:val="16"/>
                <w:szCs w:val="16"/>
              </w:rPr>
              <w:t>2</w:t>
            </w:r>
          </w:p>
        </w:tc>
        <w:tc>
          <w:tcPr>
            <w:tcW w:w="510" w:type="dxa"/>
            <w:shd w:val="clear" w:color="auto" w:fill="D9D9D9"/>
            <w:tcMar>
              <w:top w:w="100" w:type="dxa"/>
              <w:left w:w="100" w:type="dxa"/>
              <w:bottom w:w="100" w:type="dxa"/>
              <w:right w:w="100" w:type="dxa"/>
            </w:tcMar>
          </w:tcPr>
          <w:p w14:paraId="5E9CFE36" w14:textId="77777777" w:rsidR="005F1702" w:rsidRDefault="005F1702" w:rsidP="001F5BDB">
            <w:pPr>
              <w:widowControl w:val="0"/>
              <w:jc w:val="center"/>
              <w:rPr>
                <w:sz w:val="16"/>
                <w:szCs w:val="16"/>
              </w:rPr>
            </w:pPr>
            <w:r>
              <w:rPr>
                <w:sz w:val="16"/>
                <w:szCs w:val="16"/>
              </w:rPr>
              <w:t>5</w:t>
            </w:r>
          </w:p>
        </w:tc>
        <w:tc>
          <w:tcPr>
            <w:tcW w:w="635" w:type="dxa"/>
            <w:shd w:val="clear" w:color="auto" w:fill="D9D9D9"/>
            <w:tcMar>
              <w:top w:w="100" w:type="dxa"/>
              <w:left w:w="100" w:type="dxa"/>
              <w:bottom w:w="100" w:type="dxa"/>
              <w:right w:w="100" w:type="dxa"/>
            </w:tcMar>
          </w:tcPr>
          <w:p w14:paraId="47D14F22" w14:textId="77777777" w:rsidR="005F1702" w:rsidRDefault="005F1702" w:rsidP="001F5BDB">
            <w:pPr>
              <w:widowControl w:val="0"/>
              <w:jc w:val="center"/>
              <w:rPr>
                <w:sz w:val="16"/>
                <w:szCs w:val="16"/>
              </w:rPr>
            </w:pPr>
            <w:r>
              <w:rPr>
                <w:sz w:val="16"/>
                <w:szCs w:val="16"/>
              </w:rPr>
              <w:t>3</w:t>
            </w:r>
          </w:p>
        </w:tc>
        <w:tc>
          <w:tcPr>
            <w:tcW w:w="765" w:type="dxa"/>
            <w:shd w:val="clear" w:color="auto" w:fill="D9D9D9"/>
            <w:tcMar>
              <w:top w:w="100" w:type="dxa"/>
              <w:left w:w="100" w:type="dxa"/>
              <w:bottom w:w="100" w:type="dxa"/>
              <w:right w:w="100" w:type="dxa"/>
            </w:tcMar>
          </w:tcPr>
          <w:p w14:paraId="43D5AC4F"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77402E2F"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7438B8F5" w14:textId="77777777" w:rsidR="005F1702" w:rsidRDefault="005F1702" w:rsidP="001F5BDB">
            <w:pPr>
              <w:widowControl w:val="0"/>
              <w:jc w:val="center"/>
              <w:rPr>
                <w:i/>
                <w:sz w:val="16"/>
                <w:szCs w:val="16"/>
              </w:rPr>
            </w:pPr>
            <w:r>
              <w:rPr>
                <w:i/>
                <w:sz w:val="16"/>
                <w:szCs w:val="16"/>
              </w:rPr>
              <w:t>4</w:t>
            </w:r>
          </w:p>
        </w:tc>
        <w:tc>
          <w:tcPr>
            <w:tcW w:w="645" w:type="dxa"/>
            <w:shd w:val="clear" w:color="auto" w:fill="EFEFEF"/>
            <w:tcMar>
              <w:top w:w="100" w:type="dxa"/>
              <w:left w:w="100" w:type="dxa"/>
              <w:bottom w:w="100" w:type="dxa"/>
              <w:right w:w="100" w:type="dxa"/>
            </w:tcMar>
          </w:tcPr>
          <w:p w14:paraId="3F1C80D2" w14:textId="77777777" w:rsidR="005F1702" w:rsidRDefault="005F1702" w:rsidP="001F5BDB">
            <w:pPr>
              <w:widowControl w:val="0"/>
              <w:jc w:val="center"/>
              <w:rPr>
                <w:i/>
                <w:sz w:val="16"/>
                <w:szCs w:val="16"/>
              </w:rPr>
            </w:pPr>
            <w:r>
              <w:rPr>
                <w:i/>
                <w:sz w:val="16"/>
                <w:szCs w:val="16"/>
              </w:rPr>
              <w:t>8</w:t>
            </w:r>
          </w:p>
        </w:tc>
      </w:tr>
      <w:tr w:rsidR="005F1702" w14:paraId="1DCC7B23" w14:textId="77777777" w:rsidTr="001F5BDB">
        <w:tc>
          <w:tcPr>
            <w:tcW w:w="1380" w:type="dxa"/>
            <w:shd w:val="clear" w:color="auto" w:fill="D9D9D9"/>
            <w:tcMar>
              <w:top w:w="100" w:type="dxa"/>
              <w:left w:w="100" w:type="dxa"/>
              <w:bottom w:w="100" w:type="dxa"/>
              <w:right w:w="100" w:type="dxa"/>
            </w:tcMar>
          </w:tcPr>
          <w:p w14:paraId="25B9935A"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5B56B298"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280E55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8EC1E67"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55739AD"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E4C56AD"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1A5E07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03A24414"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031A61F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262C60F9"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F91050F"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497BB756"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2A35427F"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5844DD53"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64EB952A"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3CC64832" w14:textId="77777777" w:rsidR="005F1702" w:rsidRDefault="005F1702" w:rsidP="001F5BDB">
            <w:pPr>
              <w:widowControl w:val="0"/>
              <w:jc w:val="center"/>
              <w:rPr>
                <w:i/>
                <w:sz w:val="16"/>
                <w:szCs w:val="16"/>
              </w:rPr>
            </w:pPr>
            <w:r>
              <w:rPr>
                <w:i/>
                <w:sz w:val="16"/>
                <w:szCs w:val="16"/>
              </w:rPr>
              <w:t>3</w:t>
            </w:r>
          </w:p>
        </w:tc>
      </w:tr>
      <w:tr w:rsidR="005F1702" w14:paraId="5FD72ABD" w14:textId="77777777" w:rsidTr="001F5BDB">
        <w:tc>
          <w:tcPr>
            <w:tcW w:w="1380" w:type="dxa"/>
            <w:shd w:val="clear" w:color="auto" w:fill="D9D9D9"/>
            <w:tcMar>
              <w:top w:w="100" w:type="dxa"/>
              <w:left w:w="100" w:type="dxa"/>
              <w:bottom w:w="100" w:type="dxa"/>
              <w:right w:w="100" w:type="dxa"/>
            </w:tcMar>
          </w:tcPr>
          <w:p w14:paraId="489CA071"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3BC3E7C4"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659F2670"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25928788"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01663504"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490C8E4E"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01BC147E"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276ACFA9"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47AD4E7A"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5EA8851F"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0207D832"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01FDB927"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7DB4CF7A"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1C888902"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3CFCD024"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49C9DAAE" w14:textId="77777777" w:rsidR="005F1702" w:rsidRDefault="005F1702" w:rsidP="001F5BDB">
            <w:pPr>
              <w:widowControl w:val="0"/>
              <w:jc w:val="center"/>
              <w:rPr>
                <w:i/>
                <w:sz w:val="16"/>
                <w:szCs w:val="16"/>
              </w:rPr>
            </w:pPr>
            <w:r>
              <w:rPr>
                <w:i/>
                <w:sz w:val="16"/>
                <w:szCs w:val="16"/>
              </w:rPr>
              <w:t>39</w:t>
            </w:r>
          </w:p>
        </w:tc>
      </w:tr>
    </w:tbl>
    <w:p w14:paraId="5C8F7338" w14:textId="77777777" w:rsidR="005F1702" w:rsidRDefault="005F1702" w:rsidP="005F1702">
      <w:pPr>
        <w:widowControl w:val="0"/>
        <w:suppressLineNumbers/>
        <w:pBdr>
          <w:top w:val="nil"/>
          <w:left w:val="nil"/>
          <w:bottom w:val="nil"/>
          <w:right w:val="nil"/>
          <w:between w:val="nil"/>
        </w:pBdr>
      </w:pPr>
    </w:p>
    <w:p w14:paraId="4863AEA9" w14:textId="77777777" w:rsidR="005F1702" w:rsidRDefault="005F1702" w:rsidP="005F1702">
      <w:pPr>
        <w:widowControl w:val="0"/>
        <w:suppressLineNumbers/>
        <w:pBdr>
          <w:top w:val="nil"/>
          <w:left w:val="nil"/>
          <w:bottom w:val="nil"/>
          <w:right w:val="nil"/>
          <w:between w:val="nil"/>
        </w:pBdr>
        <w:rPr>
          <w:b/>
        </w:rPr>
      </w:pPr>
    </w:p>
    <w:p w14:paraId="06440E07" w14:textId="41006D08" w:rsidR="005F1702" w:rsidRPr="002D0328" w:rsidRDefault="005F1702" w:rsidP="005F1702">
      <w:pPr>
        <w:widowControl w:val="0"/>
        <w:suppressLineNumbers/>
        <w:pBdr>
          <w:top w:val="nil"/>
          <w:left w:val="nil"/>
          <w:bottom w:val="nil"/>
          <w:right w:val="nil"/>
          <w:between w:val="nil"/>
        </w:pBdr>
        <w:rPr>
          <w:b/>
        </w:rPr>
      </w:pPr>
      <w:r w:rsidRPr="002D0328">
        <w:rPr>
          <w:b/>
        </w:rPr>
        <w:t>Gonad sex and stage details and cohort traits</w:t>
      </w:r>
    </w:p>
    <w:p w14:paraId="7BDADE7B" w14:textId="77777777" w:rsidR="005F1702" w:rsidRPr="002D0328" w:rsidRDefault="005F1702" w:rsidP="005F1702">
      <w:pPr>
        <w:widowControl w:val="0"/>
        <w:suppressLineNumbers/>
        <w:pBdr>
          <w:top w:val="nil"/>
          <w:left w:val="nil"/>
          <w:bottom w:val="nil"/>
          <w:right w:val="nil"/>
          <w:between w:val="nil"/>
        </w:pBdr>
      </w:pPr>
      <w:r w:rsidRPr="002D0328">
        <w:t>Of all sampled oysters, 53.4% were hermaphrodites, 8.3% contained only female gametes, and 31.1% contained only male gametes, and the remaining 7.2% were indeterminate. Across all treatments, gonad sex (collapsed for comparison) differed significantly among cohorts (</w:t>
      </w:r>
      <w:r w:rsidRPr="002D0328">
        <w:rPr>
          <w:rFonts w:ascii="Cambria Math" w:hAnsi="Cambria Math" w:cs="Cambria Math"/>
        </w:rPr>
        <w:t>𝝌</w:t>
      </w:r>
      <w:r w:rsidRPr="002D0328">
        <w:rPr>
          <w:vertAlign w:val="superscript"/>
        </w:rPr>
        <w:t>2</w:t>
      </w:r>
      <w:r w:rsidRPr="002D0328">
        <w:t xml:space="preserve">=55.8, p=1.0e-4). Fifty percent of all O-1 oysters sampled were female or hermaphroditic-primarily female (HPF), while 33%, 24% and 11% of D, F, and O-2 were female or HPF. Male or hermaphroditic-primarily male oysters comprised 29%, 48%, 59% and 69% of O-1, D, F, and O-2 cohorts, respectively. </w:t>
      </w:r>
    </w:p>
    <w:p w14:paraId="169620E1" w14:textId="77777777" w:rsidR="005F1702" w:rsidRDefault="005F1702" w:rsidP="005F1702">
      <w:pPr>
        <w:suppressLineNumbers/>
        <w:spacing w:after="240"/>
        <w:rPr>
          <w:sz w:val="20"/>
          <w:szCs w:val="20"/>
        </w:rPr>
      </w:pPr>
    </w:p>
    <w:p w14:paraId="18780586" w14:textId="77777777" w:rsidR="005F1702" w:rsidRDefault="005F1702" w:rsidP="005F1702">
      <w:pPr>
        <w:suppressLineNumbers/>
        <w:spacing w:after="240"/>
        <w:rPr>
          <w:sz w:val="20"/>
          <w:szCs w:val="20"/>
        </w:rPr>
      </w:pPr>
      <w:r>
        <w:rPr>
          <w:noProof/>
          <w:sz w:val="20"/>
          <w:szCs w:val="20"/>
        </w:rPr>
        <w:drawing>
          <wp:inline distT="114300" distB="114300" distL="114300" distR="114300" wp14:anchorId="1544693F" wp14:editId="7C866263">
            <wp:extent cx="5538788" cy="333606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3"/>
                    <a:srcRect l="12" r="12"/>
                    <a:stretch>
                      <a:fillRect/>
                    </a:stretch>
                  </pic:blipFill>
                  <pic:spPr>
                    <a:xfrm>
                      <a:off x="0" y="0"/>
                      <a:ext cx="5538788" cy="3336068"/>
                    </a:xfrm>
                    <a:prstGeom prst="rect">
                      <a:avLst/>
                    </a:prstGeom>
                    <a:ln/>
                  </pic:spPr>
                </pic:pic>
              </a:graphicData>
            </a:graphic>
          </wp:inline>
        </w:drawing>
      </w:r>
    </w:p>
    <w:p w14:paraId="4F78987B" w14:textId="296EE313" w:rsidR="005F1702" w:rsidRPr="001B695C" w:rsidRDefault="005F1702" w:rsidP="005F1702">
      <w:pPr>
        <w:suppressLineNumbers/>
      </w:pPr>
      <w:r w:rsidRPr="001B695C">
        <w:rPr>
          <w:b/>
        </w:rPr>
        <w:t xml:space="preserve">Supplementary Figure </w:t>
      </w:r>
      <w:r w:rsidR="00001DDF" w:rsidRPr="001B695C">
        <w:rPr>
          <w:b/>
        </w:rPr>
        <w:t>3</w:t>
      </w:r>
      <w:r w:rsidRPr="001B695C">
        <w:t>: Gonad sex for each cohort, after temperature treatment but before pCO</w:t>
      </w:r>
      <w:r w:rsidRPr="001B695C">
        <w:rPr>
          <w:vertAlign w:val="subscript"/>
        </w:rPr>
        <w:t>2</w:t>
      </w:r>
      <w:r w:rsidRPr="001B695C">
        <w:t xml:space="preserve"> treatment (“Pre”), and after 52 days in  high pCO</w:t>
      </w:r>
      <w:r w:rsidRPr="001B695C">
        <w:rPr>
          <w:vertAlign w:val="subscript"/>
        </w:rPr>
        <w:t>2</w:t>
      </w:r>
      <w:r w:rsidRPr="001B695C">
        <w:t xml:space="preserve"> (3045±488 µ</w:t>
      </w:r>
      <w:proofErr w:type="spellStart"/>
      <w:r w:rsidRPr="001B695C">
        <w:t>atm</w:t>
      </w:r>
      <w:proofErr w:type="spellEnd"/>
      <w:r w:rsidRPr="001B695C">
        <w:t>, n=39, “High”), and ambient pCO</w:t>
      </w:r>
      <w:r w:rsidRPr="001B695C">
        <w:rPr>
          <w:vertAlign w:val="subscript"/>
        </w:rPr>
        <w:t>2</w:t>
      </w:r>
      <w:r w:rsidRPr="001B695C">
        <w:t xml:space="preserve"> (7.82±0.02, n=39, “Ambient”), separated by temperature treatment (6°C and 10°C). </w:t>
      </w:r>
    </w:p>
    <w:p w14:paraId="607E865E" w14:textId="77777777" w:rsidR="005F1702" w:rsidRDefault="005F1702" w:rsidP="005F1702">
      <w:pPr>
        <w:suppressLineNumbers/>
        <w:spacing w:after="240"/>
        <w:rPr>
          <w:sz w:val="20"/>
          <w:szCs w:val="20"/>
        </w:rPr>
      </w:pPr>
      <w:r>
        <w:rPr>
          <w:noProof/>
          <w:sz w:val="20"/>
          <w:szCs w:val="20"/>
        </w:rPr>
        <w:lastRenderedPageBreak/>
        <w:drawing>
          <wp:inline distT="114300" distB="114300" distL="114300" distR="114300" wp14:anchorId="4A795B43" wp14:editId="2CAEF760">
            <wp:extent cx="5748338" cy="3362409"/>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4"/>
                    <a:srcRect t="42" b="42"/>
                    <a:stretch>
                      <a:fillRect/>
                    </a:stretch>
                  </pic:blipFill>
                  <pic:spPr>
                    <a:xfrm>
                      <a:off x="0" y="0"/>
                      <a:ext cx="5748338" cy="3362409"/>
                    </a:xfrm>
                    <a:prstGeom prst="rect">
                      <a:avLst/>
                    </a:prstGeom>
                    <a:ln/>
                  </pic:spPr>
                </pic:pic>
              </a:graphicData>
            </a:graphic>
          </wp:inline>
        </w:drawing>
      </w:r>
    </w:p>
    <w:p w14:paraId="70F59C43" w14:textId="0CDCDED6" w:rsidR="005F1702" w:rsidRPr="00001DDF" w:rsidRDefault="005F1702" w:rsidP="005F1702">
      <w:pPr>
        <w:suppressLineNumbers/>
        <w:rPr>
          <w:b/>
        </w:rPr>
      </w:pPr>
      <w:r w:rsidRPr="001B695C">
        <w:rPr>
          <w:b/>
        </w:rPr>
        <w:t xml:space="preserve">Supplementary Figure </w:t>
      </w:r>
      <w:r w:rsidR="00001DDF" w:rsidRPr="001B695C">
        <w:rPr>
          <w:b/>
        </w:rPr>
        <w:t>4</w:t>
      </w:r>
      <w:r w:rsidRPr="001B695C">
        <w:rPr>
          <w:b/>
        </w:rPr>
        <w:t>:</w:t>
      </w:r>
      <w:r w:rsidRPr="001B695C">
        <w:t xml:space="preserve"> Gonad stage of the dominant sex for each cohort, after temperature treatment but before pCO</w:t>
      </w:r>
      <w:r w:rsidRPr="001B695C">
        <w:rPr>
          <w:vertAlign w:val="subscript"/>
        </w:rPr>
        <w:t>2</w:t>
      </w:r>
      <w:r w:rsidRPr="001B695C">
        <w:t xml:space="preserve"> treatment (“Pre”), and after 52 days in  high pCO</w:t>
      </w:r>
      <w:r w:rsidRPr="001B695C">
        <w:rPr>
          <w:vertAlign w:val="subscript"/>
        </w:rPr>
        <w:t>2</w:t>
      </w:r>
      <w:r w:rsidRPr="001B695C">
        <w:t xml:space="preserve"> (3045±488 µ</w:t>
      </w:r>
      <w:proofErr w:type="spellStart"/>
      <w:r w:rsidRPr="001B695C">
        <w:t>atm</w:t>
      </w:r>
      <w:proofErr w:type="spellEnd"/>
      <w:r w:rsidRPr="001B695C">
        <w:t>, n=39, “High”), and ambient pCO</w:t>
      </w:r>
      <w:r w:rsidRPr="001B695C">
        <w:rPr>
          <w:vertAlign w:val="subscript"/>
        </w:rPr>
        <w:t>2</w:t>
      </w:r>
      <w:r w:rsidRPr="001B695C">
        <w:t xml:space="preserve"> (7.82±0.02, n=39, “Ambient”), separated by temperature treatment (6°C and 10°C).</w:t>
      </w:r>
    </w:p>
    <w:p w14:paraId="78B016BB" w14:textId="77777777" w:rsidR="005F1702" w:rsidRDefault="005F1702" w:rsidP="005F1702">
      <w:pPr>
        <w:suppressLineNumbers/>
        <w:rPr>
          <w:b/>
        </w:rPr>
      </w:pPr>
    </w:p>
    <w:p w14:paraId="1664F0CF" w14:textId="77777777" w:rsidR="005F1702" w:rsidRPr="002C59E4" w:rsidRDefault="005F1702" w:rsidP="005F1702">
      <w:pPr>
        <w:suppressLineNumbers/>
        <w:rPr>
          <w:b/>
        </w:rPr>
      </w:pPr>
      <w:r>
        <w:rPr>
          <w:b/>
        </w:rPr>
        <w:t>Larval collection differences among cohorts</w:t>
      </w:r>
    </w:p>
    <w:p w14:paraId="3976E5D4" w14:textId="77777777" w:rsidR="005F1702" w:rsidRDefault="005F1702" w:rsidP="005F1702">
      <w:pPr>
        <w:suppressLineNumbers/>
      </w:pPr>
      <w:r>
        <w:t>Total larvae collected differed by cohort (</w:t>
      </w:r>
      <w:proofErr w:type="gramStart"/>
      <w:r>
        <w:t>F(</w:t>
      </w:r>
      <w:proofErr w:type="gramEnd"/>
      <w:r>
        <w:t>3,8)=15.3, p=0.001). O-1 produced significantly more total larvae than F and O-2 (p=0.0094, p=0.0014, respectively), and D produced more total larvae compared to O-2 (p=0.022). Total larvae released by O-1, F, D, and O-2 was 10.1M, 3.6M, 2.7M and 2.1M, respectively. The same patterns were observed in average daily larvae released by cohort (</w:t>
      </w:r>
      <w:proofErr w:type="gramStart"/>
      <w:r>
        <w:t>F(</w:t>
      </w:r>
      <w:proofErr w:type="gramEnd"/>
      <w:r>
        <w:t>3,20)=8.9, p=0.0009). Date of first larval release differed by cohort (</w:t>
      </w:r>
      <w:proofErr w:type="gramStart"/>
      <w:r>
        <w:t>F(</w:t>
      </w:r>
      <w:proofErr w:type="gramEnd"/>
      <w:r>
        <w:t>3,8)=15.1, p=0.0012). Oyster Bay cohorts (O-1 and O-2) released larvae 9.9 days earlier than F and D cohorts on average. Larval pulse frequency differed by cohort (</w:t>
      </w:r>
      <w:proofErr w:type="gramStart"/>
      <w:r>
        <w:t>F(</w:t>
      </w:r>
      <w:proofErr w:type="gramEnd"/>
      <w:r>
        <w:t xml:space="preserve">3,8)=9.8, p=0.0046). On average, O-1, O-2, F, and D released larvae 6.4±2.3, 8.0±2.9, 3.8±1.9, and 2.8±1.0 days, respectively. The O-1 cohort released larvae more frequently than F (p=0.017), and O-2 more frequently than both F and D (p=0.0066, p=0.043, respectively). </w:t>
      </w:r>
    </w:p>
    <w:p w14:paraId="215BCB70" w14:textId="77777777" w:rsidR="005F1702" w:rsidRDefault="005F1702" w:rsidP="001B695C">
      <w:pPr>
        <w:suppressLineNumbers/>
      </w:pPr>
    </w:p>
    <w:tbl>
      <w:tblPr>
        <w:tblW w:w="993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52"/>
        <w:gridCol w:w="556"/>
        <w:gridCol w:w="833"/>
        <w:gridCol w:w="833"/>
        <w:gridCol w:w="832"/>
        <w:gridCol w:w="832"/>
        <w:gridCol w:w="832"/>
        <w:gridCol w:w="832"/>
        <w:gridCol w:w="832"/>
        <w:gridCol w:w="832"/>
        <w:gridCol w:w="832"/>
        <w:gridCol w:w="832"/>
      </w:tblGrid>
      <w:tr w:rsidR="005F1702" w14:paraId="408A0746" w14:textId="77777777" w:rsidTr="001F5BDB">
        <w:trPr>
          <w:trHeight w:val="440"/>
        </w:trPr>
        <w:tc>
          <w:tcPr>
            <w:tcW w:w="9925" w:type="dxa"/>
            <w:gridSpan w:val="12"/>
            <w:shd w:val="clear" w:color="auto" w:fill="EFEFEF"/>
            <w:tcMar>
              <w:top w:w="100" w:type="dxa"/>
              <w:left w:w="100" w:type="dxa"/>
              <w:bottom w:w="100" w:type="dxa"/>
              <w:right w:w="100" w:type="dxa"/>
            </w:tcMar>
          </w:tcPr>
          <w:p w14:paraId="59983DDC" w14:textId="77777777" w:rsidR="005F1702" w:rsidRPr="002507B3" w:rsidRDefault="005F1702" w:rsidP="001F5BDB">
            <w:pPr>
              <w:rPr>
                <w:i/>
                <w:sz w:val="18"/>
                <w:szCs w:val="18"/>
              </w:rPr>
            </w:pPr>
            <w:r w:rsidRPr="002507B3">
              <w:rPr>
                <w:b/>
                <w:sz w:val="18"/>
                <w:szCs w:val="18"/>
              </w:rPr>
              <w:t>Supplementary Table 5</w:t>
            </w:r>
            <w:r w:rsidRPr="002507B3">
              <w:rPr>
                <w:sz w:val="18"/>
                <w:szCs w:val="18"/>
              </w:rPr>
              <w:t xml:space="preserve">: Timing and magnitude of larval production in 4 </w:t>
            </w:r>
            <w:proofErr w:type="spellStart"/>
            <w:r w:rsidRPr="002507B3">
              <w:rPr>
                <w:i/>
                <w:sz w:val="18"/>
                <w:szCs w:val="18"/>
              </w:rPr>
              <w:t>Ostrea</w:t>
            </w:r>
            <w:proofErr w:type="spellEnd"/>
            <w:r w:rsidRPr="002507B3">
              <w:rPr>
                <w:i/>
                <w:sz w:val="18"/>
                <w:szCs w:val="18"/>
              </w:rPr>
              <w:t xml:space="preserve"> </w:t>
            </w:r>
            <w:proofErr w:type="spellStart"/>
            <w:r w:rsidRPr="002507B3">
              <w:rPr>
                <w:i/>
                <w:sz w:val="18"/>
                <w:szCs w:val="18"/>
              </w:rPr>
              <w:t>lurida</w:t>
            </w:r>
            <w:proofErr w:type="spellEnd"/>
            <w:r w:rsidRPr="002507B3">
              <w:rPr>
                <w:sz w:val="18"/>
                <w:szCs w:val="18"/>
              </w:rPr>
              <w:t xml:space="preserve"> cohorts previously exposed to different winter temperatures (6°C and 10°C), then pCO</w:t>
            </w:r>
            <w:r w:rsidRPr="002507B3">
              <w:rPr>
                <w:sz w:val="18"/>
                <w:szCs w:val="18"/>
                <w:vertAlign w:val="subscript"/>
              </w:rPr>
              <w:t>2</w:t>
            </w:r>
            <w:r w:rsidRPr="002507B3">
              <w:rPr>
                <w:sz w:val="18"/>
                <w:szCs w:val="18"/>
              </w:rPr>
              <w:t xml:space="preserve"> treatments (“Amb.” is Ambient=841±85 µ</w:t>
            </w:r>
            <w:proofErr w:type="spellStart"/>
            <w:r w:rsidRPr="002507B3">
              <w:rPr>
                <w:sz w:val="18"/>
                <w:szCs w:val="18"/>
              </w:rPr>
              <w:t>atm</w:t>
            </w:r>
            <w:proofErr w:type="spellEnd"/>
            <w:r w:rsidRPr="002507B3">
              <w:rPr>
                <w:sz w:val="18"/>
                <w:szCs w:val="18"/>
              </w:rPr>
              <w:t>, pH 7.82±0.02, High=3045±488 µ</w:t>
            </w:r>
            <w:proofErr w:type="spellStart"/>
            <w:r w:rsidRPr="002507B3">
              <w:rPr>
                <w:sz w:val="18"/>
                <w:szCs w:val="18"/>
              </w:rPr>
              <w:t>atm</w:t>
            </w:r>
            <w:proofErr w:type="spellEnd"/>
            <w:r w:rsidRPr="002507B3">
              <w:rPr>
                <w:sz w:val="18"/>
                <w:szCs w:val="18"/>
              </w:rPr>
              <w:t xml:space="preserve">). Fidalgo Bay, </w:t>
            </w:r>
            <w:proofErr w:type="spellStart"/>
            <w:r w:rsidRPr="002507B3">
              <w:rPr>
                <w:sz w:val="18"/>
                <w:szCs w:val="18"/>
              </w:rPr>
              <w:t>Dabob</w:t>
            </w:r>
            <w:proofErr w:type="spellEnd"/>
            <w:r w:rsidRPr="002507B3">
              <w:rPr>
                <w:sz w:val="18"/>
                <w:szCs w:val="18"/>
              </w:rPr>
              <w:t xml:space="preserve"> Bay, and Oyster Bay are previously identified as genetically distinct populations </w:t>
            </w:r>
            <w:hyperlink r:id="rId575">
              <w:r w:rsidRPr="002507B3">
                <w:rPr>
                  <w:color w:val="000000"/>
                  <w:sz w:val="18"/>
                  <w:szCs w:val="18"/>
                </w:rPr>
                <w:t xml:space="preserve">(Jake E. </w:t>
              </w:r>
              <w:proofErr w:type="spellStart"/>
              <w:r w:rsidRPr="002507B3">
                <w:rPr>
                  <w:color w:val="000000"/>
                  <w:sz w:val="18"/>
                  <w:szCs w:val="18"/>
                </w:rPr>
                <w:t>Heare</w:t>
              </w:r>
              <w:proofErr w:type="spellEnd"/>
              <w:r w:rsidRPr="002507B3">
                <w:rPr>
                  <w:color w:val="000000"/>
                  <w:sz w:val="18"/>
                  <w:szCs w:val="18"/>
                </w:rPr>
                <w:t xml:space="preserve"> et al., 2017; J. Emerson </w:t>
              </w:r>
              <w:proofErr w:type="spellStart"/>
              <w:r w:rsidRPr="002507B3">
                <w:rPr>
                  <w:color w:val="000000"/>
                  <w:sz w:val="18"/>
                  <w:szCs w:val="18"/>
                </w:rPr>
                <w:t>Heare</w:t>
              </w:r>
              <w:proofErr w:type="spellEnd"/>
              <w:r w:rsidRPr="002507B3">
                <w:rPr>
                  <w:color w:val="000000"/>
                  <w:sz w:val="18"/>
                  <w:szCs w:val="18"/>
                </w:rPr>
                <w:t xml:space="preserve"> et al., 2018a)</w:t>
              </w:r>
            </w:hyperlink>
            <w:r w:rsidRPr="002507B3">
              <w:rPr>
                <w:sz w:val="18"/>
                <w:szCs w:val="18"/>
              </w:rPr>
              <w:t xml:space="preserve">. Two Oyster Bay cohorts were used (O-1, O-2), with O-2 being the offspring of O-1 and likely all siblings. For each metric, total (“Tot.”) or mean (“Ave.”) of all cohorts combined for each treatment is shown. </w:t>
            </w:r>
          </w:p>
        </w:tc>
      </w:tr>
      <w:tr w:rsidR="005F1702" w14:paraId="29894DD8" w14:textId="77777777" w:rsidTr="001F5BDB">
        <w:trPr>
          <w:trHeight w:val="23"/>
        </w:trPr>
        <w:tc>
          <w:tcPr>
            <w:tcW w:w="1050" w:type="dxa"/>
            <w:shd w:val="clear" w:color="auto" w:fill="D9D9D9"/>
            <w:tcMar>
              <w:top w:w="100" w:type="dxa"/>
              <w:left w:w="100" w:type="dxa"/>
              <w:bottom w:w="100" w:type="dxa"/>
              <w:right w:w="100" w:type="dxa"/>
            </w:tcMar>
          </w:tcPr>
          <w:p w14:paraId="0A45E6EB" w14:textId="77777777" w:rsidR="005F1702" w:rsidRPr="002507B3" w:rsidRDefault="005F1702" w:rsidP="001F5BDB">
            <w:pPr>
              <w:widowControl w:val="0"/>
              <w:jc w:val="center"/>
              <w:rPr>
                <w:sz w:val="18"/>
                <w:szCs w:val="18"/>
              </w:rPr>
            </w:pPr>
            <w:r w:rsidRPr="002507B3">
              <w:rPr>
                <w:sz w:val="18"/>
                <w:szCs w:val="18"/>
              </w:rPr>
              <w:t>Cohort</w:t>
            </w:r>
          </w:p>
        </w:tc>
        <w:tc>
          <w:tcPr>
            <w:tcW w:w="555" w:type="dxa"/>
            <w:shd w:val="clear" w:color="auto" w:fill="D9D9D9"/>
            <w:tcMar>
              <w:top w:w="100" w:type="dxa"/>
              <w:left w:w="100" w:type="dxa"/>
              <w:bottom w:w="100" w:type="dxa"/>
              <w:right w:w="100" w:type="dxa"/>
            </w:tcMar>
          </w:tcPr>
          <w:p w14:paraId="36B87AB9" w14:textId="77777777" w:rsidR="005F1702" w:rsidRPr="002507B3" w:rsidRDefault="005F1702" w:rsidP="001F5BDB">
            <w:pPr>
              <w:widowControl w:val="0"/>
              <w:jc w:val="center"/>
              <w:rPr>
                <w:sz w:val="18"/>
                <w:szCs w:val="18"/>
              </w:rPr>
            </w:pPr>
          </w:p>
        </w:tc>
        <w:tc>
          <w:tcPr>
            <w:tcW w:w="1664" w:type="dxa"/>
            <w:gridSpan w:val="2"/>
            <w:shd w:val="clear" w:color="auto" w:fill="EFEFEF"/>
            <w:tcMar>
              <w:top w:w="100" w:type="dxa"/>
              <w:left w:w="100" w:type="dxa"/>
              <w:bottom w:w="100" w:type="dxa"/>
              <w:right w:w="100" w:type="dxa"/>
            </w:tcMar>
          </w:tcPr>
          <w:p w14:paraId="5E48CB45" w14:textId="77777777" w:rsidR="005F1702" w:rsidRPr="002507B3" w:rsidRDefault="005F1702" w:rsidP="001F5BDB">
            <w:pPr>
              <w:widowControl w:val="0"/>
              <w:jc w:val="center"/>
              <w:rPr>
                <w:i/>
                <w:sz w:val="18"/>
                <w:szCs w:val="18"/>
              </w:rPr>
            </w:pPr>
            <w:r w:rsidRPr="002507B3">
              <w:rPr>
                <w:i/>
                <w:sz w:val="18"/>
                <w:szCs w:val="18"/>
              </w:rPr>
              <w:t xml:space="preserve">Fidalgo Bay </w:t>
            </w:r>
          </w:p>
          <w:p w14:paraId="29AAFB85"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7FF4E9" w14:textId="77777777" w:rsidR="005F1702" w:rsidRPr="002507B3" w:rsidRDefault="005F1702" w:rsidP="001F5BDB">
            <w:pPr>
              <w:widowControl w:val="0"/>
              <w:jc w:val="center"/>
              <w:rPr>
                <w:sz w:val="18"/>
                <w:szCs w:val="18"/>
              </w:rPr>
            </w:pPr>
            <w:proofErr w:type="spellStart"/>
            <w:r w:rsidRPr="002507B3">
              <w:rPr>
                <w:i/>
                <w:sz w:val="18"/>
                <w:szCs w:val="18"/>
              </w:rPr>
              <w:t>Dabob</w:t>
            </w:r>
            <w:proofErr w:type="spellEnd"/>
            <w:r w:rsidRPr="002507B3">
              <w:rPr>
                <w:i/>
                <w:sz w:val="18"/>
                <w:szCs w:val="18"/>
              </w:rPr>
              <w:t xml:space="preserve"> Bay</w:t>
            </w:r>
          </w:p>
        </w:tc>
        <w:tc>
          <w:tcPr>
            <w:tcW w:w="1664" w:type="dxa"/>
            <w:gridSpan w:val="2"/>
            <w:shd w:val="clear" w:color="auto" w:fill="EFEFEF"/>
            <w:tcMar>
              <w:top w:w="100" w:type="dxa"/>
              <w:left w:w="100" w:type="dxa"/>
              <w:bottom w:w="100" w:type="dxa"/>
              <w:right w:w="100" w:type="dxa"/>
            </w:tcMar>
          </w:tcPr>
          <w:p w14:paraId="0AE34F16" w14:textId="77777777" w:rsidR="005F1702" w:rsidRPr="002507B3" w:rsidRDefault="005F1702" w:rsidP="001F5BDB">
            <w:pPr>
              <w:widowControl w:val="0"/>
              <w:jc w:val="center"/>
              <w:rPr>
                <w:i/>
                <w:sz w:val="18"/>
                <w:szCs w:val="18"/>
              </w:rPr>
            </w:pPr>
            <w:r w:rsidRPr="002507B3">
              <w:rPr>
                <w:i/>
                <w:sz w:val="18"/>
                <w:szCs w:val="18"/>
              </w:rPr>
              <w:t>Oyster Bay - F1</w:t>
            </w:r>
          </w:p>
          <w:p w14:paraId="4D5DBA8F"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CAE94D" w14:textId="77777777" w:rsidR="005F1702" w:rsidRPr="002507B3" w:rsidRDefault="005F1702" w:rsidP="001F5BDB">
            <w:pPr>
              <w:widowControl w:val="0"/>
              <w:jc w:val="center"/>
              <w:rPr>
                <w:i/>
                <w:sz w:val="18"/>
                <w:szCs w:val="18"/>
              </w:rPr>
            </w:pPr>
            <w:r w:rsidRPr="002507B3">
              <w:rPr>
                <w:i/>
                <w:sz w:val="18"/>
                <w:szCs w:val="18"/>
              </w:rPr>
              <w:t>Oyster Bay - F2</w:t>
            </w:r>
          </w:p>
        </w:tc>
        <w:tc>
          <w:tcPr>
            <w:tcW w:w="1664" w:type="dxa"/>
            <w:gridSpan w:val="2"/>
            <w:shd w:val="clear" w:color="auto" w:fill="EFEFEF"/>
            <w:tcMar>
              <w:top w:w="100" w:type="dxa"/>
              <w:left w:w="100" w:type="dxa"/>
              <w:bottom w:w="100" w:type="dxa"/>
              <w:right w:w="100" w:type="dxa"/>
            </w:tcMar>
          </w:tcPr>
          <w:p w14:paraId="4664F149" w14:textId="77777777" w:rsidR="005F1702" w:rsidRPr="002507B3" w:rsidRDefault="005F1702" w:rsidP="001F5BDB">
            <w:pPr>
              <w:widowControl w:val="0"/>
              <w:jc w:val="center"/>
              <w:rPr>
                <w:i/>
                <w:sz w:val="18"/>
                <w:szCs w:val="18"/>
              </w:rPr>
            </w:pPr>
            <w:r w:rsidRPr="002507B3">
              <w:rPr>
                <w:i/>
                <w:sz w:val="18"/>
                <w:szCs w:val="18"/>
              </w:rPr>
              <w:t>All cohorts combined</w:t>
            </w:r>
          </w:p>
        </w:tc>
      </w:tr>
      <w:tr w:rsidR="005F1702" w14:paraId="4E347962" w14:textId="77777777" w:rsidTr="001F5BDB">
        <w:trPr>
          <w:trHeight w:val="42"/>
        </w:trPr>
        <w:tc>
          <w:tcPr>
            <w:tcW w:w="1050" w:type="dxa"/>
            <w:shd w:val="clear" w:color="auto" w:fill="D9D9D9"/>
            <w:tcMar>
              <w:top w:w="100" w:type="dxa"/>
              <w:left w:w="100" w:type="dxa"/>
              <w:bottom w:w="100" w:type="dxa"/>
              <w:right w:w="100" w:type="dxa"/>
            </w:tcMar>
          </w:tcPr>
          <w:p w14:paraId="137C2685" w14:textId="77777777" w:rsidR="005F1702" w:rsidRPr="002507B3" w:rsidRDefault="005F1702" w:rsidP="001F5BDB">
            <w:pPr>
              <w:widowControl w:val="0"/>
              <w:jc w:val="center"/>
              <w:rPr>
                <w:sz w:val="18"/>
                <w:szCs w:val="18"/>
              </w:rPr>
            </w:pPr>
            <w:r w:rsidRPr="002507B3">
              <w:rPr>
                <w:sz w:val="18"/>
                <w:szCs w:val="18"/>
              </w:rPr>
              <w:t>pCO</w:t>
            </w:r>
            <w:r w:rsidRPr="002507B3">
              <w:rPr>
                <w:sz w:val="18"/>
                <w:szCs w:val="18"/>
                <w:vertAlign w:val="subscript"/>
              </w:rPr>
              <w:t>2</w:t>
            </w:r>
            <w:r w:rsidRPr="002507B3">
              <w:rPr>
                <w:sz w:val="18"/>
                <w:szCs w:val="18"/>
              </w:rPr>
              <w:t xml:space="preserve"> treatment</w:t>
            </w:r>
          </w:p>
        </w:tc>
        <w:tc>
          <w:tcPr>
            <w:tcW w:w="555" w:type="dxa"/>
            <w:shd w:val="clear" w:color="auto" w:fill="D9D9D9"/>
            <w:tcMar>
              <w:top w:w="100" w:type="dxa"/>
              <w:left w:w="100" w:type="dxa"/>
              <w:bottom w:w="100" w:type="dxa"/>
              <w:right w:w="100" w:type="dxa"/>
            </w:tcMar>
          </w:tcPr>
          <w:p w14:paraId="1CDE87FF" w14:textId="77777777" w:rsidR="005F1702" w:rsidRPr="002507B3" w:rsidRDefault="005F1702" w:rsidP="001F5BDB">
            <w:pPr>
              <w:widowControl w:val="0"/>
              <w:jc w:val="center"/>
              <w:rPr>
                <w:sz w:val="18"/>
                <w:szCs w:val="18"/>
              </w:rPr>
            </w:pPr>
          </w:p>
        </w:tc>
        <w:tc>
          <w:tcPr>
            <w:tcW w:w="832" w:type="dxa"/>
            <w:shd w:val="clear" w:color="auto" w:fill="EFEFEF"/>
            <w:tcMar>
              <w:top w:w="100" w:type="dxa"/>
              <w:left w:w="100" w:type="dxa"/>
              <w:bottom w:w="100" w:type="dxa"/>
              <w:right w:w="100" w:type="dxa"/>
            </w:tcMar>
          </w:tcPr>
          <w:p w14:paraId="201406A6"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3B4FCCF2"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7F76340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74B7FC9C"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162F2D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5C0C14C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685DFDF"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8EA561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00F56F4D"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2BB8043"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r>
      <w:tr w:rsidR="005F1702" w14:paraId="38B7D63C" w14:textId="77777777" w:rsidTr="001F5BDB">
        <w:trPr>
          <w:trHeight w:val="20"/>
        </w:trPr>
        <w:tc>
          <w:tcPr>
            <w:tcW w:w="1050" w:type="dxa"/>
            <w:vMerge w:val="restart"/>
            <w:shd w:val="clear" w:color="auto" w:fill="D9D9D9"/>
            <w:tcMar>
              <w:top w:w="100" w:type="dxa"/>
              <w:left w:w="100" w:type="dxa"/>
              <w:bottom w:w="100" w:type="dxa"/>
              <w:right w:w="100" w:type="dxa"/>
            </w:tcMar>
          </w:tcPr>
          <w:p w14:paraId="4E21913F" w14:textId="77777777" w:rsidR="005F1702" w:rsidRDefault="005F1702" w:rsidP="001F5BDB">
            <w:pPr>
              <w:widowControl w:val="0"/>
              <w:jc w:val="center"/>
              <w:rPr>
                <w:sz w:val="16"/>
                <w:szCs w:val="16"/>
              </w:rPr>
            </w:pPr>
            <w:r>
              <w:rPr>
                <w:sz w:val="16"/>
                <w:szCs w:val="16"/>
              </w:rPr>
              <w:lastRenderedPageBreak/>
              <w:t xml:space="preserve">No. of </w:t>
            </w:r>
            <w:proofErr w:type="spellStart"/>
            <w:r>
              <w:rPr>
                <w:sz w:val="16"/>
                <w:szCs w:val="16"/>
              </w:rPr>
              <w:t>broodstock</w:t>
            </w:r>
            <w:proofErr w:type="spellEnd"/>
          </w:p>
        </w:tc>
        <w:tc>
          <w:tcPr>
            <w:tcW w:w="555" w:type="dxa"/>
            <w:shd w:val="clear" w:color="auto" w:fill="D9D9D9"/>
            <w:tcMar>
              <w:top w:w="100" w:type="dxa"/>
              <w:left w:w="100" w:type="dxa"/>
              <w:bottom w:w="100" w:type="dxa"/>
              <w:right w:w="100" w:type="dxa"/>
            </w:tcMar>
          </w:tcPr>
          <w:p w14:paraId="78CE0642"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2D31328"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46929EB4" w14:textId="77777777" w:rsidR="005F1702" w:rsidRDefault="005F1702" w:rsidP="001F5BDB">
            <w:pPr>
              <w:widowControl w:val="0"/>
              <w:jc w:val="center"/>
              <w:rPr>
                <w:sz w:val="16"/>
                <w:szCs w:val="16"/>
              </w:rPr>
            </w:pPr>
            <w:r>
              <w:rPr>
                <w:sz w:val="16"/>
                <w:szCs w:val="16"/>
              </w:rPr>
              <w:t>14/15</w:t>
            </w:r>
          </w:p>
        </w:tc>
        <w:tc>
          <w:tcPr>
            <w:tcW w:w="832" w:type="dxa"/>
            <w:shd w:val="clear" w:color="auto" w:fill="EFEFEF"/>
            <w:tcMar>
              <w:top w:w="100" w:type="dxa"/>
              <w:left w:w="100" w:type="dxa"/>
              <w:bottom w:w="100" w:type="dxa"/>
              <w:right w:w="100" w:type="dxa"/>
            </w:tcMar>
          </w:tcPr>
          <w:p w14:paraId="01DF2993" w14:textId="77777777" w:rsidR="005F1702" w:rsidRDefault="005F1702" w:rsidP="001F5BDB">
            <w:pPr>
              <w:widowControl w:val="0"/>
              <w:jc w:val="center"/>
              <w:rPr>
                <w:sz w:val="16"/>
                <w:szCs w:val="16"/>
              </w:rPr>
            </w:pPr>
            <w:r>
              <w:rPr>
                <w:sz w:val="16"/>
                <w:szCs w:val="16"/>
              </w:rPr>
              <w:t>14</w:t>
            </w:r>
          </w:p>
        </w:tc>
        <w:tc>
          <w:tcPr>
            <w:tcW w:w="832" w:type="dxa"/>
            <w:shd w:val="clear" w:color="auto" w:fill="D9D9D9"/>
            <w:tcMar>
              <w:top w:w="100" w:type="dxa"/>
              <w:left w:w="100" w:type="dxa"/>
              <w:bottom w:w="100" w:type="dxa"/>
              <w:right w:w="100" w:type="dxa"/>
            </w:tcMar>
          </w:tcPr>
          <w:p w14:paraId="694A9922" w14:textId="77777777" w:rsidR="005F1702" w:rsidRDefault="005F1702" w:rsidP="001F5BDB">
            <w:pPr>
              <w:widowControl w:val="0"/>
              <w:jc w:val="center"/>
              <w:rPr>
                <w:sz w:val="16"/>
                <w:szCs w:val="16"/>
              </w:rPr>
            </w:pPr>
            <w:r>
              <w:rPr>
                <w:sz w:val="16"/>
                <w:szCs w:val="16"/>
              </w:rPr>
              <w:t>15</w:t>
            </w:r>
          </w:p>
        </w:tc>
        <w:tc>
          <w:tcPr>
            <w:tcW w:w="832" w:type="dxa"/>
            <w:shd w:val="clear" w:color="auto" w:fill="EFEFEF"/>
            <w:tcMar>
              <w:top w:w="100" w:type="dxa"/>
              <w:left w:w="100" w:type="dxa"/>
              <w:bottom w:w="100" w:type="dxa"/>
              <w:right w:w="100" w:type="dxa"/>
            </w:tcMar>
          </w:tcPr>
          <w:p w14:paraId="6DE1980D" w14:textId="77777777" w:rsidR="005F1702" w:rsidRDefault="005F1702" w:rsidP="001F5BDB">
            <w:pPr>
              <w:widowControl w:val="0"/>
              <w:jc w:val="center"/>
              <w:rPr>
                <w:sz w:val="16"/>
                <w:szCs w:val="16"/>
              </w:rPr>
            </w:pPr>
            <w:r>
              <w:rPr>
                <w:sz w:val="16"/>
                <w:szCs w:val="16"/>
              </w:rPr>
              <w:t>15/16</w:t>
            </w:r>
          </w:p>
        </w:tc>
        <w:tc>
          <w:tcPr>
            <w:tcW w:w="832" w:type="dxa"/>
            <w:shd w:val="clear" w:color="auto" w:fill="D9D9D9"/>
            <w:tcMar>
              <w:top w:w="100" w:type="dxa"/>
              <w:left w:w="100" w:type="dxa"/>
              <w:bottom w:w="100" w:type="dxa"/>
              <w:right w:w="100" w:type="dxa"/>
            </w:tcMar>
          </w:tcPr>
          <w:p w14:paraId="02930E62" w14:textId="77777777" w:rsidR="005F1702" w:rsidRDefault="005F1702" w:rsidP="001F5BDB">
            <w:pPr>
              <w:widowControl w:val="0"/>
              <w:jc w:val="center"/>
              <w:rPr>
                <w:sz w:val="16"/>
                <w:szCs w:val="16"/>
              </w:rPr>
            </w:pPr>
            <w:r>
              <w:rPr>
                <w:sz w:val="16"/>
                <w:szCs w:val="16"/>
              </w:rPr>
              <w:t>17/17</w:t>
            </w:r>
          </w:p>
        </w:tc>
        <w:tc>
          <w:tcPr>
            <w:tcW w:w="832" w:type="dxa"/>
            <w:shd w:val="clear" w:color="auto" w:fill="EFEFEF"/>
            <w:tcMar>
              <w:top w:w="100" w:type="dxa"/>
              <w:left w:w="100" w:type="dxa"/>
              <w:bottom w:w="100" w:type="dxa"/>
              <w:right w:w="100" w:type="dxa"/>
            </w:tcMar>
          </w:tcPr>
          <w:p w14:paraId="5E9B6931"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0B1F615C" w14:textId="77777777" w:rsidR="005F1702" w:rsidRDefault="005F1702" w:rsidP="001F5BDB">
            <w:pPr>
              <w:widowControl w:val="0"/>
              <w:jc w:val="center"/>
              <w:rPr>
                <w:sz w:val="16"/>
                <w:szCs w:val="16"/>
              </w:rPr>
            </w:pPr>
            <w:r>
              <w:rPr>
                <w:sz w:val="16"/>
                <w:szCs w:val="16"/>
              </w:rPr>
              <w:t>126</w:t>
            </w:r>
          </w:p>
        </w:tc>
        <w:tc>
          <w:tcPr>
            <w:tcW w:w="832" w:type="dxa"/>
            <w:shd w:val="clear" w:color="auto" w:fill="EFEFEF"/>
            <w:tcMar>
              <w:top w:w="100" w:type="dxa"/>
              <w:left w:w="100" w:type="dxa"/>
              <w:bottom w:w="100" w:type="dxa"/>
              <w:right w:w="100" w:type="dxa"/>
            </w:tcMar>
          </w:tcPr>
          <w:p w14:paraId="4DE6C7C2" w14:textId="77777777" w:rsidR="005F1702" w:rsidRDefault="005F1702" w:rsidP="001F5BDB">
            <w:pPr>
              <w:widowControl w:val="0"/>
              <w:jc w:val="center"/>
              <w:rPr>
                <w:sz w:val="16"/>
                <w:szCs w:val="16"/>
              </w:rPr>
            </w:pPr>
            <w:r>
              <w:rPr>
                <w:sz w:val="16"/>
                <w:szCs w:val="16"/>
              </w:rPr>
              <w:t>Tot: 191</w:t>
            </w:r>
          </w:p>
        </w:tc>
        <w:tc>
          <w:tcPr>
            <w:tcW w:w="832" w:type="dxa"/>
            <w:shd w:val="clear" w:color="auto" w:fill="D9D9D9"/>
            <w:tcMar>
              <w:top w:w="100" w:type="dxa"/>
              <w:left w:w="100" w:type="dxa"/>
              <w:bottom w:w="100" w:type="dxa"/>
              <w:right w:w="100" w:type="dxa"/>
            </w:tcMar>
          </w:tcPr>
          <w:p w14:paraId="298A464E" w14:textId="77777777" w:rsidR="005F1702" w:rsidRDefault="005F1702" w:rsidP="001F5BDB">
            <w:pPr>
              <w:widowControl w:val="0"/>
              <w:jc w:val="center"/>
              <w:rPr>
                <w:sz w:val="16"/>
                <w:szCs w:val="16"/>
              </w:rPr>
            </w:pPr>
            <w:r>
              <w:rPr>
                <w:sz w:val="16"/>
                <w:szCs w:val="16"/>
              </w:rPr>
              <w:t>Tot: 204</w:t>
            </w:r>
          </w:p>
        </w:tc>
      </w:tr>
      <w:tr w:rsidR="005F1702" w14:paraId="2A9C9129" w14:textId="77777777" w:rsidTr="001F5BDB">
        <w:trPr>
          <w:trHeight w:val="20"/>
        </w:trPr>
        <w:tc>
          <w:tcPr>
            <w:tcW w:w="1050" w:type="dxa"/>
            <w:vMerge/>
            <w:shd w:val="clear" w:color="auto" w:fill="D9D9D9"/>
            <w:tcMar>
              <w:top w:w="100" w:type="dxa"/>
              <w:left w:w="100" w:type="dxa"/>
              <w:bottom w:w="100" w:type="dxa"/>
              <w:right w:w="100" w:type="dxa"/>
            </w:tcMar>
          </w:tcPr>
          <w:p w14:paraId="7FA2829A"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187940B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7EB5509F"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0CE2EC49" w14:textId="77777777" w:rsidR="005F1702" w:rsidRDefault="005F1702" w:rsidP="001F5BDB">
            <w:pPr>
              <w:widowControl w:val="0"/>
              <w:jc w:val="center"/>
              <w:rPr>
                <w:sz w:val="16"/>
                <w:szCs w:val="16"/>
              </w:rPr>
            </w:pPr>
            <w:r>
              <w:rPr>
                <w:sz w:val="16"/>
                <w:szCs w:val="16"/>
              </w:rPr>
              <w:t>14/14</w:t>
            </w:r>
          </w:p>
        </w:tc>
        <w:tc>
          <w:tcPr>
            <w:tcW w:w="832" w:type="dxa"/>
            <w:shd w:val="clear" w:color="auto" w:fill="EFEFEF"/>
            <w:tcMar>
              <w:top w:w="100" w:type="dxa"/>
              <w:left w:w="100" w:type="dxa"/>
              <w:bottom w:w="100" w:type="dxa"/>
              <w:right w:w="100" w:type="dxa"/>
            </w:tcMar>
          </w:tcPr>
          <w:p w14:paraId="788F5E32" w14:textId="77777777" w:rsidR="005F1702" w:rsidRDefault="005F1702" w:rsidP="001F5BDB">
            <w:pPr>
              <w:widowControl w:val="0"/>
              <w:jc w:val="center"/>
              <w:rPr>
                <w:sz w:val="16"/>
                <w:szCs w:val="16"/>
              </w:rPr>
            </w:pPr>
            <w:r>
              <w:rPr>
                <w:sz w:val="16"/>
                <w:szCs w:val="16"/>
              </w:rPr>
              <w:t>9</w:t>
            </w:r>
          </w:p>
        </w:tc>
        <w:tc>
          <w:tcPr>
            <w:tcW w:w="832" w:type="dxa"/>
            <w:shd w:val="clear" w:color="auto" w:fill="D9D9D9"/>
            <w:tcMar>
              <w:top w:w="100" w:type="dxa"/>
              <w:left w:w="100" w:type="dxa"/>
              <w:bottom w:w="100" w:type="dxa"/>
              <w:right w:w="100" w:type="dxa"/>
            </w:tcMar>
          </w:tcPr>
          <w:p w14:paraId="2F1D8E6A" w14:textId="77777777" w:rsidR="005F1702" w:rsidRDefault="005F1702" w:rsidP="001F5BDB">
            <w:pPr>
              <w:widowControl w:val="0"/>
              <w:jc w:val="center"/>
              <w:rPr>
                <w:sz w:val="16"/>
                <w:szCs w:val="16"/>
              </w:rPr>
            </w:pPr>
            <w:r>
              <w:rPr>
                <w:sz w:val="16"/>
                <w:szCs w:val="16"/>
              </w:rPr>
              <w:t>16</w:t>
            </w:r>
          </w:p>
        </w:tc>
        <w:tc>
          <w:tcPr>
            <w:tcW w:w="832" w:type="dxa"/>
            <w:shd w:val="clear" w:color="auto" w:fill="EFEFEF"/>
            <w:tcMar>
              <w:top w:w="100" w:type="dxa"/>
              <w:left w:w="100" w:type="dxa"/>
              <w:bottom w:w="100" w:type="dxa"/>
              <w:right w:w="100" w:type="dxa"/>
            </w:tcMar>
          </w:tcPr>
          <w:p w14:paraId="1BED41DD" w14:textId="77777777" w:rsidR="005F1702" w:rsidRDefault="005F1702" w:rsidP="001F5BDB">
            <w:pPr>
              <w:widowControl w:val="0"/>
              <w:jc w:val="center"/>
              <w:rPr>
                <w:sz w:val="16"/>
                <w:szCs w:val="16"/>
              </w:rPr>
            </w:pPr>
            <w:r>
              <w:rPr>
                <w:sz w:val="16"/>
                <w:szCs w:val="16"/>
              </w:rPr>
              <w:t>17/17</w:t>
            </w:r>
          </w:p>
        </w:tc>
        <w:tc>
          <w:tcPr>
            <w:tcW w:w="832" w:type="dxa"/>
            <w:shd w:val="clear" w:color="auto" w:fill="D9D9D9"/>
            <w:tcMar>
              <w:top w:w="100" w:type="dxa"/>
              <w:left w:w="100" w:type="dxa"/>
              <w:bottom w:w="100" w:type="dxa"/>
              <w:right w:w="100" w:type="dxa"/>
            </w:tcMar>
          </w:tcPr>
          <w:p w14:paraId="78048E74" w14:textId="77777777" w:rsidR="005F1702" w:rsidRDefault="005F1702" w:rsidP="001F5BDB">
            <w:pPr>
              <w:widowControl w:val="0"/>
              <w:jc w:val="center"/>
              <w:rPr>
                <w:sz w:val="16"/>
                <w:szCs w:val="16"/>
              </w:rPr>
            </w:pPr>
            <w:r>
              <w:rPr>
                <w:sz w:val="16"/>
                <w:szCs w:val="16"/>
              </w:rPr>
              <w:t>15/15</w:t>
            </w:r>
          </w:p>
        </w:tc>
        <w:tc>
          <w:tcPr>
            <w:tcW w:w="832" w:type="dxa"/>
            <w:shd w:val="clear" w:color="auto" w:fill="EFEFEF"/>
            <w:tcMar>
              <w:top w:w="100" w:type="dxa"/>
              <w:left w:w="100" w:type="dxa"/>
              <w:bottom w:w="100" w:type="dxa"/>
              <w:right w:w="100" w:type="dxa"/>
            </w:tcMar>
          </w:tcPr>
          <w:p w14:paraId="61D9E9CE" w14:textId="77777777" w:rsidR="005F1702" w:rsidRDefault="005F1702" w:rsidP="001F5BDB">
            <w:pPr>
              <w:widowControl w:val="0"/>
              <w:jc w:val="center"/>
              <w:rPr>
                <w:sz w:val="16"/>
                <w:szCs w:val="16"/>
              </w:rPr>
            </w:pPr>
            <w:r>
              <w:rPr>
                <w:sz w:val="16"/>
                <w:szCs w:val="16"/>
              </w:rPr>
              <w:t>115</w:t>
            </w:r>
          </w:p>
        </w:tc>
        <w:tc>
          <w:tcPr>
            <w:tcW w:w="832" w:type="dxa"/>
            <w:shd w:val="clear" w:color="auto" w:fill="D9D9D9"/>
            <w:tcMar>
              <w:top w:w="100" w:type="dxa"/>
              <w:left w:w="100" w:type="dxa"/>
              <w:bottom w:w="100" w:type="dxa"/>
              <w:right w:w="100" w:type="dxa"/>
            </w:tcMar>
          </w:tcPr>
          <w:p w14:paraId="7FEB72CD" w14:textId="77777777" w:rsidR="005F1702" w:rsidRDefault="005F1702" w:rsidP="001F5BDB">
            <w:pPr>
              <w:widowControl w:val="0"/>
              <w:jc w:val="center"/>
              <w:rPr>
                <w:sz w:val="16"/>
                <w:szCs w:val="16"/>
              </w:rPr>
            </w:pPr>
            <w:r>
              <w:rPr>
                <w:sz w:val="16"/>
                <w:szCs w:val="16"/>
              </w:rPr>
              <w:t>111</w:t>
            </w:r>
          </w:p>
        </w:tc>
        <w:tc>
          <w:tcPr>
            <w:tcW w:w="832" w:type="dxa"/>
            <w:shd w:val="clear" w:color="auto" w:fill="EFEFEF"/>
            <w:tcMar>
              <w:top w:w="100" w:type="dxa"/>
              <w:left w:w="100" w:type="dxa"/>
              <w:bottom w:w="100" w:type="dxa"/>
              <w:right w:w="100" w:type="dxa"/>
            </w:tcMar>
          </w:tcPr>
          <w:p w14:paraId="06A0230E" w14:textId="77777777" w:rsidR="005F1702" w:rsidRDefault="005F1702" w:rsidP="001F5BDB">
            <w:pPr>
              <w:widowControl w:val="0"/>
              <w:jc w:val="center"/>
              <w:rPr>
                <w:sz w:val="16"/>
                <w:szCs w:val="16"/>
              </w:rPr>
            </w:pPr>
            <w:r>
              <w:rPr>
                <w:sz w:val="16"/>
                <w:szCs w:val="16"/>
              </w:rPr>
              <w:t>Tot: 177</w:t>
            </w:r>
          </w:p>
        </w:tc>
        <w:tc>
          <w:tcPr>
            <w:tcW w:w="832" w:type="dxa"/>
            <w:shd w:val="clear" w:color="auto" w:fill="D9D9D9"/>
            <w:tcMar>
              <w:top w:w="100" w:type="dxa"/>
              <w:left w:w="100" w:type="dxa"/>
              <w:bottom w:w="100" w:type="dxa"/>
              <w:right w:w="100" w:type="dxa"/>
            </w:tcMar>
          </w:tcPr>
          <w:p w14:paraId="486D77DF" w14:textId="77777777" w:rsidR="005F1702" w:rsidRDefault="005F1702" w:rsidP="001F5BDB">
            <w:pPr>
              <w:widowControl w:val="0"/>
              <w:jc w:val="center"/>
              <w:rPr>
                <w:sz w:val="16"/>
                <w:szCs w:val="16"/>
              </w:rPr>
            </w:pPr>
            <w:r>
              <w:rPr>
                <w:sz w:val="16"/>
                <w:szCs w:val="16"/>
              </w:rPr>
              <w:t>Tot: 185</w:t>
            </w:r>
          </w:p>
        </w:tc>
      </w:tr>
      <w:tr w:rsidR="005F1702" w14:paraId="7BA4F306" w14:textId="77777777" w:rsidTr="001F5BDB">
        <w:trPr>
          <w:trHeight w:val="20"/>
        </w:trPr>
        <w:tc>
          <w:tcPr>
            <w:tcW w:w="1050" w:type="dxa"/>
            <w:vMerge w:val="restart"/>
            <w:shd w:val="clear" w:color="auto" w:fill="D9D9D9"/>
            <w:tcMar>
              <w:top w:w="100" w:type="dxa"/>
              <w:left w:w="100" w:type="dxa"/>
              <w:bottom w:w="100" w:type="dxa"/>
              <w:right w:w="100" w:type="dxa"/>
            </w:tcMar>
          </w:tcPr>
          <w:p w14:paraId="5379A1FE" w14:textId="77777777" w:rsidR="005F1702" w:rsidRDefault="005F1702" w:rsidP="001F5BDB">
            <w:pPr>
              <w:widowControl w:val="0"/>
              <w:jc w:val="center"/>
              <w:rPr>
                <w:sz w:val="16"/>
                <w:szCs w:val="16"/>
              </w:rPr>
            </w:pPr>
            <w:r>
              <w:rPr>
                <w:sz w:val="16"/>
                <w:szCs w:val="16"/>
              </w:rPr>
              <w:t>Date of first release</w:t>
            </w:r>
          </w:p>
        </w:tc>
        <w:tc>
          <w:tcPr>
            <w:tcW w:w="555" w:type="dxa"/>
            <w:shd w:val="clear" w:color="auto" w:fill="D9D9D9"/>
            <w:tcMar>
              <w:top w:w="100" w:type="dxa"/>
              <w:left w:w="100" w:type="dxa"/>
              <w:bottom w:w="100" w:type="dxa"/>
              <w:right w:w="100" w:type="dxa"/>
            </w:tcMar>
          </w:tcPr>
          <w:p w14:paraId="7C486D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01A869B3" w14:textId="77777777" w:rsidR="005F1702" w:rsidRDefault="005F1702" w:rsidP="001F5BDB">
            <w:pPr>
              <w:widowControl w:val="0"/>
              <w:jc w:val="center"/>
              <w:rPr>
                <w:sz w:val="16"/>
                <w:szCs w:val="16"/>
              </w:rPr>
            </w:pPr>
            <w:r>
              <w:rPr>
                <w:sz w:val="16"/>
                <w:szCs w:val="16"/>
              </w:rPr>
              <w:t>142/139</w:t>
            </w:r>
          </w:p>
        </w:tc>
        <w:tc>
          <w:tcPr>
            <w:tcW w:w="832" w:type="dxa"/>
            <w:shd w:val="clear" w:color="auto" w:fill="D9D9D9"/>
            <w:tcMar>
              <w:top w:w="100" w:type="dxa"/>
              <w:left w:w="100" w:type="dxa"/>
              <w:bottom w:w="100" w:type="dxa"/>
              <w:right w:w="100" w:type="dxa"/>
            </w:tcMar>
          </w:tcPr>
          <w:p w14:paraId="34EBBBFD" w14:textId="77777777" w:rsidR="005F1702" w:rsidRDefault="005F1702" w:rsidP="001F5BDB">
            <w:pPr>
              <w:widowControl w:val="0"/>
              <w:jc w:val="center"/>
              <w:rPr>
                <w:sz w:val="16"/>
                <w:szCs w:val="16"/>
              </w:rPr>
            </w:pPr>
            <w:r>
              <w:rPr>
                <w:sz w:val="16"/>
                <w:szCs w:val="16"/>
              </w:rPr>
              <w:t>156/145</w:t>
            </w:r>
          </w:p>
        </w:tc>
        <w:tc>
          <w:tcPr>
            <w:tcW w:w="832" w:type="dxa"/>
            <w:shd w:val="clear" w:color="auto" w:fill="EFEFEF"/>
            <w:tcMar>
              <w:top w:w="100" w:type="dxa"/>
              <w:left w:w="100" w:type="dxa"/>
              <w:bottom w:w="100" w:type="dxa"/>
              <w:right w:w="100" w:type="dxa"/>
            </w:tcMar>
          </w:tcPr>
          <w:p w14:paraId="5297A915"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1F3E7D9C" w14:textId="77777777" w:rsidR="005F1702" w:rsidRDefault="005F1702" w:rsidP="001F5BDB">
            <w:pPr>
              <w:widowControl w:val="0"/>
              <w:jc w:val="center"/>
              <w:rPr>
                <w:sz w:val="16"/>
                <w:szCs w:val="16"/>
              </w:rPr>
            </w:pPr>
            <w:r>
              <w:rPr>
                <w:sz w:val="16"/>
                <w:szCs w:val="16"/>
              </w:rPr>
              <w:t>133</w:t>
            </w:r>
          </w:p>
        </w:tc>
        <w:tc>
          <w:tcPr>
            <w:tcW w:w="832" w:type="dxa"/>
            <w:shd w:val="clear" w:color="auto" w:fill="EFEFEF"/>
            <w:tcMar>
              <w:top w:w="100" w:type="dxa"/>
              <w:left w:w="100" w:type="dxa"/>
              <w:bottom w:w="100" w:type="dxa"/>
              <w:right w:w="100" w:type="dxa"/>
            </w:tcMar>
          </w:tcPr>
          <w:p w14:paraId="3B6585EA" w14:textId="77777777" w:rsidR="005F1702" w:rsidRDefault="005F1702" w:rsidP="001F5BDB">
            <w:pPr>
              <w:widowControl w:val="0"/>
              <w:jc w:val="center"/>
              <w:rPr>
                <w:sz w:val="16"/>
                <w:szCs w:val="16"/>
              </w:rPr>
            </w:pPr>
            <w:r>
              <w:rPr>
                <w:sz w:val="16"/>
                <w:szCs w:val="16"/>
              </w:rPr>
              <w:t>134/137</w:t>
            </w:r>
          </w:p>
        </w:tc>
        <w:tc>
          <w:tcPr>
            <w:tcW w:w="832" w:type="dxa"/>
            <w:shd w:val="clear" w:color="auto" w:fill="D9D9D9"/>
            <w:tcMar>
              <w:top w:w="100" w:type="dxa"/>
              <w:left w:w="100" w:type="dxa"/>
              <w:bottom w:w="100" w:type="dxa"/>
              <w:right w:w="100" w:type="dxa"/>
            </w:tcMar>
          </w:tcPr>
          <w:p w14:paraId="40CF3D58" w14:textId="77777777" w:rsidR="005F1702" w:rsidRDefault="005F1702" w:rsidP="001F5BDB">
            <w:pPr>
              <w:widowControl w:val="0"/>
              <w:jc w:val="center"/>
              <w:rPr>
                <w:sz w:val="16"/>
                <w:szCs w:val="16"/>
              </w:rPr>
            </w:pPr>
            <w:r>
              <w:rPr>
                <w:sz w:val="16"/>
                <w:szCs w:val="16"/>
              </w:rPr>
              <w:t>140/141</w:t>
            </w:r>
          </w:p>
        </w:tc>
        <w:tc>
          <w:tcPr>
            <w:tcW w:w="832" w:type="dxa"/>
            <w:shd w:val="clear" w:color="auto" w:fill="EFEFEF"/>
            <w:tcMar>
              <w:top w:w="100" w:type="dxa"/>
              <w:left w:w="100" w:type="dxa"/>
              <w:bottom w:w="100" w:type="dxa"/>
              <w:right w:w="100" w:type="dxa"/>
            </w:tcMar>
          </w:tcPr>
          <w:p w14:paraId="697142EA" w14:textId="77777777" w:rsidR="005F1702" w:rsidRDefault="005F1702" w:rsidP="001F5BDB">
            <w:pPr>
              <w:widowControl w:val="0"/>
              <w:jc w:val="center"/>
              <w:rPr>
                <w:sz w:val="16"/>
                <w:szCs w:val="16"/>
              </w:rPr>
            </w:pPr>
            <w:r>
              <w:rPr>
                <w:sz w:val="16"/>
                <w:szCs w:val="16"/>
              </w:rPr>
              <w:t>139</w:t>
            </w:r>
          </w:p>
        </w:tc>
        <w:tc>
          <w:tcPr>
            <w:tcW w:w="832" w:type="dxa"/>
            <w:shd w:val="clear" w:color="auto" w:fill="D9D9D9"/>
            <w:tcMar>
              <w:top w:w="100" w:type="dxa"/>
              <w:left w:w="100" w:type="dxa"/>
              <w:bottom w:w="100" w:type="dxa"/>
              <w:right w:w="100" w:type="dxa"/>
            </w:tcMar>
          </w:tcPr>
          <w:p w14:paraId="39210511" w14:textId="77777777" w:rsidR="005F1702" w:rsidRDefault="005F1702" w:rsidP="001F5BDB">
            <w:pPr>
              <w:widowControl w:val="0"/>
              <w:jc w:val="center"/>
              <w:rPr>
                <w:sz w:val="16"/>
                <w:szCs w:val="16"/>
              </w:rPr>
            </w:pPr>
            <w:r>
              <w:rPr>
                <w:sz w:val="16"/>
                <w:szCs w:val="16"/>
              </w:rPr>
              <w:t>137</w:t>
            </w:r>
          </w:p>
        </w:tc>
        <w:tc>
          <w:tcPr>
            <w:tcW w:w="832" w:type="dxa"/>
            <w:shd w:val="clear" w:color="auto" w:fill="EFEFEF"/>
            <w:tcMar>
              <w:top w:w="100" w:type="dxa"/>
              <w:left w:w="100" w:type="dxa"/>
              <w:bottom w:w="100" w:type="dxa"/>
              <w:right w:w="100" w:type="dxa"/>
            </w:tcMar>
          </w:tcPr>
          <w:p w14:paraId="42CC32E5" w14:textId="77777777" w:rsidR="005F1702" w:rsidRDefault="005F1702" w:rsidP="001F5BDB">
            <w:pPr>
              <w:widowControl w:val="0"/>
              <w:jc w:val="center"/>
              <w:rPr>
                <w:sz w:val="16"/>
                <w:szCs w:val="16"/>
              </w:rPr>
            </w:pPr>
            <w:r>
              <w:rPr>
                <w:sz w:val="16"/>
                <w:szCs w:val="16"/>
              </w:rPr>
              <w:t>Ave: 142</w:t>
            </w:r>
          </w:p>
        </w:tc>
        <w:tc>
          <w:tcPr>
            <w:tcW w:w="832" w:type="dxa"/>
            <w:shd w:val="clear" w:color="auto" w:fill="D9D9D9"/>
            <w:tcMar>
              <w:top w:w="100" w:type="dxa"/>
              <w:left w:w="100" w:type="dxa"/>
              <w:bottom w:w="100" w:type="dxa"/>
              <w:right w:w="100" w:type="dxa"/>
            </w:tcMar>
          </w:tcPr>
          <w:p w14:paraId="2EC94D3D" w14:textId="77777777" w:rsidR="005F1702" w:rsidRDefault="005F1702" w:rsidP="001F5BDB">
            <w:pPr>
              <w:widowControl w:val="0"/>
              <w:jc w:val="center"/>
              <w:rPr>
                <w:sz w:val="16"/>
                <w:szCs w:val="16"/>
              </w:rPr>
            </w:pPr>
            <w:r>
              <w:rPr>
                <w:sz w:val="16"/>
                <w:szCs w:val="16"/>
              </w:rPr>
              <w:t>Ave: 142</w:t>
            </w:r>
          </w:p>
        </w:tc>
      </w:tr>
      <w:tr w:rsidR="005F1702" w14:paraId="01AE41B9" w14:textId="77777777" w:rsidTr="001F5BDB">
        <w:trPr>
          <w:trHeight w:val="20"/>
        </w:trPr>
        <w:tc>
          <w:tcPr>
            <w:tcW w:w="1050" w:type="dxa"/>
            <w:vMerge/>
            <w:shd w:val="clear" w:color="auto" w:fill="D9D9D9"/>
            <w:tcMar>
              <w:top w:w="100" w:type="dxa"/>
              <w:left w:w="100" w:type="dxa"/>
              <w:bottom w:w="100" w:type="dxa"/>
              <w:right w:w="100" w:type="dxa"/>
            </w:tcMar>
          </w:tcPr>
          <w:p w14:paraId="020C3388"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29218FBF"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079453BB"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605CE008" w14:textId="77777777" w:rsidR="005F1702" w:rsidRDefault="005F1702" w:rsidP="001F5BDB">
            <w:pPr>
              <w:widowControl w:val="0"/>
              <w:jc w:val="center"/>
              <w:rPr>
                <w:sz w:val="16"/>
                <w:szCs w:val="16"/>
              </w:rPr>
            </w:pPr>
            <w:r>
              <w:rPr>
                <w:sz w:val="16"/>
                <w:szCs w:val="16"/>
              </w:rPr>
              <w:t>144/141</w:t>
            </w:r>
          </w:p>
        </w:tc>
        <w:tc>
          <w:tcPr>
            <w:tcW w:w="832" w:type="dxa"/>
            <w:shd w:val="clear" w:color="auto" w:fill="EFEFEF"/>
            <w:tcMar>
              <w:top w:w="100" w:type="dxa"/>
              <w:left w:w="100" w:type="dxa"/>
              <w:bottom w:w="100" w:type="dxa"/>
              <w:right w:w="100" w:type="dxa"/>
            </w:tcMar>
          </w:tcPr>
          <w:p w14:paraId="660B8E76" w14:textId="77777777" w:rsidR="005F1702" w:rsidRDefault="005F1702" w:rsidP="001F5BDB">
            <w:pPr>
              <w:widowControl w:val="0"/>
              <w:jc w:val="center"/>
              <w:rPr>
                <w:sz w:val="16"/>
                <w:szCs w:val="16"/>
              </w:rPr>
            </w:pPr>
            <w:r>
              <w:rPr>
                <w:sz w:val="16"/>
                <w:szCs w:val="16"/>
              </w:rPr>
              <w:t>144</w:t>
            </w:r>
          </w:p>
        </w:tc>
        <w:tc>
          <w:tcPr>
            <w:tcW w:w="832" w:type="dxa"/>
            <w:shd w:val="clear" w:color="auto" w:fill="D9D9D9"/>
            <w:tcMar>
              <w:top w:w="100" w:type="dxa"/>
              <w:left w:w="100" w:type="dxa"/>
              <w:bottom w:w="100" w:type="dxa"/>
              <w:right w:w="100" w:type="dxa"/>
            </w:tcMar>
          </w:tcPr>
          <w:p w14:paraId="646532DC" w14:textId="77777777" w:rsidR="005F1702" w:rsidRDefault="005F1702" w:rsidP="001F5BDB">
            <w:pPr>
              <w:widowControl w:val="0"/>
              <w:jc w:val="center"/>
              <w:rPr>
                <w:sz w:val="16"/>
                <w:szCs w:val="16"/>
              </w:rPr>
            </w:pPr>
            <w:r>
              <w:rPr>
                <w:sz w:val="16"/>
                <w:szCs w:val="16"/>
              </w:rPr>
              <w:t>146</w:t>
            </w:r>
          </w:p>
        </w:tc>
        <w:tc>
          <w:tcPr>
            <w:tcW w:w="832" w:type="dxa"/>
            <w:shd w:val="clear" w:color="auto" w:fill="EFEFEF"/>
            <w:tcMar>
              <w:top w:w="100" w:type="dxa"/>
              <w:left w:w="100" w:type="dxa"/>
              <w:bottom w:w="100" w:type="dxa"/>
              <w:right w:w="100" w:type="dxa"/>
            </w:tcMar>
          </w:tcPr>
          <w:p w14:paraId="195D14A4" w14:textId="77777777" w:rsidR="005F1702" w:rsidRDefault="005F1702" w:rsidP="001F5BDB">
            <w:pPr>
              <w:widowControl w:val="0"/>
              <w:jc w:val="center"/>
              <w:rPr>
                <w:sz w:val="16"/>
                <w:szCs w:val="16"/>
              </w:rPr>
            </w:pPr>
            <w:r>
              <w:rPr>
                <w:sz w:val="16"/>
                <w:szCs w:val="16"/>
              </w:rPr>
              <w:t>135/134</w:t>
            </w:r>
          </w:p>
        </w:tc>
        <w:tc>
          <w:tcPr>
            <w:tcW w:w="832" w:type="dxa"/>
            <w:shd w:val="clear" w:color="auto" w:fill="D9D9D9"/>
            <w:tcMar>
              <w:top w:w="100" w:type="dxa"/>
              <w:left w:w="100" w:type="dxa"/>
              <w:bottom w:w="100" w:type="dxa"/>
              <w:right w:w="100" w:type="dxa"/>
            </w:tcMar>
          </w:tcPr>
          <w:p w14:paraId="22ED8E94" w14:textId="77777777" w:rsidR="005F1702" w:rsidRDefault="005F1702" w:rsidP="001F5BDB">
            <w:pPr>
              <w:widowControl w:val="0"/>
              <w:jc w:val="center"/>
              <w:rPr>
                <w:sz w:val="16"/>
                <w:szCs w:val="16"/>
              </w:rPr>
            </w:pPr>
            <w:r>
              <w:rPr>
                <w:sz w:val="16"/>
                <w:szCs w:val="16"/>
              </w:rPr>
              <w:t>134/137</w:t>
            </w:r>
          </w:p>
        </w:tc>
        <w:tc>
          <w:tcPr>
            <w:tcW w:w="832" w:type="dxa"/>
            <w:shd w:val="clear" w:color="auto" w:fill="EFEFEF"/>
            <w:tcMar>
              <w:top w:w="100" w:type="dxa"/>
              <w:left w:w="100" w:type="dxa"/>
              <w:bottom w:w="100" w:type="dxa"/>
              <w:right w:w="100" w:type="dxa"/>
            </w:tcMar>
          </w:tcPr>
          <w:p w14:paraId="0E8383AF" w14:textId="77777777" w:rsidR="005F1702" w:rsidRDefault="005F1702" w:rsidP="001F5BDB">
            <w:pPr>
              <w:widowControl w:val="0"/>
              <w:jc w:val="center"/>
              <w:rPr>
                <w:sz w:val="16"/>
                <w:szCs w:val="16"/>
              </w:rPr>
            </w:pPr>
            <w:r>
              <w:rPr>
                <w:sz w:val="16"/>
                <w:szCs w:val="16"/>
              </w:rPr>
              <w:t>131</w:t>
            </w:r>
          </w:p>
        </w:tc>
        <w:tc>
          <w:tcPr>
            <w:tcW w:w="832" w:type="dxa"/>
            <w:shd w:val="clear" w:color="auto" w:fill="D9D9D9"/>
            <w:tcMar>
              <w:top w:w="100" w:type="dxa"/>
              <w:left w:w="100" w:type="dxa"/>
              <w:bottom w:w="100" w:type="dxa"/>
              <w:right w:w="100" w:type="dxa"/>
            </w:tcMar>
          </w:tcPr>
          <w:p w14:paraId="665F81BA"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79009C67" w14:textId="77777777" w:rsidR="005F1702" w:rsidRDefault="005F1702" w:rsidP="001F5BDB">
            <w:pPr>
              <w:widowControl w:val="0"/>
              <w:jc w:val="center"/>
              <w:rPr>
                <w:sz w:val="16"/>
                <w:szCs w:val="16"/>
              </w:rPr>
            </w:pPr>
            <w:r>
              <w:rPr>
                <w:sz w:val="16"/>
                <w:szCs w:val="16"/>
              </w:rPr>
              <w:t>Ave: 138</w:t>
            </w:r>
          </w:p>
        </w:tc>
        <w:tc>
          <w:tcPr>
            <w:tcW w:w="832" w:type="dxa"/>
            <w:shd w:val="clear" w:color="auto" w:fill="D9D9D9"/>
            <w:tcMar>
              <w:top w:w="100" w:type="dxa"/>
              <w:left w:w="100" w:type="dxa"/>
              <w:bottom w:w="100" w:type="dxa"/>
              <w:right w:w="100" w:type="dxa"/>
            </w:tcMar>
          </w:tcPr>
          <w:p w14:paraId="277D0179" w14:textId="77777777" w:rsidR="005F1702" w:rsidRDefault="005F1702" w:rsidP="001F5BDB">
            <w:pPr>
              <w:widowControl w:val="0"/>
              <w:jc w:val="center"/>
              <w:rPr>
                <w:sz w:val="16"/>
                <w:szCs w:val="16"/>
              </w:rPr>
            </w:pPr>
            <w:r>
              <w:rPr>
                <w:sz w:val="16"/>
                <w:szCs w:val="16"/>
              </w:rPr>
              <w:t>Ave: 139</w:t>
            </w:r>
          </w:p>
        </w:tc>
      </w:tr>
      <w:tr w:rsidR="005F1702" w14:paraId="5535E224" w14:textId="77777777" w:rsidTr="001F5BDB">
        <w:trPr>
          <w:trHeight w:val="20"/>
        </w:trPr>
        <w:tc>
          <w:tcPr>
            <w:tcW w:w="1050" w:type="dxa"/>
            <w:vMerge w:val="restart"/>
            <w:shd w:val="clear" w:color="auto" w:fill="D9D9D9"/>
            <w:tcMar>
              <w:top w:w="100" w:type="dxa"/>
              <w:left w:w="100" w:type="dxa"/>
              <w:bottom w:w="100" w:type="dxa"/>
              <w:right w:w="100" w:type="dxa"/>
            </w:tcMar>
          </w:tcPr>
          <w:p w14:paraId="151C039E" w14:textId="77777777" w:rsidR="005F1702" w:rsidRDefault="005F1702" w:rsidP="001F5BDB">
            <w:pPr>
              <w:widowControl w:val="0"/>
              <w:jc w:val="right"/>
              <w:rPr>
                <w:sz w:val="16"/>
                <w:szCs w:val="16"/>
              </w:rPr>
            </w:pPr>
            <w:r>
              <w:rPr>
                <w:sz w:val="16"/>
                <w:szCs w:val="16"/>
              </w:rPr>
              <w:t>Date of max release</w:t>
            </w:r>
          </w:p>
        </w:tc>
        <w:tc>
          <w:tcPr>
            <w:tcW w:w="555" w:type="dxa"/>
            <w:shd w:val="clear" w:color="auto" w:fill="D9D9D9"/>
            <w:tcMar>
              <w:top w:w="100" w:type="dxa"/>
              <w:left w:w="100" w:type="dxa"/>
              <w:bottom w:w="100" w:type="dxa"/>
              <w:right w:w="100" w:type="dxa"/>
            </w:tcMar>
          </w:tcPr>
          <w:p w14:paraId="6EC37AB9"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C47F022" w14:textId="77777777" w:rsidR="005F1702" w:rsidRDefault="005F1702" w:rsidP="001F5BDB">
            <w:pPr>
              <w:widowControl w:val="0"/>
              <w:jc w:val="center"/>
              <w:rPr>
                <w:sz w:val="16"/>
                <w:szCs w:val="16"/>
              </w:rPr>
            </w:pPr>
            <w:r>
              <w:rPr>
                <w:sz w:val="16"/>
                <w:szCs w:val="16"/>
              </w:rPr>
              <w:t>149/146</w:t>
            </w:r>
          </w:p>
        </w:tc>
        <w:tc>
          <w:tcPr>
            <w:tcW w:w="832" w:type="dxa"/>
            <w:shd w:val="clear" w:color="auto" w:fill="D9D9D9"/>
            <w:tcMar>
              <w:top w:w="100" w:type="dxa"/>
              <w:left w:w="100" w:type="dxa"/>
              <w:bottom w:w="100" w:type="dxa"/>
              <w:right w:w="100" w:type="dxa"/>
            </w:tcMar>
          </w:tcPr>
          <w:p w14:paraId="4ED43BF7" w14:textId="77777777" w:rsidR="005F1702" w:rsidRDefault="005F1702" w:rsidP="001F5BDB">
            <w:pPr>
              <w:widowControl w:val="0"/>
              <w:jc w:val="center"/>
              <w:rPr>
                <w:sz w:val="16"/>
                <w:szCs w:val="16"/>
              </w:rPr>
            </w:pPr>
            <w:r>
              <w:rPr>
                <w:sz w:val="16"/>
                <w:szCs w:val="16"/>
              </w:rPr>
              <w:t>161/145</w:t>
            </w:r>
          </w:p>
        </w:tc>
        <w:tc>
          <w:tcPr>
            <w:tcW w:w="832" w:type="dxa"/>
            <w:shd w:val="clear" w:color="auto" w:fill="EFEFEF"/>
            <w:tcMar>
              <w:top w:w="100" w:type="dxa"/>
              <w:left w:w="100" w:type="dxa"/>
              <w:bottom w:w="100" w:type="dxa"/>
              <w:right w:w="100" w:type="dxa"/>
            </w:tcMar>
          </w:tcPr>
          <w:p w14:paraId="3F0D56FC"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7DCEDCBB" w14:textId="77777777" w:rsidR="005F1702" w:rsidRDefault="005F1702" w:rsidP="001F5BDB">
            <w:pPr>
              <w:widowControl w:val="0"/>
              <w:jc w:val="center"/>
              <w:rPr>
                <w:sz w:val="16"/>
                <w:szCs w:val="16"/>
              </w:rPr>
            </w:pPr>
            <w:r>
              <w:rPr>
                <w:sz w:val="16"/>
                <w:szCs w:val="16"/>
              </w:rPr>
              <w:t>168</w:t>
            </w:r>
          </w:p>
        </w:tc>
        <w:tc>
          <w:tcPr>
            <w:tcW w:w="832" w:type="dxa"/>
            <w:shd w:val="clear" w:color="auto" w:fill="EFEFEF"/>
            <w:tcMar>
              <w:top w:w="100" w:type="dxa"/>
              <w:left w:w="100" w:type="dxa"/>
              <w:bottom w:w="100" w:type="dxa"/>
              <w:right w:w="100" w:type="dxa"/>
            </w:tcMar>
          </w:tcPr>
          <w:p w14:paraId="03F6F450" w14:textId="77777777" w:rsidR="005F1702" w:rsidRDefault="005F1702" w:rsidP="001F5BDB">
            <w:pPr>
              <w:widowControl w:val="0"/>
              <w:jc w:val="center"/>
              <w:rPr>
                <w:sz w:val="16"/>
                <w:szCs w:val="16"/>
              </w:rPr>
            </w:pPr>
            <w:r>
              <w:rPr>
                <w:sz w:val="16"/>
                <w:szCs w:val="16"/>
              </w:rPr>
              <w:t>135/156</w:t>
            </w:r>
          </w:p>
        </w:tc>
        <w:tc>
          <w:tcPr>
            <w:tcW w:w="832" w:type="dxa"/>
            <w:shd w:val="clear" w:color="auto" w:fill="D9D9D9"/>
            <w:tcMar>
              <w:top w:w="100" w:type="dxa"/>
              <w:left w:w="100" w:type="dxa"/>
              <w:bottom w:w="100" w:type="dxa"/>
              <w:right w:w="100" w:type="dxa"/>
            </w:tcMar>
          </w:tcPr>
          <w:p w14:paraId="340756A3" w14:textId="77777777" w:rsidR="005F1702" w:rsidRDefault="005F1702" w:rsidP="001F5BDB">
            <w:pPr>
              <w:widowControl w:val="0"/>
              <w:jc w:val="center"/>
              <w:rPr>
                <w:sz w:val="16"/>
                <w:szCs w:val="16"/>
              </w:rPr>
            </w:pPr>
            <w:r>
              <w:rPr>
                <w:sz w:val="16"/>
                <w:szCs w:val="16"/>
              </w:rPr>
              <w:t>141/165</w:t>
            </w:r>
          </w:p>
        </w:tc>
        <w:tc>
          <w:tcPr>
            <w:tcW w:w="832" w:type="dxa"/>
            <w:shd w:val="clear" w:color="auto" w:fill="EFEFEF"/>
            <w:tcMar>
              <w:top w:w="100" w:type="dxa"/>
              <w:left w:w="100" w:type="dxa"/>
              <w:bottom w:w="100" w:type="dxa"/>
              <w:right w:w="100" w:type="dxa"/>
            </w:tcMar>
          </w:tcPr>
          <w:p w14:paraId="18938030" w14:textId="77777777" w:rsidR="005F1702" w:rsidRDefault="005F1702" w:rsidP="001F5BDB">
            <w:pPr>
              <w:widowControl w:val="0"/>
              <w:jc w:val="center"/>
              <w:rPr>
                <w:sz w:val="16"/>
                <w:szCs w:val="16"/>
              </w:rPr>
            </w:pPr>
            <w:r>
              <w:rPr>
                <w:sz w:val="16"/>
                <w:szCs w:val="16"/>
              </w:rPr>
              <w:t>154</w:t>
            </w:r>
          </w:p>
        </w:tc>
        <w:tc>
          <w:tcPr>
            <w:tcW w:w="832" w:type="dxa"/>
            <w:shd w:val="clear" w:color="auto" w:fill="D9D9D9"/>
            <w:tcMar>
              <w:top w:w="100" w:type="dxa"/>
              <w:left w:w="100" w:type="dxa"/>
              <w:bottom w:w="100" w:type="dxa"/>
              <w:right w:w="100" w:type="dxa"/>
            </w:tcMar>
          </w:tcPr>
          <w:p w14:paraId="6DA96429"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167477FA" w14:textId="77777777" w:rsidR="005F1702" w:rsidRDefault="005F1702" w:rsidP="001F5BDB">
            <w:pPr>
              <w:widowControl w:val="0"/>
              <w:jc w:val="center"/>
              <w:rPr>
                <w:sz w:val="16"/>
                <w:szCs w:val="16"/>
              </w:rPr>
            </w:pPr>
            <w:r>
              <w:rPr>
                <w:sz w:val="16"/>
                <w:szCs w:val="16"/>
              </w:rPr>
              <w:t>Ave: 151</w:t>
            </w:r>
          </w:p>
        </w:tc>
        <w:tc>
          <w:tcPr>
            <w:tcW w:w="832" w:type="dxa"/>
            <w:shd w:val="clear" w:color="auto" w:fill="D9D9D9"/>
            <w:tcMar>
              <w:top w:w="100" w:type="dxa"/>
              <w:left w:w="100" w:type="dxa"/>
              <w:bottom w:w="100" w:type="dxa"/>
              <w:right w:w="100" w:type="dxa"/>
            </w:tcMar>
          </w:tcPr>
          <w:p w14:paraId="0D2B67B2" w14:textId="77777777" w:rsidR="005F1702" w:rsidRDefault="005F1702" w:rsidP="001F5BDB">
            <w:pPr>
              <w:widowControl w:val="0"/>
              <w:jc w:val="center"/>
              <w:rPr>
                <w:sz w:val="16"/>
                <w:szCs w:val="16"/>
              </w:rPr>
            </w:pPr>
            <w:r>
              <w:rPr>
                <w:sz w:val="16"/>
                <w:szCs w:val="16"/>
              </w:rPr>
              <w:t>Ave: 154</w:t>
            </w:r>
          </w:p>
        </w:tc>
      </w:tr>
      <w:tr w:rsidR="005F1702" w14:paraId="029EA2CA" w14:textId="77777777" w:rsidTr="001F5BDB">
        <w:trPr>
          <w:trHeight w:val="132"/>
        </w:trPr>
        <w:tc>
          <w:tcPr>
            <w:tcW w:w="1050" w:type="dxa"/>
            <w:vMerge/>
            <w:shd w:val="clear" w:color="auto" w:fill="D9D9D9"/>
            <w:tcMar>
              <w:top w:w="100" w:type="dxa"/>
              <w:left w:w="100" w:type="dxa"/>
              <w:bottom w:w="100" w:type="dxa"/>
              <w:right w:w="100" w:type="dxa"/>
            </w:tcMar>
          </w:tcPr>
          <w:p w14:paraId="0F316E0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6579C92"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1A1E818E"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1F5CE973" w14:textId="77777777" w:rsidR="005F1702" w:rsidRDefault="005F1702" w:rsidP="001F5BDB">
            <w:pPr>
              <w:widowControl w:val="0"/>
              <w:jc w:val="center"/>
              <w:rPr>
                <w:sz w:val="16"/>
                <w:szCs w:val="16"/>
              </w:rPr>
            </w:pPr>
            <w:r>
              <w:rPr>
                <w:sz w:val="16"/>
                <w:szCs w:val="16"/>
              </w:rPr>
              <w:t>144/144</w:t>
            </w:r>
          </w:p>
        </w:tc>
        <w:tc>
          <w:tcPr>
            <w:tcW w:w="832" w:type="dxa"/>
            <w:shd w:val="clear" w:color="auto" w:fill="EFEFEF"/>
            <w:tcMar>
              <w:top w:w="100" w:type="dxa"/>
              <w:left w:w="100" w:type="dxa"/>
              <w:bottom w:w="100" w:type="dxa"/>
              <w:right w:w="100" w:type="dxa"/>
            </w:tcMar>
          </w:tcPr>
          <w:p w14:paraId="4A74917B" w14:textId="77777777" w:rsidR="005F1702" w:rsidRDefault="005F1702" w:rsidP="001F5BDB">
            <w:pPr>
              <w:widowControl w:val="0"/>
              <w:jc w:val="center"/>
              <w:rPr>
                <w:sz w:val="16"/>
                <w:szCs w:val="16"/>
              </w:rPr>
            </w:pPr>
            <w:r>
              <w:rPr>
                <w:sz w:val="16"/>
                <w:szCs w:val="16"/>
              </w:rPr>
              <w:t>151</w:t>
            </w:r>
          </w:p>
        </w:tc>
        <w:tc>
          <w:tcPr>
            <w:tcW w:w="832" w:type="dxa"/>
            <w:shd w:val="clear" w:color="auto" w:fill="D9D9D9"/>
            <w:tcMar>
              <w:top w:w="100" w:type="dxa"/>
              <w:left w:w="100" w:type="dxa"/>
              <w:bottom w:w="100" w:type="dxa"/>
              <w:right w:w="100" w:type="dxa"/>
            </w:tcMar>
          </w:tcPr>
          <w:p w14:paraId="74FDF811"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4E22A2F4" w14:textId="77777777" w:rsidR="005F1702" w:rsidRDefault="005F1702" w:rsidP="001F5BDB">
            <w:pPr>
              <w:widowControl w:val="0"/>
              <w:jc w:val="center"/>
              <w:rPr>
                <w:sz w:val="16"/>
                <w:szCs w:val="16"/>
              </w:rPr>
            </w:pPr>
            <w:r>
              <w:rPr>
                <w:sz w:val="16"/>
                <w:szCs w:val="16"/>
              </w:rPr>
              <w:t>135/152</w:t>
            </w:r>
          </w:p>
        </w:tc>
        <w:tc>
          <w:tcPr>
            <w:tcW w:w="832" w:type="dxa"/>
            <w:shd w:val="clear" w:color="auto" w:fill="D9D9D9"/>
            <w:tcMar>
              <w:top w:w="100" w:type="dxa"/>
              <w:left w:w="100" w:type="dxa"/>
              <w:bottom w:w="100" w:type="dxa"/>
              <w:right w:w="100" w:type="dxa"/>
            </w:tcMar>
          </w:tcPr>
          <w:p w14:paraId="21D2515F" w14:textId="77777777" w:rsidR="005F1702" w:rsidRDefault="005F1702" w:rsidP="001F5BDB">
            <w:pPr>
              <w:widowControl w:val="0"/>
              <w:jc w:val="center"/>
              <w:rPr>
                <w:sz w:val="16"/>
                <w:szCs w:val="16"/>
              </w:rPr>
            </w:pPr>
            <w:r>
              <w:rPr>
                <w:sz w:val="16"/>
                <w:szCs w:val="16"/>
              </w:rPr>
              <w:t>151/137</w:t>
            </w:r>
          </w:p>
        </w:tc>
        <w:tc>
          <w:tcPr>
            <w:tcW w:w="832" w:type="dxa"/>
            <w:shd w:val="clear" w:color="auto" w:fill="EFEFEF"/>
            <w:tcMar>
              <w:top w:w="100" w:type="dxa"/>
              <w:left w:w="100" w:type="dxa"/>
              <w:bottom w:w="100" w:type="dxa"/>
              <w:right w:w="100" w:type="dxa"/>
            </w:tcMar>
          </w:tcPr>
          <w:p w14:paraId="1C885E1D" w14:textId="77777777" w:rsidR="005F1702" w:rsidRDefault="005F1702" w:rsidP="001F5BDB">
            <w:pPr>
              <w:widowControl w:val="0"/>
              <w:jc w:val="center"/>
              <w:rPr>
                <w:sz w:val="16"/>
                <w:szCs w:val="16"/>
              </w:rPr>
            </w:pPr>
            <w:r>
              <w:rPr>
                <w:sz w:val="16"/>
                <w:szCs w:val="16"/>
              </w:rPr>
              <w:t>140</w:t>
            </w:r>
          </w:p>
        </w:tc>
        <w:tc>
          <w:tcPr>
            <w:tcW w:w="832" w:type="dxa"/>
            <w:shd w:val="clear" w:color="auto" w:fill="D9D9D9"/>
            <w:tcMar>
              <w:top w:w="100" w:type="dxa"/>
              <w:left w:w="100" w:type="dxa"/>
              <w:bottom w:w="100" w:type="dxa"/>
              <w:right w:w="100" w:type="dxa"/>
            </w:tcMar>
          </w:tcPr>
          <w:p w14:paraId="368F45A5"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316F8CE1" w14:textId="77777777" w:rsidR="005F1702" w:rsidRDefault="005F1702" w:rsidP="001F5BDB">
            <w:pPr>
              <w:widowControl w:val="0"/>
              <w:jc w:val="center"/>
              <w:rPr>
                <w:sz w:val="16"/>
                <w:szCs w:val="16"/>
              </w:rPr>
            </w:pPr>
            <w:r>
              <w:rPr>
                <w:sz w:val="16"/>
                <w:szCs w:val="16"/>
              </w:rPr>
              <w:t>Ave: 143</w:t>
            </w:r>
          </w:p>
        </w:tc>
        <w:tc>
          <w:tcPr>
            <w:tcW w:w="832" w:type="dxa"/>
            <w:shd w:val="clear" w:color="auto" w:fill="D9D9D9"/>
            <w:tcMar>
              <w:top w:w="100" w:type="dxa"/>
              <w:left w:w="100" w:type="dxa"/>
              <w:bottom w:w="100" w:type="dxa"/>
              <w:right w:w="100" w:type="dxa"/>
            </w:tcMar>
          </w:tcPr>
          <w:p w14:paraId="1F7C6796" w14:textId="77777777" w:rsidR="005F1702" w:rsidRDefault="005F1702" w:rsidP="001F5BDB">
            <w:pPr>
              <w:widowControl w:val="0"/>
              <w:jc w:val="center"/>
              <w:rPr>
                <w:sz w:val="16"/>
                <w:szCs w:val="16"/>
              </w:rPr>
            </w:pPr>
            <w:r>
              <w:rPr>
                <w:sz w:val="16"/>
                <w:szCs w:val="16"/>
              </w:rPr>
              <w:t>Ave: 144</w:t>
            </w:r>
          </w:p>
        </w:tc>
      </w:tr>
      <w:tr w:rsidR="005F1702" w14:paraId="785F6DF5" w14:textId="77777777" w:rsidTr="001F5BDB">
        <w:trPr>
          <w:trHeight w:val="20"/>
        </w:trPr>
        <w:tc>
          <w:tcPr>
            <w:tcW w:w="1050" w:type="dxa"/>
            <w:vMerge w:val="restart"/>
            <w:shd w:val="clear" w:color="auto" w:fill="D9D9D9"/>
            <w:tcMar>
              <w:top w:w="100" w:type="dxa"/>
              <w:left w:w="100" w:type="dxa"/>
              <w:bottom w:w="100" w:type="dxa"/>
              <w:right w:w="100" w:type="dxa"/>
            </w:tcMar>
          </w:tcPr>
          <w:p w14:paraId="1AD7C2D4" w14:textId="77777777" w:rsidR="005F1702" w:rsidRDefault="005F1702" w:rsidP="001F5BDB">
            <w:pPr>
              <w:widowControl w:val="0"/>
              <w:jc w:val="right"/>
              <w:rPr>
                <w:sz w:val="16"/>
                <w:szCs w:val="16"/>
              </w:rPr>
            </w:pPr>
            <w:r>
              <w:rPr>
                <w:sz w:val="16"/>
                <w:szCs w:val="16"/>
              </w:rPr>
              <w:t>Date of last release</w:t>
            </w:r>
          </w:p>
        </w:tc>
        <w:tc>
          <w:tcPr>
            <w:tcW w:w="555" w:type="dxa"/>
            <w:shd w:val="clear" w:color="auto" w:fill="D9D9D9"/>
            <w:tcMar>
              <w:top w:w="100" w:type="dxa"/>
              <w:left w:w="100" w:type="dxa"/>
              <w:bottom w:w="100" w:type="dxa"/>
              <w:right w:w="100" w:type="dxa"/>
            </w:tcMar>
          </w:tcPr>
          <w:p w14:paraId="6259EF45"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2F3D1A03" w14:textId="77777777" w:rsidR="005F1702" w:rsidRDefault="005F1702" w:rsidP="001F5BDB">
            <w:pPr>
              <w:widowControl w:val="0"/>
              <w:jc w:val="center"/>
              <w:rPr>
                <w:sz w:val="16"/>
                <w:szCs w:val="16"/>
              </w:rPr>
            </w:pPr>
            <w:r>
              <w:rPr>
                <w:sz w:val="16"/>
                <w:szCs w:val="16"/>
              </w:rPr>
              <w:t>173/149</w:t>
            </w:r>
          </w:p>
        </w:tc>
        <w:tc>
          <w:tcPr>
            <w:tcW w:w="832" w:type="dxa"/>
            <w:shd w:val="clear" w:color="auto" w:fill="D9D9D9"/>
            <w:tcMar>
              <w:top w:w="100" w:type="dxa"/>
              <w:left w:w="100" w:type="dxa"/>
              <w:bottom w:w="100" w:type="dxa"/>
              <w:right w:w="100" w:type="dxa"/>
            </w:tcMar>
          </w:tcPr>
          <w:p w14:paraId="561BA6CD" w14:textId="77777777" w:rsidR="005F1702" w:rsidRDefault="005F1702" w:rsidP="001F5BDB">
            <w:pPr>
              <w:widowControl w:val="0"/>
              <w:jc w:val="center"/>
              <w:rPr>
                <w:sz w:val="16"/>
                <w:szCs w:val="16"/>
              </w:rPr>
            </w:pPr>
            <w:r>
              <w:rPr>
                <w:sz w:val="16"/>
                <w:szCs w:val="16"/>
              </w:rPr>
              <w:t>173/191</w:t>
            </w:r>
          </w:p>
        </w:tc>
        <w:tc>
          <w:tcPr>
            <w:tcW w:w="832" w:type="dxa"/>
            <w:shd w:val="clear" w:color="auto" w:fill="EFEFEF"/>
            <w:tcMar>
              <w:top w:w="100" w:type="dxa"/>
              <w:left w:w="100" w:type="dxa"/>
              <w:bottom w:w="100" w:type="dxa"/>
              <w:right w:w="100" w:type="dxa"/>
            </w:tcMar>
          </w:tcPr>
          <w:p w14:paraId="7DDAEBC6" w14:textId="77777777" w:rsidR="005F1702" w:rsidRDefault="005F1702" w:rsidP="001F5BDB">
            <w:pPr>
              <w:widowControl w:val="0"/>
              <w:jc w:val="center"/>
              <w:rPr>
                <w:sz w:val="16"/>
                <w:szCs w:val="16"/>
              </w:rPr>
            </w:pPr>
            <w:r>
              <w:rPr>
                <w:sz w:val="16"/>
                <w:szCs w:val="16"/>
              </w:rPr>
              <w:t>187</w:t>
            </w:r>
          </w:p>
        </w:tc>
        <w:tc>
          <w:tcPr>
            <w:tcW w:w="832" w:type="dxa"/>
            <w:shd w:val="clear" w:color="auto" w:fill="D9D9D9"/>
            <w:tcMar>
              <w:top w:w="100" w:type="dxa"/>
              <w:left w:w="100" w:type="dxa"/>
              <w:bottom w:w="100" w:type="dxa"/>
              <w:right w:w="100" w:type="dxa"/>
            </w:tcMar>
          </w:tcPr>
          <w:p w14:paraId="5293FAF2" w14:textId="77777777" w:rsidR="005F1702" w:rsidRDefault="005F1702" w:rsidP="001F5BDB">
            <w:pPr>
              <w:widowControl w:val="0"/>
              <w:jc w:val="center"/>
              <w:rPr>
                <w:sz w:val="16"/>
                <w:szCs w:val="16"/>
              </w:rPr>
            </w:pPr>
            <w:r>
              <w:rPr>
                <w:sz w:val="16"/>
                <w:szCs w:val="16"/>
              </w:rPr>
              <w:t>173</w:t>
            </w:r>
          </w:p>
        </w:tc>
        <w:tc>
          <w:tcPr>
            <w:tcW w:w="832" w:type="dxa"/>
            <w:shd w:val="clear" w:color="auto" w:fill="EFEFEF"/>
            <w:tcMar>
              <w:top w:w="100" w:type="dxa"/>
              <w:left w:w="100" w:type="dxa"/>
              <w:bottom w:w="100" w:type="dxa"/>
              <w:right w:w="100" w:type="dxa"/>
            </w:tcMar>
          </w:tcPr>
          <w:p w14:paraId="120F0509" w14:textId="77777777" w:rsidR="005F1702" w:rsidRDefault="005F1702" w:rsidP="001F5BDB">
            <w:pPr>
              <w:widowControl w:val="0"/>
              <w:jc w:val="center"/>
              <w:rPr>
                <w:sz w:val="16"/>
                <w:szCs w:val="16"/>
              </w:rPr>
            </w:pPr>
            <w:r>
              <w:rPr>
                <w:sz w:val="16"/>
                <w:szCs w:val="16"/>
              </w:rPr>
              <w:t>170/170</w:t>
            </w:r>
          </w:p>
        </w:tc>
        <w:tc>
          <w:tcPr>
            <w:tcW w:w="832" w:type="dxa"/>
            <w:shd w:val="clear" w:color="auto" w:fill="D9D9D9"/>
            <w:tcMar>
              <w:top w:w="100" w:type="dxa"/>
              <w:left w:w="100" w:type="dxa"/>
              <w:bottom w:w="100" w:type="dxa"/>
              <w:right w:w="100" w:type="dxa"/>
            </w:tcMar>
          </w:tcPr>
          <w:p w14:paraId="6540EC0E" w14:textId="77777777" w:rsidR="005F1702" w:rsidRDefault="005F1702" w:rsidP="001F5BDB">
            <w:pPr>
              <w:widowControl w:val="0"/>
              <w:jc w:val="center"/>
              <w:rPr>
                <w:sz w:val="16"/>
                <w:szCs w:val="16"/>
              </w:rPr>
            </w:pPr>
            <w:r>
              <w:rPr>
                <w:sz w:val="16"/>
                <w:szCs w:val="16"/>
              </w:rPr>
              <w:t>168/168</w:t>
            </w:r>
          </w:p>
        </w:tc>
        <w:tc>
          <w:tcPr>
            <w:tcW w:w="832" w:type="dxa"/>
            <w:shd w:val="clear" w:color="auto" w:fill="EFEFEF"/>
            <w:tcMar>
              <w:top w:w="100" w:type="dxa"/>
              <w:left w:w="100" w:type="dxa"/>
              <w:bottom w:w="100" w:type="dxa"/>
              <w:right w:w="100" w:type="dxa"/>
            </w:tcMar>
          </w:tcPr>
          <w:p w14:paraId="06ACC15C" w14:textId="77777777" w:rsidR="005F1702" w:rsidRDefault="005F1702" w:rsidP="001F5BDB">
            <w:pPr>
              <w:widowControl w:val="0"/>
              <w:jc w:val="center"/>
              <w:rPr>
                <w:sz w:val="16"/>
                <w:szCs w:val="16"/>
              </w:rPr>
            </w:pPr>
            <w:r>
              <w:rPr>
                <w:sz w:val="16"/>
                <w:szCs w:val="16"/>
              </w:rPr>
              <w:t>173</w:t>
            </w:r>
          </w:p>
        </w:tc>
        <w:tc>
          <w:tcPr>
            <w:tcW w:w="832" w:type="dxa"/>
            <w:shd w:val="clear" w:color="auto" w:fill="D9D9D9"/>
            <w:tcMar>
              <w:top w:w="100" w:type="dxa"/>
              <w:left w:w="100" w:type="dxa"/>
              <w:bottom w:w="100" w:type="dxa"/>
              <w:right w:w="100" w:type="dxa"/>
            </w:tcMar>
          </w:tcPr>
          <w:p w14:paraId="2C82ABF5" w14:textId="77777777" w:rsidR="005F1702" w:rsidRDefault="005F1702" w:rsidP="001F5BDB">
            <w:pPr>
              <w:widowControl w:val="0"/>
              <w:jc w:val="center"/>
              <w:rPr>
                <w:sz w:val="16"/>
                <w:szCs w:val="16"/>
              </w:rPr>
            </w:pPr>
            <w:r>
              <w:rPr>
                <w:sz w:val="16"/>
                <w:szCs w:val="16"/>
              </w:rPr>
              <w:t>161</w:t>
            </w:r>
          </w:p>
        </w:tc>
        <w:tc>
          <w:tcPr>
            <w:tcW w:w="832" w:type="dxa"/>
            <w:shd w:val="clear" w:color="auto" w:fill="EFEFEF"/>
            <w:tcMar>
              <w:top w:w="100" w:type="dxa"/>
              <w:left w:w="100" w:type="dxa"/>
              <w:bottom w:w="100" w:type="dxa"/>
              <w:right w:w="100" w:type="dxa"/>
            </w:tcMar>
          </w:tcPr>
          <w:p w14:paraId="2C0B9F0F" w14:textId="77777777" w:rsidR="005F1702" w:rsidRDefault="005F1702" w:rsidP="001F5BDB">
            <w:pPr>
              <w:widowControl w:val="0"/>
              <w:jc w:val="center"/>
              <w:rPr>
                <w:sz w:val="16"/>
                <w:szCs w:val="16"/>
              </w:rPr>
            </w:pPr>
            <w:r>
              <w:rPr>
                <w:sz w:val="16"/>
                <w:szCs w:val="16"/>
              </w:rPr>
              <w:t>Ave: 170</w:t>
            </w:r>
          </w:p>
        </w:tc>
        <w:tc>
          <w:tcPr>
            <w:tcW w:w="832" w:type="dxa"/>
            <w:shd w:val="clear" w:color="auto" w:fill="D9D9D9"/>
            <w:tcMar>
              <w:top w:w="100" w:type="dxa"/>
              <w:left w:w="100" w:type="dxa"/>
              <w:bottom w:w="100" w:type="dxa"/>
              <w:right w:w="100" w:type="dxa"/>
            </w:tcMar>
          </w:tcPr>
          <w:p w14:paraId="54E1E01C" w14:textId="77777777" w:rsidR="005F1702" w:rsidRDefault="005F1702" w:rsidP="001F5BDB">
            <w:pPr>
              <w:widowControl w:val="0"/>
              <w:jc w:val="center"/>
              <w:rPr>
                <w:sz w:val="16"/>
                <w:szCs w:val="16"/>
              </w:rPr>
            </w:pPr>
            <w:r>
              <w:rPr>
                <w:sz w:val="16"/>
                <w:szCs w:val="16"/>
              </w:rPr>
              <w:t>Ave: 172</w:t>
            </w:r>
          </w:p>
        </w:tc>
      </w:tr>
      <w:tr w:rsidR="005F1702" w14:paraId="1E1D9CB4" w14:textId="77777777" w:rsidTr="001F5BDB">
        <w:trPr>
          <w:trHeight w:val="20"/>
        </w:trPr>
        <w:tc>
          <w:tcPr>
            <w:tcW w:w="1050" w:type="dxa"/>
            <w:vMerge/>
            <w:shd w:val="clear" w:color="auto" w:fill="D9D9D9"/>
            <w:tcMar>
              <w:top w:w="100" w:type="dxa"/>
              <w:left w:w="100" w:type="dxa"/>
              <w:bottom w:w="100" w:type="dxa"/>
              <w:right w:w="100" w:type="dxa"/>
            </w:tcMar>
          </w:tcPr>
          <w:p w14:paraId="000A3D6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23E25363"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3CA5D4EF" w14:textId="77777777" w:rsidR="005F1702" w:rsidRDefault="005F1702" w:rsidP="001F5BDB">
            <w:pPr>
              <w:widowControl w:val="0"/>
              <w:jc w:val="center"/>
              <w:rPr>
                <w:sz w:val="16"/>
                <w:szCs w:val="16"/>
              </w:rPr>
            </w:pPr>
            <w:r>
              <w:rPr>
                <w:sz w:val="16"/>
                <w:szCs w:val="16"/>
              </w:rPr>
              <w:t>158/168</w:t>
            </w:r>
          </w:p>
        </w:tc>
        <w:tc>
          <w:tcPr>
            <w:tcW w:w="832" w:type="dxa"/>
            <w:shd w:val="clear" w:color="auto" w:fill="D9D9D9"/>
            <w:tcMar>
              <w:top w:w="100" w:type="dxa"/>
              <w:left w:w="100" w:type="dxa"/>
              <w:bottom w:w="100" w:type="dxa"/>
              <w:right w:w="100" w:type="dxa"/>
            </w:tcMar>
          </w:tcPr>
          <w:p w14:paraId="40E69F61" w14:textId="77777777" w:rsidR="005F1702" w:rsidRDefault="005F1702" w:rsidP="001F5BDB">
            <w:pPr>
              <w:widowControl w:val="0"/>
              <w:jc w:val="center"/>
              <w:rPr>
                <w:sz w:val="16"/>
                <w:szCs w:val="16"/>
              </w:rPr>
            </w:pPr>
            <w:r>
              <w:rPr>
                <w:sz w:val="16"/>
                <w:szCs w:val="16"/>
              </w:rPr>
              <w:t>184/191</w:t>
            </w:r>
          </w:p>
        </w:tc>
        <w:tc>
          <w:tcPr>
            <w:tcW w:w="832" w:type="dxa"/>
            <w:shd w:val="clear" w:color="auto" w:fill="EFEFEF"/>
            <w:tcMar>
              <w:top w:w="100" w:type="dxa"/>
              <w:left w:w="100" w:type="dxa"/>
              <w:bottom w:w="100" w:type="dxa"/>
              <w:right w:w="100" w:type="dxa"/>
            </w:tcMar>
          </w:tcPr>
          <w:p w14:paraId="6A7D1BCF" w14:textId="77777777" w:rsidR="005F1702" w:rsidRDefault="005F1702" w:rsidP="001F5BDB">
            <w:pPr>
              <w:widowControl w:val="0"/>
              <w:jc w:val="center"/>
              <w:rPr>
                <w:sz w:val="16"/>
                <w:szCs w:val="16"/>
              </w:rPr>
            </w:pPr>
            <w:r>
              <w:rPr>
                <w:sz w:val="16"/>
                <w:szCs w:val="16"/>
              </w:rPr>
              <w:t>182</w:t>
            </w:r>
          </w:p>
        </w:tc>
        <w:tc>
          <w:tcPr>
            <w:tcW w:w="832" w:type="dxa"/>
            <w:shd w:val="clear" w:color="auto" w:fill="D9D9D9"/>
            <w:tcMar>
              <w:top w:w="100" w:type="dxa"/>
              <w:left w:w="100" w:type="dxa"/>
              <w:bottom w:w="100" w:type="dxa"/>
              <w:right w:w="100" w:type="dxa"/>
            </w:tcMar>
          </w:tcPr>
          <w:p w14:paraId="5CA0D0A7" w14:textId="77777777" w:rsidR="005F1702" w:rsidRDefault="005F1702" w:rsidP="001F5BDB">
            <w:pPr>
              <w:widowControl w:val="0"/>
              <w:jc w:val="center"/>
              <w:rPr>
                <w:sz w:val="16"/>
                <w:szCs w:val="16"/>
              </w:rPr>
            </w:pPr>
            <w:r>
              <w:rPr>
                <w:sz w:val="16"/>
                <w:szCs w:val="16"/>
              </w:rPr>
              <w:t>175</w:t>
            </w:r>
          </w:p>
        </w:tc>
        <w:tc>
          <w:tcPr>
            <w:tcW w:w="832" w:type="dxa"/>
            <w:shd w:val="clear" w:color="auto" w:fill="EFEFEF"/>
            <w:tcMar>
              <w:top w:w="100" w:type="dxa"/>
              <w:left w:w="100" w:type="dxa"/>
              <w:bottom w:w="100" w:type="dxa"/>
              <w:right w:w="100" w:type="dxa"/>
            </w:tcMar>
          </w:tcPr>
          <w:p w14:paraId="20718B8F" w14:textId="77777777" w:rsidR="005F1702" w:rsidRDefault="005F1702" w:rsidP="001F5BDB">
            <w:pPr>
              <w:widowControl w:val="0"/>
              <w:jc w:val="center"/>
              <w:rPr>
                <w:sz w:val="16"/>
                <w:szCs w:val="16"/>
              </w:rPr>
            </w:pPr>
            <w:r>
              <w:rPr>
                <w:sz w:val="16"/>
                <w:szCs w:val="16"/>
              </w:rPr>
              <w:t>191/187</w:t>
            </w:r>
          </w:p>
        </w:tc>
        <w:tc>
          <w:tcPr>
            <w:tcW w:w="832" w:type="dxa"/>
            <w:shd w:val="clear" w:color="auto" w:fill="D9D9D9"/>
            <w:tcMar>
              <w:top w:w="100" w:type="dxa"/>
              <w:left w:w="100" w:type="dxa"/>
              <w:bottom w:w="100" w:type="dxa"/>
              <w:right w:w="100" w:type="dxa"/>
            </w:tcMar>
          </w:tcPr>
          <w:p w14:paraId="3F03AE36" w14:textId="77777777" w:rsidR="005F1702" w:rsidRDefault="005F1702" w:rsidP="001F5BDB">
            <w:pPr>
              <w:widowControl w:val="0"/>
              <w:jc w:val="center"/>
              <w:rPr>
                <w:sz w:val="16"/>
                <w:szCs w:val="16"/>
              </w:rPr>
            </w:pPr>
            <w:r>
              <w:rPr>
                <w:sz w:val="16"/>
                <w:szCs w:val="16"/>
              </w:rPr>
              <w:t>175/173</w:t>
            </w:r>
          </w:p>
        </w:tc>
        <w:tc>
          <w:tcPr>
            <w:tcW w:w="832" w:type="dxa"/>
            <w:shd w:val="clear" w:color="auto" w:fill="EFEFEF"/>
            <w:tcMar>
              <w:top w:w="100" w:type="dxa"/>
              <w:left w:w="100" w:type="dxa"/>
              <w:bottom w:w="100" w:type="dxa"/>
              <w:right w:w="100" w:type="dxa"/>
            </w:tcMar>
          </w:tcPr>
          <w:p w14:paraId="0B3F2F7A" w14:textId="77777777" w:rsidR="005F1702" w:rsidRDefault="005F1702" w:rsidP="001F5BDB">
            <w:pPr>
              <w:widowControl w:val="0"/>
              <w:jc w:val="center"/>
              <w:rPr>
                <w:sz w:val="16"/>
                <w:szCs w:val="16"/>
              </w:rPr>
            </w:pPr>
            <w:r>
              <w:rPr>
                <w:sz w:val="16"/>
                <w:szCs w:val="16"/>
              </w:rPr>
              <w:t>166</w:t>
            </w:r>
          </w:p>
        </w:tc>
        <w:tc>
          <w:tcPr>
            <w:tcW w:w="832" w:type="dxa"/>
            <w:shd w:val="clear" w:color="auto" w:fill="D9D9D9"/>
            <w:tcMar>
              <w:top w:w="100" w:type="dxa"/>
              <w:left w:w="100" w:type="dxa"/>
              <w:bottom w:w="100" w:type="dxa"/>
              <w:right w:w="100" w:type="dxa"/>
            </w:tcMar>
          </w:tcPr>
          <w:p w14:paraId="120D1757" w14:textId="77777777" w:rsidR="005F1702" w:rsidRDefault="005F1702" w:rsidP="001F5BDB">
            <w:pPr>
              <w:widowControl w:val="0"/>
              <w:jc w:val="center"/>
              <w:rPr>
                <w:sz w:val="16"/>
                <w:szCs w:val="16"/>
              </w:rPr>
            </w:pPr>
            <w:r>
              <w:rPr>
                <w:sz w:val="16"/>
                <w:szCs w:val="16"/>
              </w:rPr>
              <w:t>170</w:t>
            </w:r>
          </w:p>
        </w:tc>
        <w:tc>
          <w:tcPr>
            <w:tcW w:w="832" w:type="dxa"/>
            <w:shd w:val="clear" w:color="auto" w:fill="EFEFEF"/>
            <w:tcMar>
              <w:top w:w="100" w:type="dxa"/>
              <w:left w:w="100" w:type="dxa"/>
              <w:bottom w:w="100" w:type="dxa"/>
              <w:right w:w="100" w:type="dxa"/>
            </w:tcMar>
          </w:tcPr>
          <w:p w14:paraId="1B452B0A" w14:textId="77777777" w:rsidR="005F1702" w:rsidRDefault="005F1702" w:rsidP="001F5BDB">
            <w:pPr>
              <w:widowControl w:val="0"/>
              <w:jc w:val="center"/>
              <w:rPr>
                <w:sz w:val="16"/>
                <w:szCs w:val="16"/>
              </w:rPr>
            </w:pPr>
            <w:r>
              <w:rPr>
                <w:sz w:val="16"/>
                <w:szCs w:val="16"/>
              </w:rPr>
              <w:t>Ave: 175</w:t>
            </w:r>
          </w:p>
        </w:tc>
        <w:tc>
          <w:tcPr>
            <w:tcW w:w="832" w:type="dxa"/>
            <w:shd w:val="clear" w:color="auto" w:fill="D9D9D9"/>
            <w:tcMar>
              <w:top w:w="100" w:type="dxa"/>
              <w:left w:w="100" w:type="dxa"/>
              <w:bottom w:w="100" w:type="dxa"/>
              <w:right w:w="100" w:type="dxa"/>
            </w:tcMar>
          </w:tcPr>
          <w:p w14:paraId="4790EE95" w14:textId="77777777" w:rsidR="005F1702" w:rsidRDefault="005F1702" w:rsidP="001F5BDB">
            <w:pPr>
              <w:widowControl w:val="0"/>
              <w:jc w:val="center"/>
              <w:rPr>
                <w:sz w:val="16"/>
                <w:szCs w:val="16"/>
              </w:rPr>
            </w:pPr>
            <w:r>
              <w:rPr>
                <w:sz w:val="16"/>
                <w:szCs w:val="16"/>
              </w:rPr>
              <w:t>Ave: 178</w:t>
            </w:r>
          </w:p>
        </w:tc>
      </w:tr>
      <w:tr w:rsidR="005F1702" w14:paraId="39651B67" w14:textId="77777777" w:rsidTr="001F5BDB">
        <w:trPr>
          <w:trHeight w:val="20"/>
        </w:trPr>
        <w:tc>
          <w:tcPr>
            <w:tcW w:w="1050" w:type="dxa"/>
            <w:vMerge w:val="restart"/>
            <w:shd w:val="clear" w:color="auto" w:fill="D9D9D9"/>
            <w:tcMar>
              <w:top w:w="100" w:type="dxa"/>
              <w:left w:w="100" w:type="dxa"/>
              <w:bottom w:w="100" w:type="dxa"/>
              <w:right w:w="100" w:type="dxa"/>
            </w:tcMar>
          </w:tcPr>
          <w:p w14:paraId="71115F4F" w14:textId="77777777" w:rsidR="005F1702" w:rsidRDefault="005F1702" w:rsidP="001F5BDB">
            <w:pPr>
              <w:widowControl w:val="0"/>
              <w:jc w:val="right"/>
              <w:rPr>
                <w:sz w:val="16"/>
                <w:szCs w:val="16"/>
              </w:rPr>
            </w:pPr>
            <w:r>
              <w:rPr>
                <w:sz w:val="16"/>
                <w:szCs w:val="16"/>
              </w:rPr>
              <w:t>Ave. daily larvae released</w:t>
            </w:r>
          </w:p>
          <w:p w14:paraId="42824333"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1A58CB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8E595F" w14:textId="77777777" w:rsidR="005F1702" w:rsidRDefault="005F1702" w:rsidP="001F5BDB">
            <w:pPr>
              <w:widowControl w:val="0"/>
              <w:jc w:val="center"/>
              <w:rPr>
                <w:sz w:val="16"/>
                <w:szCs w:val="16"/>
              </w:rPr>
            </w:pPr>
            <w:r>
              <w:rPr>
                <w:sz w:val="16"/>
                <w:szCs w:val="16"/>
              </w:rPr>
              <w:t>21/38</w:t>
            </w:r>
          </w:p>
        </w:tc>
        <w:tc>
          <w:tcPr>
            <w:tcW w:w="832" w:type="dxa"/>
            <w:shd w:val="clear" w:color="auto" w:fill="D9D9D9"/>
            <w:tcMar>
              <w:top w:w="100" w:type="dxa"/>
              <w:left w:w="100" w:type="dxa"/>
              <w:bottom w:w="100" w:type="dxa"/>
              <w:right w:w="100" w:type="dxa"/>
            </w:tcMar>
          </w:tcPr>
          <w:p w14:paraId="7F0787AC" w14:textId="77777777" w:rsidR="005F1702" w:rsidRDefault="005F1702" w:rsidP="001F5BDB">
            <w:pPr>
              <w:widowControl w:val="0"/>
              <w:jc w:val="center"/>
              <w:rPr>
                <w:sz w:val="16"/>
                <w:szCs w:val="16"/>
              </w:rPr>
            </w:pPr>
            <w:r>
              <w:rPr>
                <w:sz w:val="16"/>
                <w:szCs w:val="16"/>
              </w:rPr>
              <w:t>99/127</w:t>
            </w:r>
          </w:p>
        </w:tc>
        <w:tc>
          <w:tcPr>
            <w:tcW w:w="832" w:type="dxa"/>
            <w:shd w:val="clear" w:color="auto" w:fill="EFEFEF"/>
            <w:tcMar>
              <w:top w:w="100" w:type="dxa"/>
              <w:left w:w="100" w:type="dxa"/>
              <w:bottom w:w="100" w:type="dxa"/>
              <w:right w:w="100" w:type="dxa"/>
            </w:tcMar>
          </w:tcPr>
          <w:p w14:paraId="5EECBC7B" w14:textId="77777777" w:rsidR="005F1702" w:rsidRDefault="005F1702" w:rsidP="001F5BDB">
            <w:pPr>
              <w:widowControl w:val="0"/>
              <w:jc w:val="center"/>
              <w:rPr>
                <w:sz w:val="16"/>
                <w:szCs w:val="16"/>
              </w:rPr>
            </w:pPr>
            <w:r>
              <w:rPr>
                <w:sz w:val="16"/>
                <w:szCs w:val="16"/>
              </w:rPr>
              <w:t>53</w:t>
            </w:r>
          </w:p>
        </w:tc>
        <w:tc>
          <w:tcPr>
            <w:tcW w:w="832" w:type="dxa"/>
            <w:shd w:val="clear" w:color="auto" w:fill="D9D9D9"/>
            <w:tcMar>
              <w:top w:w="100" w:type="dxa"/>
              <w:left w:w="100" w:type="dxa"/>
              <w:bottom w:w="100" w:type="dxa"/>
              <w:right w:w="100" w:type="dxa"/>
            </w:tcMar>
          </w:tcPr>
          <w:p w14:paraId="3B07A336" w14:textId="77777777" w:rsidR="005F1702" w:rsidRDefault="005F1702" w:rsidP="001F5BDB">
            <w:pPr>
              <w:widowControl w:val="0"/>
              <w:jc w:val="center"/>
              <w:rPr>
                <w:sz w:val="16"/>
                <w:szCs w:val="16"/>
              </w:rPr>
            </w:pPr>
            <w:r>
              <w:rPr>
                <w:sz w:val="16"/>
                <w:szCs w:val="16"/>
              </w:rPr>
              <w:t>107</w:t>
            </w:r>
          </w:p>
        </w:tc>
        <w:tc>
          <w:tcPr>
            <w:tcW w:w="832" w:type="dxa"/>
            <w:shd w:val="clear" w:color="auto" w:fill="EFEFEF"/>
            <w:tcMar>
              <w:top w:w="100" w:type="dxa"/>
              <w:left w:w="100" w:type="dxa"/>
              <w:bottom w:w="100" w:type="dxa"/>
              <w:right w:w="100" w:type="dxa"/>
            </w:tcMar>
          </w:tcPr>
          <w:p w14:paraId="2F0D1101" w14:textId="77777777" w:rsidR="005F1702" w:rsidRDefault="005F1702" w:rsidP="001F5BDB">
            <w:pPr>
              <w:widowControl w:val="0"/>
              <w:jc w:val="center"/>
              <w:rPr>
                <w:sz w:val="16"/>
                <w:szCs w:val="16"/>
              </w:rPr>
            </w:pPr>
            <w:r>
              <w:rPr>
                <w:sz w:val="16"/>
                <w:szCs w:val="16"/>
              </w:rPr>
              <w:t>139/114</w:t>
            </w:r>
          </w:p>
        </w:tc>
        <w:tc>
          <w:tcPr>
            <w:tcW w:w="832" w:type="dxa"/>
            <w:shd w:val="clear" w:color="auto" w:fill="D9D9D9"/>
            <w:tcMar>
              <w:top w:w="100" w:type="dxa"/>
              <w:left w:w="100" w:type="dxa"/>
              <w:bottom w:w="100" w:type="dxa"/>
              <w:right w:w="100" w:type="dxa"/>
            </w:tcMar>
          </w:tcPr>
          <w:p w14:paraId="23522AA8" w14:textId="77777777" w:rsidR="005F1702" w:rsidRDefault="005F1702" w:rsidP="001F5BDB">
            <w:pPr>
              <w:widowControl w:val="0"/>
              <w:jc w:val="center"/>
              <w:rPr>
                <w:sz w:val="16"/>
                <w:szCs w:val="16"/>
              </w:rPr>
            </w:pPr>
            <w:r>
              <w:rPr>
                <w:sz w:val="16"/>
                <w:szCs w:val="16"/>
              </w:rPr>
              <w:t>103/175</w:t>
            </w:r>
          </w:p>
        </w:tc>
        <w:tc>
          <w:tcPr>
            <w:tcW w:w="832" w:type="dxa"/>
            <w:shd w:val="clear" w:color="auto" w:fill="EFEFEF"/>
            <w:tcMar>
              <w:top w:w="100" w:type="dxa"/>
              <w:left w:w="100" w:type="dxa"/>
              <w:bottom w:w="100" w:type="dxa"/>
              <w:right w:w="100" w:type="dxa"/>
            </w:tcMar>
          </w:tcPr>
          <w:p w14:paraId="223B39F6" w14:textId="77777777" w:rsidR="005F1702" w:rsidRDefault="005F1702" w:rsidP="001F5BDB">
            <w:pPr>
              <w:widowControl w:val="0"/>
              <w:jc w:val="center"/>
              <w:rPr>
                <w:sz w:val="16"/>
                <w:szCs w:val="16"/>
              </w:rPr>
            </w:pPr>
            <w:r>
              <w:rPr>
                <w:sz w:val="16"/>
                <w:szCs w:val="16"/>
              </w:rPr>
              <w:t>58</w:t>
            </w:r>
          </w:p>
        </w:tc>
        <w:tc>
          <w:tcPr>
            <w:tcW w:w="832" w:type="dxa"/>
            <w:shd w:val="clear" w:color="auto" w:fill="D9D9D9"/>
            <w:tcMar>
              <w:top w:w="100" w:type="dxa"/>
              <w:left w:w="100" w:type="dxa"/>
              <w:bottom w:w="100" w:type="dxa"/>
              <w:right w:w="100" w:type="dxa"/>
            </w:tcMar>
          </w:tcPr>
          <w:p w14:paraId="552B5E6B" w14:textId="77777777" w:rsidR="005F1702" w:rsidRDefault="005F1702" w:rsidP="001F5BDB">
            <w:pPr>
              <w:widowControl w:val="0"/>
              <w:jc w:val="center"/>
              <w:rPr>
                <w:sz w:val="16"/>
                <w:szCs w:val="16"/>
              </w:rPr>
            </w:pPr>
            <w:r>
              <w:rPr>
                <w:sz w:val="16"/>
                <w:szCs w:val="16"/>
              </w:rPr>
              <w:t>43</w:t>
            </w:r>
          </w:p>
        </w:tc>
        <w:tc>
          <w:tcPr>
            <w:tcW w:w="832" w:type="dxa"/>
            <w:shd w:val="clear" w:color="auto" w:fill="EFEFEF"/>
            <w:tcMar>
              <w:top w:w="100" w:type="dxa"/>
              <w:left w:w="100" w:type="dxa"/>
              <w:bottom w:w="100" w:type="dxa"/>
              <w:right w:w="100" w:type="dxa"/>
            </w:tcMar>
          </w:tcPr>
          <w:p w14:paraId="7BD216B8" w14:textId="77777777" w:rsidR="005F1702" w:rsidRDefault="005F1702" w:rsidP="001F5BDB">
            <w:pPr>
              <w:widowControl w:val="0"/>
              <w:jc w:val="center"/>
              <w:rPr>
                <w:sz w:val="16"/>
                <w:szCs w:val="16"/>
              </w:rPr>
            </w:pPr>
            <w:r>
              <w:rPr>
                <w:sz w:val="16"/>
                <w:szCs w:val="16"/>
              </w:rPr>
              <w:t>Ave: 79</w:t>
            </w:r>
          </w:p>
        </w:tc>
        <w:tc>
          <w:tcPr>
            <w:tcW w:w="832" w:type="dxa"/>
            <w:shd w:val="clear" w:color="auto" w:fill="D9D9D9"/>
            <w:tcMar>
              <w:top w:w="100" w:type="dxa"/>
              <w:left w:w="100" w:type="dxa"/>
              <w:bottom w:w="100" w:type="dxa"/>
              <w:right w:w="100" w:type="dxa"/>
            </w:tcMar>
          </w:tcPr>
          <w:p w14:paraId="45BE879B" w14:textId="77777777" w:rsidR="005F1702" w:rsidRDefault="005F1702" w:rsidP="001F5BDB">
            <w:pPr>
              <w:widowControl w:val="0"/>
              <w:jc w:val="center"/>
              <w:rPr>
                <w:sz w:val="16"/>
                <w:szCs w:val="16"/>
              </w:rPr>
            </w:pPr>
            <w:r>
              <w:rPr>
                <w:sz w:val="16"/>
                <w:szCs w:val="16"/>
              </w:rPr>
              <w:t>Ave: 110</w:t>
            </w:r>
          </w:p>
        </w:tc>
      </w:tr>
      <w:tr w:rsidR="005F1702" w14:paraId="4DB2A4AA" w14:textId="77777777" w:rsidTr="001F5BDB">
        <w:trPr>
          <w:trHeight w:val="20"/>
        </w:trPr>
        <w:tc>
          <w:tcPr>
            <w:tcW w:w="1050" w:type="dxa"/>
            <w:vMerge/>
            <w:shd w:val="clear" w:color="auto" w:fill="D9D9D9"/>
            <w:tcMar>
              <w:top w:w="100" w:type="dxa"/>
              <w:left w:w="100" w:type="dxa"/>
              <w:bottom w:w="100" w:type="dxa"/>
              <w:right w:w="100" w:type="dxa"/>
            </w:tcMar>
          </w:tcPr>
          <w:p w14:paraId="76D90CF1"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FD2612C"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E6DD47" w14:textId="77777777" w:rsidR="005F1702" w:rsidRDefault="005F1702" w:rsidP="001F5BDB">
            <w:pPr>
              <w:widowControl w:val="0"/>
              <w:jc w:val="center"/>
              <w:rPr>
                <w:sz w:val="16"/>
                <w:szCs w:val="16"/>
              </w:rPr>
            </w:pPr>
            <w:r>
              <w:rPr>
                <w:sz w:val="16"/>
                <w:szCs w:val="16"/>
              </w:rPr>
              <w:t>139/84</w:t>
            </w:r>
          </w:p>
        </w:tc>
        <w:tc>
          <w:tcPr>
            <w:tcW w:w="832" w:type="dxa"/>
            <w:shd w:val="clear" w:color="auto" w:fill="D9D9D9"/>
            <w:tcMar>
              <w:top w:w="100" w:type="dxa"/>
              <w:left w:w="100" w:type="dxa"/>
              <w:bottom w:w="100" w:type="dxa"/>
              <w:right w:w="100" w:type="dxa"/>
            </w:tcMar>
          </w:tcPr>
          <w:p w14:paraId="67C3D637" w14:textId="77777777" w:rsidR="005F1702" w:rsidRDefault="005F1702" w:rsidP="001F5BDB">
            <w:pPr>
              <w:widowControl w:val="0"/>
              <w:jc w:val="center"/>
              <w:rPr>
                <w:sz w:val="16"/>
                <w:szCs w:val="16"/>
              </w:rPr>
            </w:pPr>
            <w:r>
              <w:rPr>
                <w:sz w:val="16"/>
                <w:szCs w:val="16"/>
              </w:rPr>
              <w:t>58/56</w:t>
            </w:r>
          </w:p>
        </w:tc>
        <w:tc>
          <w:tcPr>
            <w:tcW w:w="832" w:type="dxa"/>
            <w:shd w:val="clear" w:color="auto" w:fill="EFEFEF"/>
            <w:tcMar>
              <w:top w:w="100" w:type="dxa"/>
              <w:left w:w="100" w:type="dxa"/>
              <w:bottom w:w="100" w:type="dxa"/>
              <w:right w:w="100" w:type="dxa"/>
            </w:tcMar>
          </w:tcPr>
          <w:p w14:paraId="5EFDEB9F"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4E452554" w14:textId="77777777" w:rsidR="005F1702" w:rsidRDefault="005F1702" w:rsidP="001F5BDB">
            <w:pPr>
              <w:widowControl w:val="0"/>
              <w:jc w:val="center"/>
              <w:rPr>
                <w:sz w:val="16"/>
                <w:szCs w:val="16"/>
              </w:rPr>
            </w:pPr>
            <w:r>
              <w:rPr>
                <w:sz w:val="16"/>
                <w:szCs w:val="16"/>
              </w:rPr>
              <w:t>101</w:t>
            </w:r>
          </w:p>
        </w:tc>
        <w:tc>
          <w:tcPr>
            <w:tcW w:w="832" w:type="dxa"/>
            <w:shd w:val="clear" w:color="auto" w:fill="EFEFEF"/>
            <w:tcMar>
              <w:top w:w="100" w:type="dxa"/>
              <w:left w:w="100" w:type="dxa"/>
              <w:bottom w:w="100" w:type="dxa"/>
              <w:right w:w="100" w:type="dxa"/>
            </w:tcMar>
          </w:tcPr>
          <w:p w14:paraId="4DB5D6F0" w14:textId="77777777" w:rsidR="005F1702" w:rsidRDefault="005F1702" w:rsidP="001F5BDB">
            <w:pPr>
              <w:widowControl w:val="0"/>
              <w:jc w:val="center"/>
              <w:rPr>
                <w:sz w:val="16"/>
                <w:szCs w:val="16"/>
              </w:rPr>
            </w:pPr>
            <w:r>
              <w:rPr>
                <w:sz w:val="16"/>
                <w:szCs w:val="16"/>
              </w:rPr>
              <w:t>192/107</w:t>
            </w:r>
          </w:p>
        </w:tc>
        <w:tc>
          <w:tcPr>
            <w:tcW w:w="832" w:type="dxa"/>
            <w:shd w:val="clear" w:color="auto" w:fill="D9D9D9"/>
            <w:tcMar>
              <w:top w:w="100" w:type="dxa"/>
              <w:left w:w="100" w:type="dxa"/>
              <w:bottom w:w="100" w:type="dxa"/>
              <w:right w:w="100" w:type="dxa"/>
            </w:tcMar>
          </w:tcPr>
          <w:p w14:paraId="5403A3B5" w14:textId="77777777" w:rsidR="005F1702" w:rsidRDefault="005F1702" w:rsidP="001F5BDB">
            <w:pPr>
              <w:widowControl w:val="0"/>
              <w:jc w:val="center"/>
              <w:rPr>
                <w:sz w:val="16"/>
                <w:szCs w:val="16"/>
              </w:rPr>
            </w:pPr>
            <w:r>
              <w:rPr>
                <w:sz w:val="16"/>
                <w:szCs w:val="16"/>
              </w:rPr>
              <w:t>133/111</w:t>
            </w:r>
          </w:p>
        </w:tc>
        <w:tc>
          <w:tcPr>
            <w:tcW w:w="832" w:type="dxa"/>
            <w:shd w:val="clear" w:color="auto" w:fill="EFEFEF"/>
            <w:tcMar>
              <w:top w:w="100" w:type="dxa"/>
              <w:left w:w="100" w:type="dxa"/>
              <w:bottom w:w="100" w:type="dxa"/>
              <w:right w:w="100" w:type="dxa"/>
            </w:tcMar>
          </w:tcPr>
          <w:p w14:paraId="2AAC2D86" w14:textId="77777777" w:rsidR="005F1702" w:rsidRDefault="005F1702" w:rsidP="001F5BDB">
            <w:pPr>
              <w:widowControl w:val="0"/>
              <w:jc w:val="center"/>
              <w:rPr>
                <w:sz w:val="16"/>
                <w:szCs w:val="16"/>
              </w:rPr>
            </w:pPr>
            <w:r>
              <w:rPr>
                <w:sz w:val="16"/>
                <w:szCs w:val="16"/>
              </w:rPr>
              <w:t>36</w:t>
            </w:r>
          </w:p>
        </w:tc>
        <w:tc>
          <w:tcPr>
            <w:tcW w:w="832" w:type="dxa"/>
            <w:shd w:val="clear" w:color="auto" w:fill="D9D9D9"/>
            <w:tcMar>
              <w:top w:w="100" w:type="dxa"/>
              <w:left w:w="100" w:type="dxa"/>
              <w:bottom w:w="100" w:type="dxa"/>
              <w:right w:w="100" w:type="dxa"/>
            </w:tcMar>
          </w:tcPr>
          <w:p w14:paraId="2A5B2E32" w14:textId="77777777" w:rsidR="005F1702" w:rsidRDefault="005F1702" w:rsidP="001F5BDB">
            <w:pPr>
              <w:widowControl w:val="0"/>
              <w:jc w:val="center"/>
              <w:rPr>
                <w:sz w:val="16"/>
                <w:szCs w:val="16"/>
              </w:rPr>
            </w:pPr>
            <w:r>
              <w:rPr>
                <w:sz w:val="16"/>
                <w:szCs w:val="16"/>
              </w:rPr>
              <w:t>57</w:t>
            </w:r>
          </w:p>
        </w:tc>
        <w:tc>
          <w:tcPr>
            <w:tcW w:w="832" w:type="dxa"/>
            <w:shd w:val="clear" w:color="auto" w:fill="EFEFEF"/>
            <w:tcMar>
              <w:top w:w="100" w:type="dxa"/>
              <w:left w:w="100" w:type="dxa"/>
              <w:bottom w:w="100" w:type="dxa"/>
              <w:right w:w="100" w:type="dxa"/>
            </w:tcMar>
          </w:tcPr>
          <w:p w14:paraId="0707F6B4" w14:textId="77777777" w:rsidR="005F1702" w:rsidRDefault="005F1702" w:rsidP="001F5BDB">
            <w:pPr>
              <w:widowControl w:val="0"/>
              <w:jc w:val="center"/>
              <w:rPr>
                <w:sz w:val="16"/>
                <w:szCs w:val="16"/>
              </w:rPr>
            </w:pPr>
            <w:r>
              <w:rPr>
                <w:sz w:val="16"/>
                <w:szCs w:val="16"/>
              </w:rPr>
              <w:t>Ave: 108</w:t>
            </w:r>
          </w:p>
        </w:tc>
        <w:tc>
          <w:tcPr>
            <w:tcW w:w="832" w:type="dxa"/>
            <w:shd w:val="clear" w:color="auto" w:fill="D9D9D9"/>
            <w:tcMar>
              <w:top w:w="100" w:type="dxa"/>
              <w:left w:w="100" w:type="dxa"/>
              <w:bottom w:w="100" w:type="dxa"/>
              <w:right w:w="100" w:type="dxa"/>
            </w:tcMar>
          </w:tcPr>
          <w:p w14:paraId="57901641" w14:textId="77777777" w:rsidR="005F1702" w:rsidRDefault="005F1702" w:rsidP="001F5BDB">
            <w:pPr>
              <w:widowControl w:val="0"/>
              <w:jc w:val="center"/>
              <w:rPr>
                <w:sz w:val="16"/>
                <w:szCs w:val="16"/>
              </w:rPr>
            </w:pPr>
            <w:r>
              <w:rPr>
                <w:sz w:val="16"/>
                <w:szCs w:val="16"/>
              </w:rPr>
              <w:t>Ave: 88</w:t>
            </w:r>
          </w:p>
        </w:tc>
      </w:tr>
      <w:tr w:rsidR="005F1702" w14:paraId="59AC97E9" w14:textId="77777777" w:rsidTr="001F5BDB">
        <w:trPr>
          <w:trHeight w:val="20"/>
        </w:trPr>
        <w:tc>
          <w:tcPr>
            <w:tcW w:w="1050" w:type="dxa"/>
            <w:vMerge w:val="restart"/>
            <w:shd w:val="clear" w:color="auto" w:fill="D9D9D9"/>
            <w:tcMar>
              <w:top w:w="100" w:type="dxa"/>
              <w:left w:w="100" w:type="dxa"/>
              <w:bottom w:w="100" w:type="dxa"/>
              <w:right w:w="100" w:type="dxa"/>
            </w:tcMar>
          </w:tcPr>
          <w:p w14:paraId="5963DA8F" w14:textId="77777777" w:rsidR="005F1702" w:rsidRDefault="005F1702" w:rsidP="001F5BDB">
            <w:pPr>
              <w:widowControl w:val="0"/>
              <w:jc w:val="right"/>
              <w:rPr>
                <w:sz w:val="16"/>
                <w:szCs w:val="16"/>
              </w:rPr>
            </w:pPr>
            <w:r>
              <w:rPr>
                <w:sz w:val="16"/>
                <w:szCs w:val="16"/>
              </w:rPr>
              <w:t>Total larvae released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66C480C1"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B8C6008" w14:textId="77777777" w:rsidR="005F1702" w:rsidRDefault="005F1702" w:rsidP="001F5BDB">
            <w:pPr>
              <w:widowControl w:val="0"/>
              <w:jc w:val="center"/>
              <w:rPr>
                <w:sz w:val="16"/>
                <w:szCs w:val="16"/>
              </w:rPr>
            </w:pPr>
            <w:r>
              <w:rPr>
                <w:sz w:val="16"/>
                <w:szCs w:val="16"/>
              </w:rPr>
              <w:t>127/150</w:t>
            </w:r>
          </w:p>
        </w:tc>
        <w:tc>
          <w:tcPr>
            <w:tcW w:w="832" w:type="dxa"/>
            <w:shd w:val="clear" w:color="auto" w:fill="D9D9D9"/>
            <w:tcMar>
              <w:top w:w="100" w:type="dxa"/>
              <w:left w:w="100" w:type="dxa"/>
              <w:bottom w:w="100" w:type="dxa"/>
              <w:right w:w="100" w:type="dxa"/>
            </w:tcMar>
          </w:tcPr>
          <w:p w14:paraId="734CC64E" w14:textId="77777777" w:rsidR="005F1702" w:rsidRDefault="005F1702" w:rsidP="001F5BDB">
            <w:pPr>
              <w:widowControl w:val="0"/>
              <w:jc w:val="center"/>
              <w:rPr>
                <w:sz w:val="16"/>
                <w:szCs w:val="16"/>
              </w:rPr>
            </w:pPr>
            <w:r>
              <w:rPr>
                <w:sz w:val="16"/>
                <w:szCs w:val="16"/>
              </w:rPr>
              <w:t>591/892</w:t>
            </w:r>
          </w:p>
        </w:tc>
        <w:tc>
          <w:tcPr>
            <w:tcW w:w="832" w:type="dxa"/>
            <w:shd w:val="clear" w:color="auto" w:fill="EFEFEF"/>
            <w:tcMar>
              <w:top w:w="100" w:type="dxa"/>
              <w:left w:w="100" w:type="dxa"/>
              <w:bottom w:w="100" w:type="dxa"/>
              <w:right w:w="100" w:type="dxa"/>
            </w:tcMar>
          </w:tcPr>
          <w:p w14:paraId="63608F67"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0A6A4002" w14:textId="77777777" w:rsidR="005F1702" w:rsidRDefault="005F1702" w:rsidP="001F5BDB">
            <w:pPr>
              <w:widowControl w:val="0"/>
              <w:jc w:val="center"/>
              <w:rPr>
                <w:sz w:val="16"/>
                <w:szCs w:val="16"/>
              </w:rPr>
            </w:pPr>
            <w:r>
              <w:rPr>
                <w:sz w:val="16"/>
                <w:szCs w:val="16"/>
              </w:rPr>
              <w:t>959</w:t>
            </w:r>
          </w:p>
        </w:tc>
        <w:tc>
          <w:tcPr>
            <w:tcW w:w="832" w:type="dxa"/>
            <w:shd w:val="clear" w:color="auto" w:fill="EFEFEF"/>
            <w:tcMar>
              <w:top w:w="100" w:type="dxa"/>
              <w:left w:w="100" w:type="dxa"/>
              <w:bottom w:w="100" w:type="dxa"/>
              <w:right w:w="100" w:type="dxa"/>
            </w:tcMar>
          </w:tcPr>
          <w:p w14:paraId="29263B2F" w14:textId="77777777" w:rsidR="005F1702" w:rsidRDefault="005F1702" w:rsidP="001F5BDB">
            <w:pPr>
              <w:widowControl w:val="0"/>
              <w:jc w:val="center"/>
              <w:rPr>
                <w:sz w:val="16"/>
                <w:szCs w:val="16"/>
              </w:rPr>
            </w:pPr>
            <w:r>
              <w:rPr>
                <w:sz w:val="16"/>
                <w:szCs w:val="16"/>
              </w:rPr>
              <w:t>697/</w:t>
            </w:r>
          </w:p>
          <w:p w14:paraId="3AB9453A" w14:textId="77777777" w:rsidR="005F1702" w:rsidRDefault="005F1702" w:rsidP="001F5BDB">
            <w:pPr>
              <w:widowControl w:val="0"/>
              <w:jc w:val="center"/>
              <w:rPr>
                <w:sz w:val="16"/>
                <w:szCs w:val="16"/>
              </w:rPr>
            </w:pPr>
            <w:r>
              <w:rPr>
                <w:sz w:val="16"/>
                <w:szCs w:val="16"/>
              </w:rPr>
              <w:t>1,482</w:t>
            </w:r>
          </w:p>
        </w:tc>
        <w:tc>
          <w:tcPr>
            <w:tcW w:w="832" w:type="dxa"/>
            <w:shd w:val="clear" w:color="auto" w:fill="D9D9D9"/>
            <w:tcMar>
              <w:top w:w="100" w:type="dxa"/>
              <w:left w:w="100" w:type="dxa"/>
              <w:bottom w:w="100" w:type="dxa"/>
              <w:right w:w="100" w:type="dxa"/>
            </w:tcMar>
          </w:tcPr>
          <w:p w14:paraId="70A1A306" w14:textId="77777777" w:rsidR="005F1702" w:rsidRDefault="005F1702" w:rsidP="001F5BDB">
            <w:pPr>
              <w:widowControl w:val="0"/>
              <w:jc w:val="center"/>
              <w:rPr>
                <w:sz w:val="16"/>
                <w:szCs w:val="16"/>
              </w:rPr>
            </w:pPr>
            <w:r>
              <w:rPr>
                <w:sz w:val="16"/>
                <w:szCs w:val="16"/>
              </w:rPr>
              <w:t>719/</w:t>
            </w:r>
          </w:p>
          <w:p w14:paraId="03F81F09" w14:textId="77777777" w:rsidR="005F1702" w:rsidRDefault="005F1702" w:rsidP="001F5BDB">
            <w:pPr>
              <w:widowControl w:val="0"/>
              <w:jc w:val="center"/>
              <w:rPr>
                <w:sz w:val="16"/>
                <w:szCs w:val="16"/>
              </w:rPr>
            </w:pPr>
            <w:r>
              <w:rPr>
                <w:sz w:val="16"/>
                <w:szCs w:val="16"/>
              </w:rPr>
              <w:t>1,397</w:t>
            </w:r>
          </w:p>
        </w:tc>
        <w:tc>
          <w:tcPr>
            <w:tcW w:w="832" w:type="dxa"/>
            <w:shd w:val="clear" w:color="auto" w:fill="EFEFEF"/>
            <w:tcMar>
              <w:top w:w="100" w:type="dxa"/>
              <w:left w:w="100" w:type="dxa"/>
              <w:bottom w:w="100" w:type="dxa"/>
              <w:right w:w="100" w:type="dxa"/>
            </w:tcMar>
          </w:tcPr>
          <w:p w14:paraId="60CB4780" w14:textId="77777777" w:rsidR="005F1702" w:rsidRDefault="005F1702" w:rsidP="001F5BDB">
            <w:pPr>
              <w:widowControl w:val="0"/>
              <w:jc w:val="center"/>
              <w:rPr>
                <w:sz w:val="16"/>
                <w:szCs w:val="16"/>
              </w:rPr>
            </w:pPr>
            <w:r>
              <w:rPr>
                <w:sz w:val="16"/>
                <w:szCs w:val="16"/>
              </w:rPr>
              <w:t>518</w:t>
            </w:r>
          </w:p>
        </w:tc>
        <w:tc>
          <w:tcPr>
            <w:tcW w:w="832" w:type="dxa"/>
            <w:shd w:val="clear" w:color="auto" w:fill="D9D9D9"/>
            <w:tcMar>
              <w:top w:w="100" w:type="dxa"/>
              <w:left w:w="100" w:type="dxa"/>
              <w:bottom w:w="100" w:type="dxa"/>
              <w:right w:w="100" w:type="dxa"/>
            </w:tcMar>
          </w:tcPr>
          <w:p w14:paraId="7182F248" w14:textId="77777777" w:rsidR="005F1702" w:rsidRDefault="005F1702" w:rsidP="001F5BDB">
            <w:pPr>
              <w:widowControl w:val="0"/>
              <w:jc w:val="center"/>
              <w:rPr>
                <w:sz w:val="16"/>
                <w:szCs w:val="16"/>
              </w:rPr>
            </w:pPr>
            <w:r>
              <w:rPr>
                <w:sz w:val="16"/>
                <w:szCs w:val="16"/>
              </w:rPr>
              <w:t>389</w:t>
            </w:r>
          </w:p>
        </w:tc>
        <w:tc>
          <w:tcPr>
            <w:tcW w:w="832" w:type="dxa"/>
            <w:shd w:val="clear" w:color="auto" w:fill="EFEFEF"/>
            <w:tcMar>
              <w:top w:w="100" w:type="dxa"/>
              <w:left w:w="100" w:type="dxa"/>
              <w:bottom w:w="100" w:type="dxa"/>
              <w:right w:w="100" w:type="dxa"/>
            </w:tcMar>
          </w:tcPr>
          <w:p w14:paraId="4795ACDE" w14:textId="77777777" w:rsidR="005F1702" w:rsidRDefault="005F1702" w:rsidP="001F5BDB">
            <w:pPr>
              <w:widowControl w:val="0"/>
              <w:jc w:val="center"/>
              <w:rPr>
                <w:sz w:val="16"/>
                <w:szCs w:val="16"/>
              </w:rPr>
            </w:pPr>
            <w:r>
              <w:rPr>
                <w:sz w:val="16"/>
                <w:szCs w:val="16"/>
              </w:rPr>
              <w:t>Tot: 3.08M</w:t>
            </w:r>
          </w:p>
        </w:tc>
        <w:tc>
          <w:tcPr>
            <w:tcW w:w="832" w:type="dxa"/>
            <w:shd w:val="clear" w:color="auto" w:fill="D9D9D9"/>
            <w:tcMar>
              <w:top w:w="100" w:type="dxa"/>
              <w:left w:w="100" w:type="dxa"/>
              <w:bottom w:w="100" w:type="dxa"/>
              <w:right w:w="100" w:type="dxa"/>
            </w:tcMar>
          </w:tcPr>
          <w:p w14:paraId="54158C1A" w14:textId="77777777" w:rsidR="005F1702" w:rsidRDefault="005F1702" w:rsidP="001F5BDB">
            <w:pPr>
              <w:widowControl w:val="0"/>
              <w:jc w:val="center"/>
              <w:rPr>
                <w:sz w:val="16"/>
                <w:szCs w:val="16"/>
              </w:rPr>
            </w:pPr>
            <w:r>
              <w:rPr>
                <w:sz w:val="16"/>
                <w:szCs w:val="16"/>
              </w:rPr>
              <w:t>Tot: 4.95M</w:t>
            </w:r>
          </w:p>
        </w:tc>
      </w:tr>
      <w:tr w:rsidR="005F1702" w14:paraId="58CAF8B0" w14:textId="77777777" w:rsidTr="001F5BDB">
        <w:trPr>
          <w:trHeight w:val="20"/>
        </w:trPr>
        <w:tc>
          <w:tcPr>
            <w:tcW w:w="1050" w:type="dxa"/>
            <w:vMerge/>
            <w:shd w:val="clear" w:color="auto" w:fill="D9D9D9"/>
            <w:tcMar>
              <w:top w:w="100" w:type="dxa"/>
              <w:left w:w="100" w:type="dxa"/>
              <w:bottom w:w="100" w:type="dxa"/>
              <w:right w:w="100" w:type="dxa"/>
            </w:tcMar>
          </w:tcPr>
          <w:p w14:paraId="4D4CB703"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315C11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9E32E7" w14:textId="77777777" w:rsidR="005F1702" w:rsidRDefault="005F1702" w:rsidP="001F5BDB">
            <w:pPr>
              <w:widowControl w:val="0"/>
              <w:jc w:val="center"/>
              <w:rPr>
                <w:sz w:val="16"/>
                <w:szCs w:val="16"/>
              </w:rPr>
            </w:pPr>
            <w:r>
              <w:rPr>
                <w:sz w:val="16"/>
                <w:szCs w:val="16"/>
              </w:rPr>
              <w:t>695/421</w:t>
            </w:r>
          </w:p>
        </w:tc>
        <w:tc>
          <w:tcPr>
            <w:tcW w:w="832" w:type="dxa"/>
            <w:shd w:val="clear" w:color="auto" w:fill="D9D9D9"/>
            <w:tcMar>
              <w:top w:w="100" w:type="dxa"/>
              <w:left w:w="100" w:type="dxa"/>
              <w:bottom w:w="100" w:type="dxa"/>
              <w:right w:w="100" w:type="dxa"/>
            </w:tcMar>
          </w:tcPr>
          <w:p w14:paraId="041398B2" w14:textId="77777777" w:rsidR="005F1702" w:rsidRDefault="005F1702" w:rsidP="001F5BDB">
            <w:pPr>
              <w:widowControl w:val="0"/>
              <w:jc w:val="center"/>
              <w:rPr>
                <w:sz w:val="16"/>
                <w:szCs w:val="16"/>
              </w:rPr>
            </w:pPr>
            <w:r>
              <w:rPr>
                <w:sz w:val="16"/>
                <w:szCs w:val="16"/>
              </w:rPr>
              <w:t>345/393</w:t>
            </w:r>
          </w:p>
        </w:tc>
        <w:tc>
          <w:tcPr>
            <w:tcW w:w="832" w:type="dxa"/>
            <w:shd w:val="clear" w:color="auto" w:fill="EFEFEF"/>
            <w:tcMar>
              <w:top w:w="100" w:type="dxa"/>
              <w:left w:w="100" w:type="dxa"/>
              <w:bottom w:w="100" w:type="dxa"/>
              <w:right w:w="100" w:type="dxa"/>
            </w:tcMar>
          </w:tcPr>
          <w:p w14:paraId="7ED590CB" w14:textId="77777777" w:rsidR="005F1702" w:rsidRDefault="005F1702" w:rsidP="001F5BDB">
            <w:pPr>
              <w:widowControl w:val="0"/>
              <w:jc w:val="center"/>
              <w:rPr>
                <w:sz w:val="16"/>
                <w:szCs w:val="16"/>
              </w:rPr>
            </w:pPr>
            <w:r>
              <w:rPr>
                <w:sz w:val="16"/>
                <w:szCs w:val="16"/>
              </w:rPr>
              <w:t>939</w:t>
            </w:r>
          </w:p>
        </w:tc>
        <w:tc>
          <w:tcPr>
            <w:tcW w:w="832" w:type="dxa"/>
            <w:shd w:val="clear" w:color="auto" w:fill="D9D9D9"/>
            <w:tcMar>
              <w:top w:w="100" w:type="dxa"/>
              <w:left w:w="100" w:type="dxa"/>
              <w:bottom w:w="100" w:type="dxa"/>
              <w:right w:w="100" w:type="dxa"/>
            </w:tcMar>
          </w:tcPr>
          <w:p w14:paraId="6220BB6C" w14:textId="77777777" w:rsidR="005F1702" w:rsidRDefault="005F1702" w:rsidP="001F5BDB">
            <w:pPr>
              <w:widowControl w:val="0"/>
              <w:jc w:val="center"/>
              <w:rPr>
                <w:sz w:val="16"/>
                <w:szCs w:val="16"/>
              </w:rPr>
            </w:pPr>
            <w:r>
              <w:rPr>
                <w:sz w:val="16"/>
                <w:szCs w:val="16"/>
              </w:rPr>
              <w:t>705</w:t>
            </w:r>
          </w:p>
        </w:tc>
        <w:tc>
          <w:tcPr>
            <w:tcW w:w="832" w:type="dxa"/>
            <w:shd w:val="clear" w:color="auto" w:fill="EFEFEF"/>
            <w:tcMar>
              <w:top w:w="100" w:type="dxa"/>
              <w:left w:w="100" w:type="dxa"/>
              <w:bottom w:w="100" w:type="dxa"/>
              <w:right w:w="100" w:type="dxa"/>
            </w:tcMar>
          </w:tcPr>
          <w:p w14:paraId="1CC30BDB" w14:textId="77777777" w:rsidR="005F1702" w:rsidRDefault="005F1702" w:rsidP="001F5BDB">
            <w:pPr>
              <w:widowControl w:val="0"/>
              <w:jc w:val="center"/>
              <w:rPr>
                <w:sz w:val="16"/>
                <w:szCs w:val="16"/>
              </w:rPr>
            </w:pPr>
            <w:r>
              <w:rPr>
                <w:sz w:val="16"/>
                <w:szCs w:val="16"/>
              </w:rPr>
              <w:t>1,918/</w:t>
            </w:r>
          </w:p>
          <w:p w14:paraId="01AAA070" w14:textId="77777777" w:rsidR="005F1702" w:rsidRDefault="005F1702" w:rsidP="001F5BDB">
            <w:pPr>
              <w:widowControl w:val="0"/>
              <w:jc w:val="center"/>
              <w:rPr>
                <w:sz w:val="16"/>
                <w:szCs w:val="16"/>
              </w:rPr>
            </w:pPr>
            <w:r>
              <w:rPr>
                <w:sz w:val="16"/>
                <w:szCs w:val="16"/>
              </w:rPr>
              <w:t>1,502</w:t>
            </w:r>
          </w:p>
        </w:tc>
        <w:tc>
          <w:tcPr>
            <w:tcW w:w="832" w:type="dxa"/>
            <w:shd w:val="clear" w:color="auto" w:fill="D9D9D9"/>
            <w:tcMar>
              <w:top w:w="100" w:type="dxa"/>
              <w:left w:w="100" w:type="dxa"/>
              <w:bottom w:w="100" w:type="dxa"/>
              <w:right w:w="100" w:type="dxa"/>
            </w:tcMar>
          </w:tcPr>
          <w:p w14:paraId="09D98DEE" w14:textId="77777777" w:rsidR="005F1702" w:rsidRDefault="005F1702" w:rsidP="001F5BDB">
            <w:pPr>
              <w:widowControl w:val="0"/>
              <w:jc w:val="center"/>
              <w:rPr>
                <w:sz w:val="16"/>
                <w:szCs w:val="16"/>
              </w:rPr>
            </w:pPr>
            <w:r>
              <w:rPr>
                <w:sz w:val="16"/>
                <w:szCs w:val="16"/>
              </w:rPr>
              <w:t>933/</w:t>
            </w:r>
          </w:p>
          <w:p w14:paraId="7A26A180" w14:textId="77777777" w:rsidR="005F1702" w:rsidRDefault="005F1702" w:rsidP="001F5BDB">
            <w:pPr>
              <w:widowControl w:val="0"/>
              <w:jc w:val="center"/>
              <w:rPr>
                <w:sz w:val="16"/>
                <w:szCs w:val="16"/>
              </w:rPr>
            </w:pPr>
            <w:r>
              <w:rPr>
                <w:sz w:val="16"/>
                <w:szCs w:val="16"/>
              </w:rPr>
              <w:t>1,441</w:t>
            </w:r>
          </w:p>
        </w:tc>
        <w:tc>
          <w:tcPr>
            <w:tcW w:w="832" w:type="dxa"/>
            <w:shd w:val="clear" w:color="auto" w:fill="EFEFEF"/>
            <w:tcMar>
              <w:top w:w="100" w:type="dxa"/>
              <w:left w:w="100" w:type="dxa"/>
              <w:bottom w:w="100" w:type="dxa"/>
              <w:right w:w="100" w:type="dxa"/>
            </w:tcMar>
          </w:tcPr>
          <w:p w14:paraId="370EAB9E" w14:textId="77777777" w:rsidR="005F1702" w:rsidRDefault="005F1702" w:rsidP="001F5BDB">
            <w:pPr>
              <w:widowControl w:val="0"/>
              <w:jc w:val="center"/>
              <w:rPr>
                <w:sz w:val="16"/>
                <w:szCs w:val="16"/>
              </w:rPr>
            </w:pPr>
            <w:r>
              <w:rPr>
                <w:sz w:val="16"/>
                <w:szCs w:val="16"/>
              </w:rPr>
              <w:t>466</w:t>
            </w:r>
          </w:p>
        </w:tc>
        <w:tc>
          <w:tcPr>
            <w:tcW w:w="832" w:type="dxa"/>
            <w:shd w:val="clear" w:color="auto" w:fill="D9D9D9"/>
            <w:tcMar>
              <w:top w:w="100" w:type="dxa"/>
              <w:left w:w="100" w:type="dxa"/>
              <w:bottom w:w="100" w:type="dxa"/>
              <w:right w:w="100" w:type="dxa"/>
            </w:tcMar>
          </w:tcPr>
          <w:p w14:paraId="48DAAE54" w14:textId="77777777" w:rsidR="005F1702" w:rsidRDefault="005F1702" w:rsidP="001F5BDB">
            <w:pPr>
              <w:widowControl w:val="0"/>
              <w:jc w:val="center"/>
              <w:rPr>
                <w:sz w:val="16"/>
                <w:szCs w:val="16"/>
              </w:rPr>
            </w:pPr>
            <w:r>
              <w:rPr>
                <w:sz w:val="16"/>
                <w:szCs w:val="16"/>
              </w:rPr>
              <w:t>689</w:t>
            </w:r>
          </w:p>
        </w:tc>
        <w:tc>
          <w:tcPr>
            <w:tcW w:w="832" w:type="dxa"/>
            <w:shd w:val="clear" w:color="auto" w:fill="EFEFEF"/>
            <w:tcMar>
              <w:top w:w="100" w:type="dxa"/>
              <w:left w:w="100" w:type="dxa"/>
              <w:bottom w:w="100" w:type="dxa"/>
              <w:right w:w="100" w:type="dxa"/>
            </w:tcMar>
          </w:tcPr>
          <w:p w14:paraId="085EB5DE" w14:textId="77777777" w:rsidR="005F1702" w:rsidRDefault="005F1702" w:rsidP="001F5BDB">
            <w:pPr>
              <w:widowControl w:val="0"/>
              <w:jc w:val="center"/>
              <w:rPr>
                <w:sz w:val="16"/>
                <w:szCs w:val="16"/>
              </w:rPr>
            </w:pPr>
            <w:r>
              <w:rPr>
                <w:sz w:val="16"/>
                <w:szCs w:val="16"/>
              </w:rPr>
              <w:t>Tot: 5.9M</w:t>
            </w:r>
          </w:p>
        </w:tc>
        <w:tc>
          <w:tcPr>
            <w:tcW w:w="832" w:type="dxa"/>
            <w:shd w:val="clear" w:color="auto" w:fill="D9D9D9"/>
            <w:tcMar>
              <w:top w:w="100" w:type="dxa"/>
              <w:left w:w="100" w:type="dxa"/>
              <w:bottom w:w="100" w:type="dxa"/>
              <w:right w:w="100" w:type="dxa"/>
            </w:tcMar>
          </w:tcPr>
          <w:p w14:paraId="3473C7F6" w14:textId="77777777" w:rsidR="005F1702" w:rsidRDefault="005F1702" w:rsidP="001F5BDB">
            <w:pPr>
              <w:widowControl w:val="0"/>
              <w:jc w:val="center"/>
              <w:rPr>
                <w:sz w:val="16"/>
                <w:szCs w:val="16"/>
              </w:rPr>
            </w:pPr>
            <w:r>
              <w:rPr>
                <w:sz w:val="16"/>
                <w:szCs w:val="16"/>
              </w:rPr>
              <w:t>Tot: 4.5M</w:t>
            </w:r>
          </w:p>
        </w:tc>
      </w:tr>
      <w:tr w:rsidR="005F1702" w14:paraId="4CCB879A" w14:textId="77777777" w:rsidTr="001F5BDB">
        <w:trPr>
          <w:trHeight w:val="20"/>
        </w:trPr>
        <w:tc>
          <w:tcPr>
            <w:tcW w:w="1050" w:type="dxa"/>
            <w:vMerge w:val="restart"/>
            <w:shd w:val="clear" w:color="auto" w:fill="D9D9D9"/>
            <w:tcMar>
              <w:top w:w="100" w:type="dxa"/>
              <w:left w:w="100" w:type="dxa"/>
              <w:bottom w:w="100" w:type="dxa"/>
              <w:right w:w="100" w:type="dxa"/>
            </w:tcMar>
          </w:tcPr>
          <w:p w14:paraId="7DB36D59" w14:textId="77777777" w:rsidR="005F1702" w:rsidRDefault="005F1702" w:rsidP="001F5BDB">
            <w:pPr>
              <w:widowControl w:val="0"/>
              <w:jc w:val="right"/>
              <w:rPr>
                <w:sz w:val="16"/>
                <w:szCs w:val="16"/>
              </w:rPr>
            </w:pPr>
            <w:r>
              <w:rPr>
                <w:sz w:val="16"/>
                <w:szCs w:val="16"/>
              </w:rPr>
              <w:t xml:space="preserve">Total larvae released per </w:t>
            </w:r>
            <w:proofErr w:type="spellStart"/>
            <w:r>
              <w:rPr>
                <w:sz w:val="16"/>
                <w:szCs w:val="16"/>
              </w:rPr>
              <w:t>broodstock</w:t>
            </w:r>
            <w:proofErr w:type="spellEnd"/>
          </w:p>
          <w:p w14:paraId="6776E15F"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56B0E50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4F56D8" w14:textId="77777777" w:rsidR="005F1702" w:rsidRDefault="005F1702" w:rsidP="001F5BDB">
            <w:pPr>
              <w:widowControl w:val="0"/>
              <w:jc w:val="center"/>
              <w:rPr>
                <w:sz w:val="16"/>
                <w:szCs w:val="16"/>
              </w:rPr>
            </w:pPr>
            <w:r>
              <w:rPr>
                <w:sz w:val="16"/>
                <w:szCs w:val="16"/>
              </w:rPr>
              <w:t>2.4/3.0</w:t>
            </w:r>
          </w:p>
        </w:tc>
        <w:tc>
          <w:tcPr>
            <w:tcW w:w="832" w:type="dxa"/>
            <w:shd w:val="clear" w:color="auto" w:fill="D9D9D9"/>
            <w:tcMar>
              <w:top w:w="100" w:type="dxa"/>
              <w:left w:w="100" w:type="dxa"/>
              <w:bottom w:w="100" w:type="dxa"/>
              <w:right w:w="100" w:type="dxa"/>
            </w:tcMar>
          </w:tcPr>
          <w:p w14:paraId="0DC38EBD" w14:textId="77777777" w:rsidR="005F1702" w:rsidRDefault="005F1702" w:rsidP="001F5BDB">
            <w:pPr>
              <w:widowControl w:val="0"/>
              <w:jc w:val="center"/>
              <w:rPr>
                <w:sz w:val="16"/>
                <w:szCs w:val="16"/>
              </w:rPr>
            </w:pPr>
            <w:r>
              <w:rPr>
                <w:sz w:val="16"/>
                <w:szCs w:val="16"/>
              </w:rPr>
              <w:t>11.7/16.5</w:t>
            </w:r>
          </w:p>
        </w:tc>
        <w:tc>
          <w:tcPr>
            <w:tcW w:w="832" w:type="dxa"/>
            <w:shd w:val="clear" w:color="auto" w:fill="EFEFEF"/>
            <w:tcMar>
              <w:top w:w="100" w:type="dxa"/>
              <w:left w:w="100" w:type="dxa"/>
              <w:bottom w:w="100" w:type="dxa"/>
              <w:right w:w="100" w:type="dxa"/>
            </w:tcMar>
          </w:tcPr>
          <w:p w14:paraId="22479C37" w14:textId="77777777" w:rsidR="005F1702" w:rsidRDefault="005F1702" w:rsidP="001F5BDB">
            <w:pPr>
              <w:widowControl w:val="0"/>
              <w:jc w:val="center"/>
              <w:rPr>
                <w:sz w:val="16"/>
                <w:szCs w:val="16"/>
              </w:rPr>
            </w:pPr>
            <w:r>
              <w:rPr>
                <w:sz w:val="16"/>
                <w:szCs w:val="16"/>
              </w:rPr>
              <w:t>2.5</w:t>
            </w:r>
          </w:p>
        </w:tc>
        <w:tc>
          <w:tcPr>
            <w:tcW w:w="832" w:type="dxa"/>
            <w:shd w:val="clear" w:color="auto" w:fill="D9D9D9"/>
            <w:tcMar>
              <w:top w:w="100" w:type="dxa"/>
              <w:left w:w="100" w:type="dxa"/>
              <w:bottom w:w="100" w:type="dxa"/>
              <w:right w:w="100" w:type="dxa"/>
            </w:tcMar>
          </w:tcPr>
          <w:p w14:paraId="30409C42" w14:textId="77777777" w:rsidR="005F1702" w:rsidRDefault="005F1702" w:rsidP="001F5BDB">
            <w:pPr>
              <w:widowControl w:val="0"/>
              <w:jc w:val="center"/>
              <w:rPr>
                <w:sz w:val="16"/>
                <w:szCs w:val="16"/>
              </w:rPr>
            </w:pPr>
            <w:r>
              <w:rPr>
                <w:sz w:val="16"/>
                <w:szCs w:val="16"/>
              </w:rPr>
              <w:t>21.3</w:t>
            </w:r>
          </w:p>
        </w:tc>
        <w:tc>
          <w:tcPr>
            <w:tcW w:w="832" w:type="dxa"/>
            <w:shd w:val="clear" w:color="auto" w:fill="EFEFEF"/>
            <w:tcMar>
              <w:top w:w="100" w:type="dxa"/>
              <w:left w:w="100" w:type="dxa"/>
              <w:bottom w:w="100" w:type="dxa"/>
              <w:right w:w="100" w:type="dxa"/>
            </w:tcMar>
          </w:tcPr>
          <w:p w14:paraId="39B7653F" w14:textId="77777777" w:rsidR="005F1702" w:rsidRDefault="005F1702" w:rsidP="001F5BDB">
            <w:pPr>
              <w:widowControl w:val="0"/>
              <w:jc w:val="center"/>
              <w:rPr>
                <w:sz w:val="16"/>
                <w:szCs w:val="16"/>
              </w:rPr>
            </w:pPr>
            <w:r>
              <w:rPr>
                <w:sz w:val="16"/>
                <w:szCs w:val="16"/>
              </w:rPr>
              <w:t>12.9/25.7</w:t>
            </w:r>
          </w:p>
        </w:tc>
        <w:tc>
          <w:tcPr>
            <w:tcW w:w="832" w:type="dxa"/>
            <w:shd w:val="clear" w:color="auto" w:fill="D9D9D9"/>
            <w:tcMar>
              <w:top w:w="100" w:type="dxa"/>
              <w:left w:w="100" w:type="dxa"/>
              <w:bottom w:w="100" w:type="dxa"/>
              <w:right w:w="100" w:type="dxa"/>
            </w:tcMar>
          </w:tcPr>
          <w:p w14:paraId="4BB3F07C" w14:textId="77777777" w:rsidR="005F1702" w:rsidRDefault="005F1702" w:rsidP="001F5BDB">
            <w:pPr>
              <w:widowControl w:val="0"/>
              <w:jc w:val="center"/>
              <w:rPr>
                <w:sz w:val="16"/>
                <w:szCs w:val="16"/>
              </w:rPr>
            </w:pPr>
            <w:r>
              <w:rPr>
                <w:sz w:val="16"/>
                <w:szCs w:val="16"/>
              </w:rPr>
              <w:t>11.7/22.8</w:t>
            </w:r>
          </w:p>
        </w:tc>
        <w:tc>
          <w:tcPr>
            <w:tcW w:w="832" w:type="dxa"/>
            <w:shd w:val="clear" w:color="auto" w:fill="EFEFEF"/>
            <w:tcMar>
              <w:top w:w="100" w:type="dxa"/>
              <w:left w:w="100" w:type="dxa"/>
              <w:bottom w:w="100" w:type="dxa"/>
              <w:right w:w="100" w:type="dxa"/>
            </w:tcMar>
          </w:tcPr>
          <w:p w14:paraId="511DB3A4" w14:textId="77777777" w:rsidR="005F1702" w:rsidRDefault="005F1702" w:rsidP="001F5BDB">
            <w:pPr>
              <w:widowControl w:val="0"/>
              <w:jc w:val="center"/>
              <w:rPr>
                <w:sz w:val="16"/>
                <w:szCs w:val="16"/>
              </w:rPr>
            </w:pPr>
            <w:r>
              <w:rPr>
                <w:sz w:val="16"/>
                <w:szCs w:val="16"/>
              </w:rPr>
              <w:t>2.0</w:t>
            </w:r>
          </w:p>
        </w:tc>
        <w:tc>
          <w:tcPr>
            <w:tcW w:w="832" w:type="dxa"/>
            <w:shd w:val="clear" w:color="auto" w:fill="D9D9D9"/>
            <w:tcMar>
              <w:top w:w="100" w:type="dxa"/>
              <w:left w:w="100" w:type="dxa"/>
              <w:bottom w:w="100" w:type="dxa"/>
              <w:right w:w="100" w:type="dxa"/>
            </w:tcMar>
          </w:tcPr>
          <w:p w14:paraId="7B81784F" w14:textId="77777777" w:rsidR="005F1702" w:rsidRDefault="005F1702" w:rsidP="001F5BDB">
            <w:pPr>
              <w:widowControl w:val="0"/>
              <w:jc w:val="center"/>
              <w:rPr>
                <w:sz w:val="16"/>
                <w:szCs w:val="16"/>
              </w:rPr>
            </w:pPr>
            <w:r>
              <w:rPr>
                <w:sz w:val="16"/>
                <w:szCs w:val="16"/>
              </w:rPr>
              <w:t>1.4</w:t>
            </w:r>
          </w:p>
        </w:tc>
        <w:tc>
          <w:tcPr>
            <w:tcW w:w="832" w:type="dxa"/>
            <w:shd w:val="clear" w:color="auto" w:fill="EFEFEF"/>
            <w:tcMar>
              <w:top w:w="100" w:type="dxa"/>
              <w:left w:w="100" w:type="dxa"/>
              <w:bottom w:w="100" w:type="dxa"/>
              <w:right w:w="100" w:type="dxa"/>
            </w:tcMar>
          </w:tcPr>
          <w:p w14:paraId="30F177D2" w14:textId="77777777" w:rsidR="005F1702" w:rsidRDefault="005F1702" w:rsidP="001F5BDB">
            <w:pPr>
              <w:widowControl w:val="0"/>
              <w:jc w:val="center"/>
              <w:rPr>
                <w:sz w:val="16"/>
                <w:szCs w:val="16"/>
              </w:rPr>
            </w:pPr>
            <w:r>
              <w:rPr>
                <w:sz w:val="16"/>
                <w:szCs w:val="16"/>
              </w:rPr>
              <w:t xml:space="preserve">Ave: </w:t>
            </w:r>
          </w:p>
          <w:p w14:paraId="3A8E765A" w14:textId="77777777" w:rsidR="005F1702" w:rsidRDefault="005F1702" w:rsidP="001F5BDB">
            <w:pPr>
              <w:widowControl w:val="0"/>
              <w:jc w:val="center"/>
              <w:rPr>
                <w:sz w:val="16"/>
                <w:szCs w:val="16"/>
              </w:rPr>
            </w:pPr>
            <w:r>
              <w:rPr>
                <w:sz w:val="16"/>
                <w:szCs w:val="16"/>
              </w:rPr>
              <w:t>6.6</w:t>
            </w:r>
          </w:p>
        </w:tc>
        <w:tc>
          <w:tcPr>
            <w:tcW w:w="832" w:type="dxa"/>
            <w:shd w:val="clear" w:color="auto" w:fill="D9D9D9"/>
            <w:tcMar>
              <w:top w:w="100" w:type="dxa"/>
              <w:left w:w="100" w:type="dxa"/>
              <w:bottom w:w="100" w:type="dxa"/>
              <w:right w:w="100" w:type="dxa"/>
            </w:tcMar>
          </w:tcPr>
          <w:p w14:paraId="065F23FB" w14:textId="77777777" w:rsidR="005F1702" w:rsidRDefault="005F1702" w:rsidP="001F5BDB">
            <w:pPr>
              <w:widowControl w:val="0"/>
              <w:jc w:val="center"/>
              <w:rPr>
                <w:sz w:val="16"/>
                <w:szCs w:val="16"/>
              </w:rPr>
            </w:pPr>
            <w:r>
              <w:rPr>
                <w:sz w:val="16"/>
                <w:szCs w:val="16"/>
              </w:rPr>
              <w:t>Ave:</w:t>
            </w:r>
          </w:p>
          <w:p w14:paraId="0AF3FA07" w14:textId="77777777" w:rsidR="005F1702" w:rsidRDefault="005F1702" w:rsidP="001F5BDB">
            <w:pPr>
              <w:widowControl w:val="0"/>
              <w:jc w:val="center"/>
              <w:rPr>
                <w:sz w:val="16"/>
                <w:szCs w:val="16"/>
              </w:rPr>
            </w:pPr>
            <w:r>
              <w:rPr>
                <w:sz w:val="16"/>
                <w:szCs w:val="16"/>
              </w:rPr>
              <w:t>13.5</w:t>
            </w:r>
          </w:p>
        </w:tc>
      </w:tr>
      <w:tr w:rsidR="005F1702" w14:paraId="2A51A839" w14:textId="77777777" w:rsidTr="001F5BDB">
        <w:trPr>
          <w:trHeight w:val="20"/>
        </w:trPr>
        <w:tc>
          <w:tcPr>
            <w:tcW w:w="1050" w:type="dxa"/>
            <w:vMerge/>
            <w:shd w:val="clear" w:color="auto" w:fill="D9D9D9"/>
            <w:tcMar>
              <w:top w:w="100" w:type="dxa"/>
              <w:left w:w="100" w:type="dxa"/>
              <w:bottom w:w="100" w:type="dxa"/>
              <w:right w:w="100" w:type="dxa"/>
            </w:tcMar>
          </w:tcPr>
          <w:p w14:paraId="371E0D7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6F7650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2BEA7184" w14:textId="77777777" w:rsidR="005F1702" w:rsidRDefault="005F1702" w:rsidP="001F5BDB">
            <w:pPr>
              <w:widowControl w:val="0"/>
              <w:jc w:val="center"/>
              <w:rPr>
                <w:sz w:val="16"/>
                <w:szCs w:val="16"/>
              </w:rPr>
            </w:pPr>
            <w:r>
              <w:rPr>
                <w:sz w:val="16"/>
                <w:szCs w:val="16"/>
              </w:rPr>
              <w:t>1.3/8.4</w:t>
            </w:r>
          </w:p>
        </w:tc>
        <w:tc>
          <w:tcPr>
            <w:tcW w:w="832" w:type="dxa"/>
            <w:shd w:val="clear" w:color="auto" w:fill="D9D9D9"/>
            <w:tcMar>
              <w:top w:w="100" w:type="dxa"/>
              <w:left w:w="100" w:type="dxa"/>
              <w:bottom w:w="100" w:type="dxa"/>
              <w:right w:w="100" w:type="dxa"/>
            </w:tcMar>
          </w:tcPr>
          <w:p w14:paraId="5C11977D" w14:textId="77777777" w:rsidR="005F1702" w:rsidRDefault="005F1702" w:rsidP="001F5BDB">
            <w:pPr>
              <w:widowControl w:val="0"/>
              <w:jc w:val="center"/>
              <w:rPr>
                <w:sz w:val="16"/>
                <w:szCs w:val="16"/>
              </w:rPr>
            </w:pPr>
            <w:r>
              <w:rPr>
                <w:sz w:val="16"/>
                <w:szCs w:val="16"/>
              </w:rPr>
              <w:t>6.8/7.8</w:t>
            </w:r>
          </w:p>
        </w:tc>
        <w:tc>
          <w:tcPr>
            <w:tcW w:w="832" w:type="dxa"/>
            <w:shd w:val="clear" w:color="auto" w:fill="EFEFEF"/>
            <w:tcMar>
              <w:top w:w="100" w:type="dxa"/>
              <w:left w:w="100" w:type="dxa"/>
              <w:bottom w:w="100" w:type="dxa"/>
              <w:right w:w="100" w:type="dxa"/>
            </w:tcMar>
          </w:tcPr>
          <w:p w14:paraId="29ED7BA4" w14:textId="77777777" w:rsidR="005F1702" w:rsidRDefault="005F1702" w:rsidP="001F5BDB">
            <w:pPr>
              <w:widowControl w:val="0"/>
              <w:jc w:val="center"/>
              <w:rPr>
                <w:sz w:val="16"/>
                <w:szCs w:val="16"/>
              </w:rPr>
            </w:pPr>
            <w:r>
              <w:rPr>
                <w:sz w:val="16"/>
                <w:szCs w:val="16"/>
              </w:rPr>
              <w:t>34.8</w:t>
            </w:r>
          </w:p>
        </w:tc>
        <w:tc>
          <w:tcPr>
            <w:tcW w:w="832" w:type="dxa"/>
            <w:shd w:val="clear" w:color="auto" w:fill="D9D9D9"/>
            <w:tcMar>
              <w:top w:w="100" w:type="dxa"/>
              <w:left w:w="100" w:type="dxa"/>
              <w:bottom w:w="100" w:type="dxa"/>
              <w:right w:w="100" w:type="dxa"/>
            </w:tcMar>
          </w:tcPr>
          <w:p w14:paraId="16AD0544"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06AFCE82" w14:textId="77777777" w:rsidR="005F1702" w:rsidRDefault="005F1702" w:rsidP="001F5BDB">
            <w:pPr>
              <w:widowControl w:val="0"/>
              <w:jc w:val="center"/>
              <w:rPr>
                <w:sz w:val="16"/>
                <w:szCs w:val="16"/>
              </w:rPr>
            </w:pPr>
            <w:r>
              <w:rPr>
                <w:sz w:val="16"/>
                <w:szCs w:val="16"/>
              </w:rPr>
              <w:t>31.3/24.6</w:t>
            </w:r>
          </w:p>
        </w:tc>
        <w:tc>
          <w:tcPr>
            <w:tcW w:w="832" w:type="dxa"/>
            <w:shd w:val="clear" w:color="auto" w:fill="D9D9D9"/>
            <w:tcMar>
              <w:top w:w="100" w:type="dxa"/>
              <w:left w:w="100" w:type="dxa"/>
              <w:bottom w:w="100" w:type="dxa"/>
              <w:right w:w="100" w:type="dxa"/>
            </w:tcMar>
          </w:tcPr>
          <w:p w14:paraId="21920BAC" w14:textId="77777777" w:rsidR="005F1702" w:rsidRDefault="005F1702" w:rsidP="001F5BDB">
            <w:pPr>
              <w:widowControl w:val="0"/>
              <w:jc w:val="center"/>
              <w:rPr>
                <w:sz w:val="16"/>
                <w:szCs w:val="16"/>
              </w:rPr>
            </w:pPr>
            <w:r>
              <w:rPr>
                <w:sz w:val="16"/>
                <w:szCs w:val="16"/>
              </w:rPr>
              <w:t>17.3/26.7</w:t>
            </w:r>
          </w:p>
        </w:tc>
        <w:tc>
          <w:tcPr>
            <w:tcW w:w="832" w:type="dxa"/>
            <w:shd w:val="clear" w:color="auto" w:fill="EFEFEF"/>
            <w:tcMar>
              <w:top w:w="100" w:type="dxa"/>
              <w:left w:w="100" w:type="dxa"/>
              <w:bottom w:w="100" w:type="dxa"/>
              <w:right w:w="100" w:type="dxa"/>
            </w:tcMar>
          </w:tcPr>
          <w:p w14:paraId="7AD69308" w14:textId="77777777" w:rsidR="005F1702" w:rsidRDefault="005F1702" w:rsidP="001F5BDB">
            <w:pPr>
              <w:widowControl w:val="0"/>
              <w:jc w:val="center"/>
              <w:rPr>
                <w:sz w:val="16"/>
                <w:szCs w:val="16"/>
              </w:rPr>
            </w:pPr>
            <w:r>
              <w:rPr>
                <w:sz w:val="16"/>
                <w:szCs w:val="16"/>
              </w:rPr>
              <w:t>1.8</w:t>
            </w:r>
          </w:p>
        </w:tc>
        <w:tc>
          <w:tcPr>
            <w:tcW w:w="832" w:type="dxa"/>
            <w:shd w:val="clear" w:color="auto" w:fill="D9D9D9"/>
            <w:tcMar>
              <w:top w:w="100" w:type="dxa"/>
              <w:left w:w="100" w:type="dxa"/>
              <w:bottom w:w="100" w:type="dxa"/>
              <w:right w:w="100" w:type="dxa"/>
            </w:tcMar>
          </w:tcPr>
          <w:p w14:paraId="14D39A09" w14:textId="77777777" w:rsidR="005F1702" w:rsidRDefault="005F1702" w:rsidP="001F5BDB">
            <w:pPr>
              <w:widowControl w:val="0"/>
              <w:jc w:val="center"/>
              <w:rPr>
                <w:sz w:val="16"/>
                <w:szCs w:val="16"/>
              </w:rPr>
            </w:pPr>
            <w:r>
              <w:rPr>
                <w:sz w:val="16"/>
                <w:szCs w:val="16"/>
              </w:rPr>
              <w:t>2.8</w:t>
            </w:r>
          </w:p>
        </w:tc>
        <w:tc>
          <w:tcPr>
            <w:tcW w:w="832" w:type="dxa"/>
            <w:shd w:val="clear" w:color="auto" w:fill="EFEFEF"/>
            <w:tcMar>
              <w:top w:w="100" w:type="dxa"/>
              <w:left w:w="100" w:type="dxa"/>
              <w:bottom w:w="100" w:type="dxa"/>
              <w:right w:w="100" w:type="dxa"/>
            </w:tcMar>
          </w:tcPr>
          <w:p w14:paraId="14C91620" w14:textId="77777777" w:rsidR="005F1702" w:rsidRDefault="005F1702" w:rsidP="001F5BDB">
            <w:pPr>
              <w:widowControl w:val="0"/>
              <w:jc w:val="center"/>
              <w:rPr>
                <w:sz w:val="16"/>
                <w:szCs w:val="16"/>
              </w:rPr>
            </w:pPr>
            <w:r>
              <w:rPr>
                <w:sz w:val="16"/>
                <w:szCs w:val="16"/>
              </w:rPr>
              <w:t>Ave:</w:t>
            </w:r>
          </w:p>
          <w:p w14:paraId="01628EB7" w14:textId="77777777" w:rsidR="005F1702" w:rsidRDefault="005F1702" w:rsidP="001F5BDB">
            <w:pPr>
              <w:widowControl w:val="0"/>
              <w:jc w:val="center"/>
              <w:rPr>
                <w:sz w:val="16"/>
                <w:szCs w:val="16"/>
              </w:rPr>
            </w:pPr>
            <w:r>
              <w:rPr>
                <w:sz w:val="16"/>
                <w:szCs w:val="16"/>
              </w:rPr>
              <w:t>18.8</w:t>
            </w:r>
          </w:p>
        </w:tc>
        <w:tc>
          <w:tcPr>
            <w:tcW w:w="832" w:type="dxa"/>
            <w:shd w:val="clear" w:color="auto" w:fill="D9D9D9"/>
            <w:tcMar>
              <w:top w:w="100" w:type="dxa"/>
              <w:left w:w="100" w:type="dxa"/>
              <w:bottom w:w="100" w:type="dxa"/>
              <w:right w:w="100" w:type="dxa"/>
            </w:tcMar>
          </w:tcPr>
          <w:p w14:paraId="3D09A1BA" w14:textId="77777777" w:rsidR="005F1702" w:rsidRDefault="005F1702" w:rsidP="001F5BDB">
            <w:pPr>
              <w:widowControl w:val="0"/>
              <w:jc w:val="center"/>
              <w:rPr>
                <w:sz w:val="16"/>
                <w:szCs w:val="16"/>
              </w:rPr>
            </w:pPr>
            <w:r>
              <w:rPr>
                <w:sz w:val="16"/>
                <w:szCs w:val="16"/>
              </w:rPr>
              <w:t>Ave:</w:t>
            </w:r>
          </w:p>
          <w:p w14:paraId="358E2C99" w14:textId="77777777" w:rsidR="005F1702" w:rsidRDefault="005F1702" w:rsidP="001F5BDB">
            <w:pPr>
              <w:widowControl w:val="0"/>
              <w:jc w:val="center"/>
              <w:rPr>
                <w:sz w:val="16"/>
                <w:szCs w:val="16"/>
              </w:rPr>
            </w:pPr>
            <w:r>
              <w:rPr>
                <w:sz w:val="16"/>
                <w:szCs w:val="16"/>
              </w:rPr>
              <w:t>11.7</w:t>
            </w:r>
          </w:p>
        </w:tc>
      </w:tr>
      <w:tr w:rsidR="005F1702" w14:paraId="36EF1266" w14:textId="77777777" w:rsidTr="001F5BDB">
        <w:trPr>
          <w:trHeight w:val="20"/>
        </w:trPr>
        <w:tc>
          <w:tcPr>
            <w:tcW w:w="1050" w:type="dxa"/>
            <w:vMerge w:val="restart"/>
            <w:shd w:val="clear" w:color="auto" w:fill="D9D9D9"/>
            <w:tcMar>
              <w:top w:w="100" w:type="dxa"/>
              <w:left w:w="100" w:type="dxa"/>
              <w:bottom w:w="100" w:type="dxa"/>
              <w:right w:w="100" w:type="dxa"/>
            </w:tcMar>
          </w:tcPr>
          <w:p w14:paraId="19AF66DB" w14:textId="77777777" w:rsidR="005F1702" w:rsidRDefault="005F1702" w:rsidP="001F5BDB">
            <w:pPr>
              <w:widowControl w:val="0"/>
              <w:jc w:val="right"/>
              <w:rPr>
                <w:sz w:val="16"/>
                <w:szCs w:val="16"/>
              </w:rPr>
            </w:pPr>
            <w:r>
              <w:rPr>
                <w:sz w:val="16"/>
                <w:szCs w:val="16"/>
              </w:rPr>
              <w:t>Maximum release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7909925B"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7F40B31A" w14:textId="77777777" w:rsidR="005F1702" w:rsidRDefault="005F1702" w:rsidP="001F5BDB">
            <w:pPr>
              <w:widowControl w:val="0"/>
              <w:jc w:val="center"/>
              <w:rPr>
                <w:sz w:val="16"/>
                <w:szCs w:val="16"/>
              </w:rPr>
            </w:pPr>
            <w:r>
              <w:rPr>
                <w:sz w:val="16"/>
                <w:szCs w:val="16"/>
              </w:rPr>
              <w:t>111/140</w:t>
            </w:r>
          </w:p>
        </w:tc>
        <w:tc>
          <w:tcPr>
            <w:tcW w:w="832" w:type="dxa"/>
            <w:shd w:val="clear" w:color="auto" w:fill="D9D9D9"/>
            <w:tcMar>
              <w:top w:w="100" w:type="dxa"/>
              <w:left w:w="100" w:type="dxa"/>
              <w:bottom w:w="100" w:type="dxa"/>
              <w:right w:w="100" w:type="dxa"/>
            </w:tcMar>
          </w:tcPr>
          <w:p w14:paraId="7023EAFF" w14:textId="77777777" w:rsidR="005F1702" w:rsidRDefault="005F1702" w:rsidP="001F5BDB">
            <w:pPr>
              <w:widowControl w:val="0"/>
              <w:jc w:val="center"/>
              <w:rPr>
                <w:sz w:val="16"/>
                <w:szCs w:val="16"/>
              </w:rPr>
            </w:pPr>
            <w:r>
              <w:rPr>
                <w:sz w:val="16"/>
                <w:szCs w:val="16"/>
              </w:rPr>
              <w:t>247/308</w:t>
            </w:r>
          </w:p>
        </w:tc>
        <w:tc>
          <w:tcPr>
            <w:tcW w:w="832" w:type="dxa"/>
            <w:shd w:val="clear" w:color="auto" w:fill="EFEFEF"/>
            <w:tcMar>
              <w:top w:w="100" w:type="dxa"/>
              <w:left w:w="100" w:type="dxa"/>
              <w:bottom w:w="100" w:type="dxa"/>
              <w:right w:w="100" w:type="dxa"/>
            </w:tcMar>
          </w:tcPr>
          <w:p w14:paraId="2CFB30E6"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3B8FAF90" w14:textId="77777777" w:rsidR="005F1702" w:rsidRDefault="005F1702" w:rsidP="001F5BDB">
            <w:pPr>
              <w:widowControl w:val="0"/>
              <w:jc w:val="center"/>
              <w:rPr>
                <w:sz w:val="16"/>
                <w:szCs w:val="16"/>
              </w:rPr>
            </w:pPr>
            <w:r>
              <w:rPr>
                <w:sz w:val="16"/>
                <w:szCs w:val="16"/>
              </w:rPr>
              <w:t>356</w:t>
            </w:r>
          </w:p>
        </w:tc>
        <w:tc>
          <w:tcPr>
            <w:tcW w:w="832" w:type="dxa"/>
            <w:shd w:val="clear" w:color="auto" w:fill="EFEFEF"/>
            <w:tcMar>
              <w:top w:w="100" w:type="dxa"/>
              <w:left w:w="100" w:type="dxa"/>
              <w:bottom w:w="100" w:type="dxa"/>
              <w:right w:w="100" w:type="dxa"/>
            </w:tcMar>
          </w:tcPr>
          <w:p w14:paraId="124EF025" w14:textId="77777777" w:rsidR="005F1702" w:rsidRDefault="005F1702" w:rsidP="001F5BDB">
            <w:pPr>
              <w:widowControl w:val="0"/>
              <w:jc w:val="center"/>
              <w:rPr>
                <w:sz w:val="16"/>
                <w:szCs w:val="16"/>
              </w:rPr>
            </w:pPr>
            <w:r>
              <w:rPr>
                <w:sz w:val="16"/>
                <w:szCs w:val="16"/>
              </w:rPr>
              <w:t>462/484</w:t>
            </w:r>
          </w:p>
        </w:tc>
        <w:tc>
          <w:tcPr>
            <w:tcW w:w="832" w:type="dxa"/>
            <w:shd w:val="clear" w:color="auto" w:fill="D9D9D9"/>
            <w:tcMar>
              <w:top w:w="100" w:type="dxa"/>
              <w:left w:w="100" w:type="dxa"/>
              <w:bottom w:w="100" w:type="dxa"/>
              <w:right w:w="100" w:type="dxa"/>
            </w:tcMar>
          </w:tcPr>
          <w:p w14:paraId="795F8432" w14:textId="77777777" w:rsidR="005F1702" w:rsidRDefault="005F1702" w:rsidP="001F5BDB">
            <w:pPr>
              <w:widowControl w:val="0"/>
              <w:jc w:val="center"/>
              <w:rPr>
                <w:sz w:val="16"/>
                <w:szCs w:val="16"/>
              </w:rPr>
            </w:pPr>
            <w:r>
              <w:rPr>
                <w:sz w:val="16"/>
                <w:szCs w:val="16"/>
              </w:rPr>
              <w:t>250/809</w:t>
            </w:r>
          </w:p>
        </w:tc>
        <w:tc>
          <w:tcPr>
            <w:tcW w:w="832" w:type="dxa"/>
            <w:shd w:val="clear" w:color="auto" w:fill="EFEFEF"/>
            <w:tcMar>
              <w:top w:w="100" w:type="dxa"/>
              <w:left w:w="100" w:type="dxa"/>
              <w:bottom w:w="100" w:type="dxa"/>
              <w:right w:w="100" w:type="dxa"/>
            </w:tcMar>
          </w:tcPr>
          <w:p w14:paraId="605F5A50" w14:textId="77777777" w:rsidR="005F1702" w:rsidRDefault="005F1702" w:rsidP="001F5BDB">
            <w:pPr>
              <w:widowControl w:val="0"/>
              <w:jc w:val="center"/>
              <w:rPr>
                <w:sz w:val="16"/>
                <w:szCs w:val="16"/>
              </w:rPr>
            </w:pPr>
            <w:r>
              <w:rPr>
                <w:sz w:val="16"/>
                <w:szCs w:val="16"/>
              </w:rPr>
              <w:t>133</w:t>
            </w:r>
          </w:p>
        </w:tc>
        <w:tc>
          <w:tcPr>
            <w:tcW w:w="832" w:type="dxa"/>
            <w:shd w:val="clear" w:color="auto" w:fill="D9D9D9"/>
            <w:tcMar>
              <w:top w:w="100" w:type="dxa"/>
              <w:left w:w="100" w:type="dxa"/>
              <w:bottom w:w="100" w:type="dxa"/>
              <w:right w:w="100" w:type="dxa"/>
            </w:tcMar>
          </w:tcPr>
          <w:p w14:paraId="45189B7C"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5C11B784" w14:textId="77777777" w:rsidR="005F1702" w:rsidRDefault="005F1702" w:rsidP="001F5BDB">
            <w:pPr>
              <w:widowControl w:val="0"/>
              <w:jc w:val="center"/>
              <w:rPr>
                <w:sz w:val="16"/>
                <w:szCs w:val="16"/>
              </w:rPr>
            </w:pPr>
            <w:r>
              <w:rPr>
                <w:sz w:val="16"/>
                <w:szCs w:val="16"/>
              </w:rPr>
              <w:t>Ave: 239</w:t>
            </w:r>
          </w:p>
        </w:tc>
        <w:tc>
          <w:tcPr>
            <w:tcW w:w="832" w:type="dxa"/>
            <w:shd w:val="clear" w:color="auto" w:fill="D9D9D9"/>
            <w:tcMar>
              <w:top w:w="100" w:type="dxa"/>
              <w:left w:w="100" w:type="dxa"/>
              <w:bottom w:w="100" w:type="dxa"/>
              <w:right w:w="100" w:type="dxa"/>
            </w:tcMar>
          </w:tcPr>
          <w:p w14:paraId="2EBA2A21" w14:textId="77777777" w:rsidR="005F1702" w:rsidRDefault="005F1702" w:rsidP="001F5BDB">
            <w:pPr>
              <w:widowControl w:val="0"/>
              <w:jc w:val="center"/>
              <w:rPr>
                <w:sz w:val="16"/>
                <w:szCs w:val="16"/>
              </w:rPr>
            </w:pPr>
            <w:r>
              <w:rPr>
                <w:sz w:val="16"/>
                <w:szCs w:val="16"/>
              </w:rPr>
              <w:t>Ave: 350</w:t>
            </w:r>
          </w:p>
        </w:tc>
      </w:tr>
      <w:tr w:rsidR="005F1702" w14:paraId="4551E380" w14:textId="77777777" w:rsidTr="001F5BDB">
        <w:trPr>
          <w:trHeight w:val="20"/>
        </w:trPr>
        <w:tc>
          <w:tcPr>
            <w:tcW w:w="1050" w:type="dxa"/>
            <w:vMerge/>
            <w:shd w:val="clear" w:color="auto" w:fill="D9D9D9"/>
            <w:tcMar>
              <w:top w:w="100" w:type="dxa"/>
              <w:left w:w="100" w:type="dxa"/>
              <w:bottom w:w="100" w:type="dxa"/>
              <w:right w:w="100" w:type="dxa"/>
            </w:tcMar>
          </w:tcPr>
          <w:p w14:paraId="0CA1A7C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30AF27A9"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A913D1C" w14:textId="77777777" w:rsidR="005F1702" w:rsidRDefault="005F1702" w:rsidP="001F5BDB">
            <w:pPr>
              <w:widowControl w:val="0"/>
              <w:jc w:val="center"/>
              <w:rPr>
                <w:sz w:val="16"/>
                <w:szCs w:val="16"/>
              </w:rPr>
            </w:pPr>
            <w:r>
              <w:rPr>
                <w:sz w:val="16"/>
                <w:szCs w:val="16"/>
              </w:rPr>
              <w:t>248/246</w:t>
            </w:r>
          </w:p>
        </w:tc>
        <w:tc>
          <w:tcPr>
            <w:tcW w:w="832" w:type="dxa"/>
            <w:shd w:val="clear" w:color="auto" w:fill="D9D9D9"/>
            <w:tcMar>
              <w:top w:w="100" w:type="dxa"/>
              <w:left w:w="100" w:type="dxa"/>
              <w:bottom w:w="100" w:type="dxa"/>
              <w:right w:w="100" w:type="dxa"/>
            </w:tcMar>
          </w:tcPr>
          <w:p w14:paraId="40E23649" w14:textId="77777777" w:rsidR="005F1702" w:rsidRDefault="005F1702" w:rsidP="001F5BDB">
            <w:pPr>
              <w:widowControl w:val="0"/>
              <w:jc w:val="center"/>
              <w:rPr>
                <w:sz w:val="16"/>
                <w:szCs w:val="16"/>
              </w:rPr>
            </w:pPr>
            <w:r>
              <w:rPr>
                <w:sz w:val="16"/>
                <w:szCs w:val="16"/>
              </w:rPr>
              <w:t>298/186</w:t>
            </w:r>
          </w:p>
        </w:tc>
        <w:tc>
          <w:tcPr>
            <w:tcW w:w="832" w:type="dxa"/>
            <w:shd w:val="clear" w:color="auto" w:fill="EFEFEF"/>
            <w:tcMar>
              <w:top w:w="100" w:type="dxa"/>
              <w:left w:w="100" w:type="dxa"/>
              <w:bottom w:w="100" w:type="dxa"/>
              <w:right w:w="100" w:type="dxa"/>
            </w:tcMar>
          </w:tcPr>
          <w:p w14:paraId="41496390" w14:textId="77777777" w:rsidR="005F1702" w:rsidRDefault="005F1702" w:rsidP="001F5BDB">
            <w:pPr>
              <w:widowControl w:val="0"/>
              <w:jc w:val="center"/>
              <w:rPr>
                <w:sz w:val="16"/>
                <w:szCs w:val="16"/>
              </w:rPr>
            </w:pPr>
            <w:r>
              <w:rPr>
                <w:sz w:val="16"/>
                <w:szCs w:val="16"/>
              </w:rPr>
              <w:t>437</w:t>
            </w:r>
          </w:p>
        </w:tc>
        <w:tc>
          <w:tcPr>
            <w:tcW w:w="832" w:type="dxa"/>
            <w:shd w:val="clear" w:color="auto" w:fill="D9D9D9"/>
            <w:tcMar>
              <w:top w:w="100" w:type="dxa"/>
              <w:left w:w="100" w:type="dxa"/>
              <w:bottom w:w="100" w:type="dxa"/>
              <w:right w:w="100" w:type="dxa"/>
            </w:tcMar>
          </w:tcPr>
          <w:p w14:paraId="377D6B5F" w14:textId="77777777" w:rsidR="005F1702" w:rsidRDefault="005F1702" w:rsidP="001F5BDB">
            <w:pPr>
              <w:widowControl w:val="0"/>
              <w:jc w:val="center"/>
              <w:rPr>
                <w:sz w:val="16"/>
                <w:szCs w:val="16"/>
              </w:rPr>
            </w:pPr>
            <w:r>
              <w:rPr>
                <w:sz w:val="16"/>
                <w:szCs w:val="16"/>
              </w:rPr>
              <w:t>268</w:t>
            </w:r>
          </w:p>
        </w:tc>
        <w:tc>
          <w:tcPr>
            <w:tcW w:w="832" w:type="dxa"/>
            <w:shd w:val="clear" w:color="auto" w:fill="EFEFEF"/>
            <w:tcMar>
              <w:top w:w="100" w:type="dxa"/>
              <w:left w:w="100" w:type="dxa"/>
              <w:bottom w:w="100" w:type="dxa"/>
              <w:right w:w="100" w:type="dxa"/>
            </w:tcMar>
          </w:tcPr>
          <w:p w14:paraId="618CF01B" w14:textId="77777777" w:rsidR="005F1702" w:rsidRDefault="005F1702" w:rsidP="001F5BDB">
            <w:pPr>
              <w:widowControl w:val="0"/>
              <w:jc w:val="center"/>
              <w:rPr>
                <w:sz w:val="16"/>
                <w:szCs w:val="16"/>
              </w:rPr>
            </w:pPr>
            <w:r>
              <w:rPr>
                <w:sz w:val="16"/>
                <w:szCs w:val="16"/>
              </w:rPr>
              <w:t>555/407</w:t>
            </w:r>
          </w:p>
        </w:tc>
        <w:tc>
          <w:tcPr>
            <w:tcW w:w="832" w:type="dxa"/>
            <w:shd w:val="clear" w:color="auto" w:fill="D9D9D9"/>
            <w:tcMar>
              <w:top w:w="100" w:type="dxa"/>
              <w:left w:w="100" w:type="dxa"/>
              <w:bottom w:w="100" w:type="dxa"/>
              <w:right w:w="100" w:type="dxa"/>
            </w:tcMar>
          </w:tcPr>
          <w:p w14:paraId="76E4186B" w14:textId="77777777" w:rsidR="005F1702" w:rsidRDefault="005F1702" w:rsidP="001F5BDB">
            <w:pPr>
              <w:widowControl w:val="0"/>
              <w:jc w:val="center"/>
              <w:rPr>
                <w:sz w:val="16"/>
                <w:szCs w:val="16"/>
              </w:rPr>
            </w:pPr>
            <w:r>
              <w:rPr>
                <w:sz w:val="16"/>
                <w:szCs w:val="16"/>
              </w:rPr>
              <w:t>378/379</w:t>
            </w:r>
          </w:p>
        </w:tc>
        <w:tc>
          <w:tcPr>
            <w:tcW w:w="832" w:type="dxa"/>
            <w:shd w:val="clear" w:color="auto" w:fill="EFEFEF"/>
            <w:tcMar>
              <w:top w:w="100" w:type="dxa"/>
              <w:left w:w="100" w:type="dxa"/>
              <w:bottom w:w="100" w:type="dxa"/>
              <w:right w:w="100" w:type="dxa"/>
            </w:tcMar>
          </w:tcPr>
          <w:p w14:paraId="2789AE31" w14:textId="77777777" w:rsidR="005F1702" w:rsidRDefault="005F1702" w:rsidP="001F5BDB">
            <w:pPr>
              <w:widowControl w:val="0"/>
              <w:jc w:val="center"/>
              <w:rPr>
                <w:sz w:val="16"/>
                <w:szCs w:val="16"/>
              </w:rPr>
            </w:pPr>
            <w:r>
              <w:rPr>
                <w:sz w:val="16"/>
                <w:szCs w:val="16"/>
              </w:rPr>
              <w:t>108</w:t>
            </w:r>
          </w:p>
        </w:tc>
        <w:tc>
          <w:tcPr>
            <w:tcW w:w="832" w:type="dxa"/>
            <w:shd w:val="clear" w:color="auto" w:fill="D9D9D9"/>
            <w:tcMar>
              <w:top w:w="100" w:type="dxa"/>
              <w:left w:w="100" w:type="dxa"/>
              <w:bottom w:w="100" w:type="dxa"/>
              <w:right w:w="100" w:type="dxa"/>
            </w:tcMar>
          </w:tcPr>
          <w:p w14:paraId="67EC683D" w14:textId="77777777" w:rsidR="005F1702" w:rsidRDefault="005F1702" w:rsidP="001F5BDB">
            <w:pPr>
              <w:widowControl w:val="0"/>
              <w:jc w:val="center"/>
              <w:rPr>
                <w:sz w:val="16"/>
                <w:szCs w:val="16"/>
              </w:rPr>
            </w:pPr>
            <w:r>
              <w:rPr>
                <w:sz w:val="16"/>
                <w:szCs w:val="16"/>
              </w:rPr>
              <w:t>241</w:t>
            </w:r>
          </w:p>
        </w:tc>
        <w:tc>
          <w:tcPr>
            <w:tcW w:w="832" w:type="dxa"/>
            <w:shd w:val="clear" w:color="auto" w:fill="EFEFEF"/>
            <w:tcMar>
              <w:top w:w="100" w:type="dxa"/>
              <w:left w:w="100" w:type="dxa"/>
              <w:bottom w:w="100" w:type="dxa"/>
              <w:right w:w="100" w:type="dxa"/>
            </w:tcMar>
          </w:tcPr>
          <w:p w14:paraId="7367CF36" w14:textId="77777777" w:rsidR="005F1702" w:rsidRDefault="005F1702" w:rsidP="001F5BDB">
            <w:pPr>
              <w:widowControl w:val="0"/>
              <w:jc w:val="center"/>
              <w:rPr>
                <w:sz w:val="16"/>
                <w:szCs w:val="16"/>
              </w:rPr>
            </w:pPr>
            <w:r>
              <w:rPr>
                <w:sz w:val="16"/>
                <w:szCs w:val="16"/>
              </w:rPr>
              <w:t>Ave: 333</w:t>
            </w:r>
          </w:p>
        </w:tc>
        <w:tc>
          <w:tcPr>
            <w:tcW w:w="832" w:type="dxa"/>
            <w:shd w:val="clear" w:color="auto" w:fill="D9D9D9"/>
            <w:tcMar>
              <w:top w:w="100" w:type="dxa"/>
              <w:left w:w="100" w:type="dxa"/>
              <w:bottom w:w="100" w:type="dxa"/>
              <w:right w:w="100" w:type="dxa"/>
            </w:tcMar>
          </w:tcPr>
          <w:p w14:paraId="70854FC3" w14:textId="77777777" w:rsidR="005F1702" w:rsidRDefault="005F1702" w:rsidP="001F5BDB">
            <w:pPr>
              <w:widowControl w:val="0"/>
              <w:jc w:val="center"/>
              <w:rPr>
                <w:sz w:val="16"/>
                <w:szCs w:val="16"/>
              </w:rPr>
            </w:pPr>
            <w:r>
              <w:rPr>
                <w:sz w:val="16"/>
                <w:szCs w:val="16"/>
              </w:rPr>
              <w:t>Ave: 292</w:t>
            </w:r>
          </w:p>
        </w:tc>
      </w:tr>
      <w:tr w:rsidR="005F1702" w14:paraId="754D96A5" w14:textId="77777777" w:rsidTr="001F5BDB">
        <w:trPr>
          <w:trHeight w:val="20"/>
        </w:trPr>
        <w:tc>
          <w:tcPr>
            <w:tcW w:w="1050" w:type="dxa"/>
            <w:vMerge w:val="restart"/>
            <w:shd w:val="clear" w:color="auto" w:fill="D9D9D9"/>
            <w:tcMar>
              <w:top w:w="100" w:type="dxa"/>
              <w:left w:w="100" w:type="dxa"/>
              <w:bottom w:w="100" w:type="dxa"/>
              <w:right w:w="100" w:type="dxa"/>
            </w:tcMar>
          </w:tcPr>
          <w:p w14:paraId="7191827C" w14:textId="77777777" w:rsidR="005F1702" w:rsidRDefault="005F1702" w:rsidP="001F5BDB">
            <w:pPr>
              <w:widowControl w:val="0"/>
              <w:jc w:val="right"/>
              <w:rPr>
                <w:sz w:val="16"/>
                <w:szCs w:val="16"/>
              </w:rPr>
            </w:pPr>
            <w:r>
              <w:rPr>
                <w:sz w:val="16"/>
                <w:szCs w:val="16"/>
              </w:rPr>
              <w:t>No. big release days (&gt;10k)</w:t>
            </w:r>
          </w:p>
        </w:tc>
        <w:tc>
          <w:tcPr>
            <w:tcW w:w="555" w:type="dxa"/>
            <w:shd w:val="clear" w:color="auto" w:fill="D9D9D9"/>
            <w:tcMar>
              <w:top w:w="100" w:type="dxa"/>
              <w:left w:w="100" w:type="dxa"/>
              <w:bottom w:w="100" w:type="dxa"/>
              <w:right w:w="100" w:type="dxa"/>
            </w:tcMar>
          </w:tcPr>
          <w:p w14:paraId="7647B8D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388B2297" w14:textId="77777777" w:rsidR="005F1702" w:rsidRDefault="005F1702" w:rsidP="001F5BDB">
            <w:pPr>
              <w:widowControl w:val="0"/>
              <w:jc w:val="center"/>
              <w:rPr>
                <w:sz w:val="16"/>
                <w:szCs w:val="16"/>
              </w:rPr>
            </w:pPr>
            <w:r>
              <w:rPr>
                <w:sz w:val="16"/>
                <w:szCs w:val="16"/>
              </w:rPr>
              <w:t>2/1</w:t>
            </w:r>
          </w:p>
        </w:tc>
        <w:tc>
          <w:tcPr>
            <w:tcW w:w="832" w:type="dxa"/>
            <w:shd w:val="clear" w:color="auto" w:fill="D9D9D9"/>
            <w:tcMar>
              <w:top w:w="100" w:type="dxa"/>
              <w:left w:w="100" w:type="dxa"/>
              <w:bottom w:w="100" w:type="dxa"/>
              <w:right w:w="100" w:type="dxa"/>
            </w:tcMar>
          </w:tcPr>
          <w:p w14:paraId="4CBAD8E4" w14:textId="77777777" w:rsidR="005F1702" w:rsidRDefault="005F1702" w:rsidP="001F5BDB">
            <w:pPr>
              <w:widowControl w:val="0"/>
              <w:jc w:val="center"/>
              <w:rPr>
                <w:sz w:val="16"/>
                <w:szCs w:val="16"/>
              </w:rPr>
            </w:pPr>
            <w:r>
              <w:rPr>
                <w:sz w:val="16"/>
                <w:szCs w:val="16"/>
              </w:rPr>
              <w:t>4/4</w:t>
            </w:r>
          </w:p>
        </w:tc>
        <w:tc>
          <w:tcPr>
            <w:tcW w:w="832" w:type="dxa"/>
            <w:shd w:val="clear" w:color="auto" w:fill="EFEFEF"/>
            <w:tcMar>
              <w:top w:w="100" w:type="dxa"/>
              <w:left w:w="100" w:type="dxa"/>
              <w:bottom w:w="100" w:type="dxa"/>
              <w:right w:w="100" w:type="dxa"/>
            </w:tcMar>
          </w:tcPr>
          <w:p w14:paraId="371F7B18" w14:textId="77777777" w:rsidR="005F1702" w:rsidRDefault="005F1702" w:rsidP="001F5BDB">
            <w:pPr>
              <w:widowControl w:val="0"/>
              <w:jc w:val="center"/>
              <w:rPr>
                <w:sz w:val="16"/>
                <w:szCs w:val="16"/>
              </w:rPr>
            </w:pPr>
            <w:r>
              <w:rPr>
                <w:sz w:val="16"/>
                <w:szCs w:val="16"/>
              </w:rPr>
              <w:t>1</w:t>
            </w:r>
          </w:p>
        </w:tc>
        <w:tc>
          <w:tcPr>
            <w:tcW w:w="832" w:type="dxa"/>
            <w:shd w:val="clear" w:color="auto" w:fill="D9D9D9"/>
            <w:tcMar>
              <w:top w:w="100" w:type="dxa"/>
              <w:left w:w="100" w:type="dxa"/>
              <w:bottom w:w="100" w:type="dxa"/>
              <w:right w:w="100" w:type="dxa"/>
            </w:tcMar>
          </w:tcPr>
          <w:p w14:paraId="4DC22082" w14:textId="77777777" w:rsidR="005F1702" w:rsidRDefault="005F1702" w:rsidP="001F5BDB">
            <w:pPr>
              <w:widowControl w:val="0"/>
              <w:jc w:val="center"/>
              <w:rPr>
                <w:sz w:val="16"/>
                <w:szCs w:val="16"/>
              </w:rPr>
            </w:pPr>
            <w:r>
              <w:rPr>
                <w:sz w:val="16"/>
                <w:szCs w:val="16"/>
              </w:rPr>
              <w:t>4</w:t>
            </w:r>
          </w:p>
        </w:tc>
        <w:tc>
          <w:tcPr>
            <w:tcW w:w="832" w:type="dxa"/>
            <w:shd w:val="clear" w:color="auto" w:fill="EFEFEF"/>
            <w:tcMar>
              <w:top w:w="100" w:type="dxa"/>
              <w:left w:w="100" w:type="dxa"/>
              <w:bottom w:w="100" w:type="dxa"/>
              <w:right w:w="100" w:type="dxa"/>
            </w:tcMar>
          </w:tcPr>
          <w:p w14:paraId="2B65FE6F" w14:textId="77777777" w:rsidR="005F1702" w:rsidRDefault="005F1702" w:rsidP="001F5BDB">
            <w:pPr>
              <w:widowControl w:val="0"/>
              <w:jc w:val="center"/>
              <w:rPr>
                <w:sz w:val="16"/>
                <w:szCs w:val="16"/>
              </w:rPr>
            </w:pPr>
            <w:r>
              <w:rPr>
                <w:sz w:val="16"/>
                <w:szCs w:val="16"/>
              </w:rPr>
              <w:t>3/8</w:t>
            </w:r>
          </w:p>
        </w:tc>
        <w:tc>
          <w:tcPr>
            <w:tcW w:w="832" w:type="dxa"/>
            <w:shd w:val="clear" w:color="auto" w:fill="D9D9D9"/>
            <w:tcMar>
              <w:top w:w="100" w:type="dxa"/>
              <w:left w:w="100" w:type="dxa"/>
              <w:bottom w:w="100" w:type="dxa"/>
              <w:right w:w="100" w:type="dxa"/>
            </w:tcMar>
          </w:tcPr>
          <w:p w14:paraId="02DEAEB0" w14:textId="77777777" w:rsidR="005F1702" w:rsidRDefault="005F1702" w:rsidP="001F5BDB">
            <w:pPr>
              <w:widowControl w:val="0"/>
              <w:jc w:val="center"/>
              <w:rPr>
                <w:sz w:val="16"/>
                <w:szCs w:val="16"/>
              </w:rPr>
            </w:pPr>
            <w:r>
              <w:rPr>
                <w:sz w:val="16"/>
                <w:szCs w:val="16"/>
              </w:rPr>
              <w:t>5/5</w:t>
            </w:r>
          </w:p>
        </w:tc>
        <w:tc>
          <w:tcPr>
            <w:tcW w:w="832" w:type="dxa"/>
            <w:shd w:val="clear" w:color="auto" w:fill="EFEFEF"/>
            <w:tcMar>
              <w:top w:w="100" w:type="dxa"/>
              <w:left w:w="100" w:type="dxa"/>
              <w:bottom w:w="100" w:type="dxa"/>
              <w:right w:w="100" w:type="dxa"/>
            </w:tcMar>
          </w:tcPr>
          <w:p w14:paraId="33E0388E" w14:textId="77777777" w:rsidR="005F1702" w:rsidRDefault="005F1702" w:rsidP="001F5BDB">
            <w:pPr>
              <w:widowControl w:val="0"/>
              <w:jc w:val="center"/>
              <w:rPr>
                <w:sz w:val="16"/>
                <w:szCs w:val="16"/>
              </w:rPr>
            </w:pPr>
            <w:r>
              <w:rPr>
                <w:sz w:val="16"/>
                <w:szCs w:val="16"/>
              </w:rPr>
              <w:t>6</w:t>
            </w:r>
          </w:p>
        </w:tc>
        <w:tc>
          <w:tcPr>
            <w:tcW w:w="832" w:type="dxa"/>
            <w:shd w:val="clear" w:color="auto" w:fill="D9D9D9"/>
            <w:tcMar>
              <w:top w:w="100" w:type="dxa"/>
              <w:left w:w="100" w:type="dxa"/>
              <w:bottom w:w="100" w:type="dxa"/>
              <w:right w:w="100" w:type="dxa"/>
            </w:tcMar>
          </w:tcPr>
          <w:p w14:paraId="3BE67648"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135478B5" w14:textId="77777777" w:rsidR="005F1702" w:rsidRDefault="005F1702" w:rsidP="001F5BDB">
            <w:pPr>
              <w:widowControl w:val="0"/>
              <w:jc w:val="center"/>
              <w:rPr>
                <w:sz w:val="16"/>
                <w:szCs w:val="16"/>
              </w:rPr>
            </w:pPr>
            <w:r>
              <w:rPr>
                <w:sz w:val="16"/>
                <w:szCs w:val="16"/>
              </w:rPr>
              <w:t>Tot: 21</w:t>
            </w:r>
          </w:p>
        </w:tc>
        <w:tc>
          <w:tcPr>
            <w:tcW w:w="832" w:type="dxa"/>
            <w:shd w:val="clear" w:color="auto" w:fill="D9D9D9"/>
            <w:tcMar>
              <w:top w:w="100" w:type="dxa"/>
              <w:left w:w="100" w:type="dxa"/>
              <w:bottom w:w="100" w:type="dxa"/>
              <w:right w:w="100" w:type="dxa"/>
            </w:tcMar>
          </w:tcPr>
          <w:p w14:paraId="2AA77559" w14:textId="77777777" w:rsidR="005F1702" w:rsidRDefault="005F1702" w:rsidP="001F5BDB">
            <w:pPr>
              <w:widowControl w:val="0"/>
              <w:jc w:val="center"/>
              <w:rPr>
                <w:sz w:val="16"/>
                <w:szCs w:val="16"/>
              </w:rPr>
            </w:pPr>
            <w:r>
              <w:rPr>
                <w:sz w:val="16"/>
                <w:szCs w:val="16"/>
              </w:rPr>
              <w:t>Tot: 27</w:t>
            </w:r>
          </w:p>
        </w:tc>
      </w:tr>
      <w:tr w:rsidR="005F1702" w14:paraId="653764C1" w14:textId="77777777" w:rsidTr="001F5BDB">
        <w:trPr>
          <w:trHeight w:val="20"/>
        </w:trPr>
        <w:tc>
          <w:tcPr>
            <w:tcW w:w="1050" w:type="dxa"/>
            <w:vMerge/>
            <w:shd w:val="clear" w:color="auto" w:fill="D9D9D9"/>
            <w:tcMar>
              <w:top w:w="100" w:type="dxa"/>
              <w:left w:w="100" w:type="dxa"/>
              <w:bottom w:w="100" w:type="dxa"/>
              <w:right w:w="100" w:type="dxa"/>
            </w:tcMar>
          </w:tcPr>
          <w:p w14:paraId="3C992470"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5A17B72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5AD929AE" w14:textId="77777777" w:rsidR="005F1702" w:rsidRDefault="005F1702" w:rsidP="001F5BDB">
            <w:pPr>
              <w:widowControl w:val="0"/>
              <w:jc w:val="center"/>
              <w:rPr>
                <w:sz w:val="16"/>
                <w:szCs w:val="16"/>
              </w:rPr>
            </w:pPr>
            <w:r>
              <w:rPr>
                <w:sz w:val="16"/>
                <w:szCs w:val="16"/>
              </w:rPr>
              <w:t>3/3</w:t>
            </w:r>
          </w:p>
        </w:tc>
        <w:tc>
          <w:tcPr>
            <w:tcW w:w="832" w:type="dxa"/>
            <w:shd w:val="clear" w:color="auto" w:fill="D9D9D9"/>
            <w:tcMar>
              <w:top w:w="100" w:type="dxa"/>
              <w:left w:w="100" w:type="dxa"/>
              <w:bottom w:w="100" w:type="dxa"/>
              <w:right w:w="100" w:type="dxa"/>
            </w:tcMar>
          </w:tcPr>
          <w:p w14:paraId="5820D6FE" w14:textId="77777777" w:rsidR="005F1702" w:rsidRDefault="005F1702" w:rsidP="001F5BDB">
            <w:pPr>
              <w:widowControl w:val="0"/>
              <w:jc w:val="center"/>
              <w:rPr>
                <w:sz w:val="16"/>
                <w:szCs w:val="16"/>
              </w:rPr>
            </w:pPr>
            <w:r>
              <w:rPr>
                <w:sz w:val="16"/>
                <w:szCs w:val="16"/>
              </w:rPr>
              <w:t>2/3</w:t>
            </w:r>
          </w:p>
        </w:tc>
        <w:tc>
          <w:tcPr>
            <w:tcW w:w="832" w:type="dxa"/>
            <w:shd w:val="clear" w:color="auto" w:fill="EFEFEF"/>
            <w:tcMar>
              <w:top w:w="100" w:type="dxa"/>
              <w:left w:w="100" w:type="dxa"/>
              <w:bottom w:w="100" w:type="dxa"/>
              <w:right w:w="100" w:type="dxa"/>
            </w:tcMar>
          </w:tcPr>
          <w:p w14:paraId="7EE4C5DB" w14:textId="77777777" w:rsidR="005F1702" w:rsidRDefault="005F1702" w:rsidP="001F5BDB">
            <w:pPr>
              <w:widowControl w:val="0"/>
              <w:jc w:val="center"/>
              <w:rPr>
                <w:sz w:val="16"/>
                <w:szCs w:val="16"/>
              </w:rPr>
            </w:pPr>
            <w:r>
              <w:rPr>
                <w:sz w:val="16"/>
                <w:szCs w:val="16"/>
              </w:rPr>
              <w:t>5</w:t>
            </w:r>
          </w:p>
        </w:tc>
        <w:tc>
          <w:tcPr>
            <w:tcW w:w="832" w:type="dxa"/>
            <w:shd w:val="clear" w:color="auto" w:fill="D9D9D9"/>
            <w:tcMar>
              <w:top w:w="100" w:type="dxa"/>
              <w:left w:w="100" w:type="dxa"/>
              <w:bottom w:w="100" w:type="dxa"/>
              <w:right w:w="100" w:type="dxa"/>
            </w:tcMar>
          </w:tcPr>
          <w:p w14:paraId="29875EDE"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494F2B50" w14:textId="77777777" w:rsidR="005F1702" w:rsidRDefault="005F1702" w:rsidP="001F5BDB">
            <w:pPr>
              <w:widowControl w:val="0"/>
              <w:jc w:val="center"/>
              <w:rPr>
                <w:sz w:val="16"/>
                <w:szCs w:val="16"/>
              </w:rPr>
            </w:pPr>
            <w:r>
              <w:rPr>
                <w:sz w:val="16"/>
                <w:szCs w:val="16"/>
              </w:rPr>
              <w:t>7/7</w:t>
            </w:r>
          </w:p>
        </w:tc>
        <w:tc>
          <w:tcPr>
            <w:tcW w:w="832" w:type="dxa"/>
            <w:shd w:val="clear" w:color="auto" w:fill="D9D9D9"/>
            <w:tcMar>
              <w:top w:w="100" w:type="dxa"/>
              <w:left w:w="100" w:type="dxa"/>
              <w:bottom w:w="100" w:type="dxa"/>
              <w:right w:w="100" w:type="dxa"/>
            </w:tcMar>
          </w:tcPr>
          <w:p w14:paraId="7D3D6C88" w14:textId="77777777" w:rsidR="005F1702" w:rsidRDefault="005F1702" w:rsidP="001F5BDB">
            <w:pPr>
              <w:widowControl w:val="0"/>
              <w:jc w:val="center"/>
              <w:rPr>
                <w:sz w:val="16"/>
                <w:szCs w:val="16"/>
              </w:rPr>
            </w:pPr>
            <w:r>
              <w:rPr>
                <w:sz w:val="16"/>
                <w:szCs w:val="16"/>
              </w:rPr>
              <w:t>5/10</w:t>
            </w:r>
          </w:p>
        </w:tc>
        <w:tc>
          <w:tcPr>
            <w:tcW w:w="832" w:type="dxa"/>
            <w:shd w:val="clear" w:color="auto" w:fill="EFEFEF"/>
            <w:tcMar>
              <w:top w:w="100" w:type="dxa"/>
              <w:left w:w="100" w:type="dxa"/>
              <w:bottom w:w="100" w:type="dxa"/>
              <w:right w:w="100" w:type="dxa"/>
            </w:tcMar>
          </w:tcPr>
          <w:p w14:paraId="3879A0C2" w14:textId="77777777" w:rsidR="005F1702" w:rsidRDefault="005F1702" w:rsidP="001F5BDB">
            <w:pPr>
              <w:widowControl w:val="0"/>
              <w:jc w:val="center"/>
              <w:rPr>
                <w:sz w:val="16"/>
                <w:szCs w:val="16"/>
              </w:rPr>
            </w:pPr>
            <w:r>
              <w:rPr>
                <w:sz w:val="16"/>
                <w:szCs w:val="16"/>
              </w:rPr>
              <w:t>11</w:t>
            </w:r>
          </w:p>
        </w:tc>
        <w:tc>
          <w:tcPr>
            <w:tcW w:w="832" w:type="dxa"/>
            <w:shd w:val="clear" w:color="auto" w:fill="D9D9D9"/>
            <w:tcMar>
              <w:top w:w="100" w:type="dxa"/>
              <w:left w:w="100" w:type="dxa"/>
              <w:bottom w:w="100" w:type="dxa"/>
              <w:right w:w="100" w:type="dxa"/>
            </w:tcMar>
          </w:tcPr>
          <w:p w14:paraId="2D18F5FD" w14:textId="77777777" w:rsidR="005F1702" w:rsidRDefault="005F1702" w:rsidP="001F5BDB">
            <w:pPr>
              <w:widowControl w:val="0"/>
              <w:jc w:val="center"/>
              <w:rPr>
                <w:sz w:val="16"/>
                <w:szCs w:val="16"/>
              </w:rPr>
            </w:pPr>
            <w:r>
              <w:rPr>
                <w:sz w:val="16"/>
                <w:szCs w:val="16"/>
              </w:rPr>
              <w:t>10</w:t>
            </w:r>
          </w:p>
        </w:tc>
        <w:tc>
          <w:tcPr>
            <w:tcW w:w="832" w:type="dxa"/>
            <w:shd w:val="clear" w:color="auto" w:fill="EFEFEF"/>
            <w:tcMar>
              <w:top w:w="100" w:type="dxa"/>
              <w:left w:w="100" w:type="dxa"/>
              <w:bottom w:w="100" w:type="dxa"/>
              <w:right w:w="100" w:type="dxa"/>
            </w:tcMar>
          </w:tcPr>
          <w:p w14:paraId="31A1B7A3" w14:textId="77777777" w:rsidR="005F1702" w:rsidRDefault="005F1702" w:rsidP="001F5BDB">
            <w:pPr>
              <w:widowControl w:val="0"/>
              <w:jc w:val="center"/>
              <w:rPr>
                <w:sz w:val="16"/>
                <w:szCs w:val="16"/>
              </w:rPr>
            </w:pPr>
            <w:r>
              <w:rPr>
                <w:sz w:val="16"/>
                <w:szCs w:val="16"/>
              </w:rPr>
              <w:t>Tot: 36</w:t>
            </w:r>
          </w:p>
        </w:tc>
        <w:tc>
          <w:tcPr>
            <w:tcW w:w="832" w:type="dxa"/>
            <w:shd w:val="clear" w:color="auto" w:fill="D9D9D9"/>
            <w:tcMar>
              <w:top w:w="100" w:type="dxa"/>
              <w:left w:w="100" w:type="dxa"/>
              <w:bottom w:w="100" w:type="dxa"/>
              <w:right w:w="100" w:type="dxa"/>
            </w:tcMar>
          </w:tcPr>
          <w:p w14:paraId="240EC20E" w14:textId="77777777" w:rsidR="005F1702" w:rsidRDefault="005F1702" w:rsidP="001F5BDB">
            <w:pPr>
              <w:widowControl w:val="0"/>
              <w:jc w:val="center"/>
              <w:rPr>
                <w:sz w:val="16"/>
                <w:szCs w:val="16"/>
              </w:rPr>
            </w:pPr>
            <w:r>
              <w:rPr>
                <w:sz w:val="16"/>
                <w:szCs w:val="16"/>
              </w:rPr>
              <w:t>Tot: 35</w:t>
            </w:r>
          </w:p>
        </w:tc>
      </w:tr>
    </w:tbl>
    <w:p w14:paraId="2B9BF5E0" w14:textId="77777777" w:rsidR="005F1702" w:rsidRDefault="005F1702" w:rsidP="005F1702">
      <w:pPr>
        <w:suppressLineNumbers/>
        <w:rPr>
          <w:b/>
        </w:rPr>
      </w:pPr>
      <w:r>
        <w:rPr>
          <w:b/>
        </w:rPr>
        <w:br w:type="page"/>
      </w:r>
    </w:p>
    <w:p w14:paraId="19345E21" w14:textId="77777777" w:rsidR="005F1702" w:rsidRPr="002D0328" w:rsidRDefault="005F1702" w:rsidP="005F1702">
      <w:pPr>
        <w:suppressLineNumbers/>
        <w:rPr>
          <w:b/>
        </w:rPr>
      </w:pPr>
      <w:r w:rsidRPr="002D0328">
        <w:rPr>
          <w:b/>
        </w:rPr>
        <w:lastRenderedPageBreak/>
        <w:t>Larval rearing methods</w:t>
      </w:r>
    </w:p>
    <w:p w14:paraId="090BE3F8" w14:textId="77777777" w:rsidR="005F1702" w:rsidRPr="002D0328" w:rsidRDefault="005F1702" w:rsidP="005F1702">
      <w:pPr>
        <w:suppressLineNumbers/>
      </w:pPr>
      <w:r w:rsidRPr="002D0328">
        <w:t>Larvae collected between May 19 and July 6 were separated by treatment and cohort and reared over 67 days from May 19 to July 25. For all culture tanks, seawater was heated to 18°C in a common 1,610-L recirculating reservoir (1610 L) using Aqua Logic digital temperature controllers (TR115SN), dosed with live algae cocktail via an Iwaki metering pump to achieve 100,000 cells/mL, and distributed to culture tanks. Larvae were grown in two connected 19-L flow-through tanks (19-L; 8-L/</w:t>
      </w:r>
      <w:proofErr w:type="spellStart"/>
      <w:r w:rsidRPr="002D0328">
        <w:t>hr</w:t>
      </w:r>
      <w:proofErr w:type="spellEnd"/>
      <w:r w:rsidRPr="002D0328">
        <w:t>) with aerated, filtered seawater (1 µm) at 18°C. The two-tank larval system was used to cull dead larvae: water flowed from one 19-L</w:t>
      </w:r>
      <w:r w:rsidRPr="002D0328">
        <w:rPr>
          <w:rFonts w:eastAsia="Arial Unicode MS"/>
        </w:rPr>
        <w:t xml:space="preserve"> tank where larvae were added but non-swimming larvae would remain (“mortality tank”) to the next (“live tank”), carrying live, swimming larvae which were then contained on a 100 µm screen. Twice weekly, live larval tanks were screened into three size classes: 100 µm &lt; X &lt; 180 µm (“100 µm”), 180 µm &lt; X</w:t>
      </w:r>
      <w:r w:rsidRPr="002D0328">
        <w:rPr>
          <w:rFonts w:eastAsia="Arial Unicode MS" w:hint="eastAsia"/>
        </w:rPr>
        <w:t xml:space="preserve"> </w:t>
      </w:r>
      <w:r w:rsidRPr="002D0328">
        <w:rPr>
          <w:rFonts w:eastAsia="Arial Unicode MS"/>
        </w:rPr>
        <w:t>&lt; 224 µm (“180 µm”</w:t>
      </w:r>
      <w:proofErr w:type="gramStart"/>
      <w:r w:rsidRPr="002D0328">
        <w:rPr>
          <w:rFonts w:eastAsia="Arial Unicode MS"/>
        </w:rPr>
        <w:t>),  &gt;</w:t>
      </w:r>
      <w:proofErr w:type="gramEnd"/>
      <w:r w:rsidRPr="002D0328">
        <w:rPr>
          <w:rFonts w:eastAsia="Arial Unicode MS"/>
        </w:rPr>
        <w:t xml:space="preserve">224 µm (“224 µm”, which is when </w:t>
      </w:r>
      <w:r w:rsidRPr="002D0328">
        <w:rPr>
          <w:i/>
        </w:rPr>
        <w:t xml:space="preserve">O. </w:t>
      </w:r>
      <w:proofErr w:type="spellStart"/>
      <w:r w:rsidRPr="002D0328">
        <w:rPr>
          <w:i/>
        </w:rPr>
        <w:t>lurida</w:t>
      </w:r>
      <w:proofErr w:type="spellEnd"/>
      <w:r w:rsidRPr="002D0328">
        <w:rPr>
          <w:rFonts w:eastAsia="Gungsuh"/>
        </w:rPr>
        <w:t xml:space="preserve"> larvae are near metamorphosis). Each size class was subsampled and counted, then the 100 µm and 180 µm classes returned to larval tanks. The number of live larvae returned to culture tanks informed stocking of newly released larvae. To maximize genetic diversity of offspring, newly spawned larvae (</w:t>
      </w:r>
      <w:r w:rsidRPr="002D0328">
        <w:rPr>
          <w:rFonts w:ascii="Cambria Math" w:eastAsia="Gungsuh" w:hAnsi="Cambria Math" w:cs="Cambria Math"/>
        </w:rPr>
        <w:t>≲</w:t>
      </w:r>
      <w:r w:rsidRPr="002D0328">
        <w:rPr>
          <w:rFonts w:eastAsia="Gungsuh"/>
        </w:rPr>
        <w:t xml:space="preserve"> 50,000) were added to culture tanks continuously to a maximum stocking density of </w:t>
      </w:r>
      <w:r w:rsidRPr="002D0328">
        <w:t xml:space="preserve">200,000 larvae (~10 larva/mL) (PSRF pers. communication &amp; </w:t>
      </w:r>
      <w:hyperlink r:id="rId576">
        <w:r w:rsidRPr="002D0328">
          <w:t>FAO manual</w:t>
        </w:r>
      </w:hyperlink>
      <w:r w:rsidRPr="002D0328">
        <w:t xml:space="preserve">). The contents in the mortality buckets were collected during biweekly screenings on a 100 µm screen to count live and dead oysters, but live were not kept. </w:t>
      </w:r>
    </w:p>
    <w:p w14:paraId="37EC9F3B" w14:textId="4ECDE9DC" w:rsidR="005F1702" w:rsidRPr="005F1702" w:rsidRDefault="005F1702" w:rsidP="005F1702">
      <w:pPr>
        <w:suppressLineNumbers/>
        <w:ind w:firstLine="720"/>
      </w:pPr>
      <w:r w:rsidRPr="002D0328">
        <w:t>During the twice weekly screening days, larvae that were larger than 224 µm were moved to downwelling setting silos, separated by cohort, temperature and pCO</w:t>
      </w:r>
      <w:r w:rsidRPr="002D0328">
        <w:rPr>
          <w:vertAlign w:val="subscript"/>
        </w:rPr>
        <w:t>2</w:t>
      </w:r>
      <w:r w:rsidRPr="002D0328">
        <w:t xml:space="preserve"> treatment. Setting tanks were 180 µm silos with 18°C filtered seawater (1 µm) dosed with live algae, which then flowed into each silo from 8-L/</w:t>
      </w:r>
      <w:proofErr w:type="spellStart"/>
      <w:r w:rsidRPr="002D0328">
        <w:t>hr</w:t>
      </w:r>
      <w:proofErr w:type="spellEnd"/>
      <w:r w:rsidRPr="002D0328">
        <w:t xml:space="preserve"> irrigation drippers. Pacific oyster shell fragments (224 - 450 µm) were sprinkled into each silo to cover the surface to provide a settlement substrate. Silos were cleaned with freshwater (18°C) several times per week. Live, metamorphosed oysters were counted on August 12 for survival rate from 224 um to post-metamorphosis (“post-set”), then transferred to 450 µm silos with ~17°C upwelling filtered seawater (5 µm) to continue rearing. Oysters were fed live algae using a gravity algae header </w:t>
      </w:r>
      <w:proofErr w:type="gramStart"/>
      <w:r w:rsidRPr="002D0328">
        <w:t>tank, and</w:t>
      </w:r>
      <w:proofErr w:type="gramEnd"/>
      <w:r w:rsidRPr="002D0328">
        <w:t xml:space="preserve"> rinsed 1-2 times per week with freshwater. On October 4, when oysters were between 13-20 weeks old, all groups were moved to screen pouches separated by cohort x temperature x pCO</w:t>
      </w:r>
      <w:r w:rsidRPr="002D0328">
        <w:rPr>
          <w:vertAlign w:val="subscript"/>
        </w:rPr>
        <w:t>2</w:t>
      </w:r>
      <w:r w:rsidRPr="002D0328">
        <w:t xml:space="preserve">, affixed to the inside of shellfish cages, and hung in Clam Bay until June 2018. </w:t>
      </w:r>
      <w:r w:rsidRPr="002D0328">
        <w:br w:type="page"/>
      </w:r>
    </w:p>
    <w:p w14:paraId="0BA56584" w14:textId="77777777" w:rsidR="005F1702" w:rsidRDefault="005F1702" w:rsidP="005F1702">
      <w:pPr>
        <w:suppressLineNumbers/>
      </w:pPr>
    </w:p>
    <w:tbl>
      <w:tblPr>
        <w:tblW w:w="98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80"/>
        <w:gridCol w:w="630"/>
        <w:gridCol w:w="720"/>
        <w:gridCol w:w="810"/>
        <w:gridCol w:w="810"/>
        <w:gridCol w:w="720"/>
        <w:gridCol w:w="810"/>
        <w:gridCol w:w="810"/>
        <w:gridCol w:w="810"/>
        <w:gridCol w:w="810"/>
        <w:gridCol w:w="900"/>
        <w:gridCol w:w="900"/>
      </w:tblGrid>
      <w:tr w:rsidR="005F1702" w14:paraId="639F095F" w14:textId="77777777" w:rsidTr="001F5BDB">
        <w:trPr>
          <w:trHeight w:val="51"/>
          <w:jc w:val="center"/>
        </w:trPr>
        <w:tc>
          <w:tcPr>
            <w:tcW w:w="9810" w:type="dxa"/>
            <w:gridSpan w:val="12"/>
            <w:shd w:val="clear" w:color="auto" w:fill="D9D9D9"/>
            <w:tcMar>
              <w:top w:w="100" w:type="dxa"/>
              <w:left w:w="100" w:type="dxa"/>
              <w:bottom w:w="100" w:type="dxa"/>
              <w:right w:w="100" w:type="dxa"/>
            </w:tcMar>
          </w:tcPr>
          <w:p w14:paraId="63342C94" w14:textId="77777777" w:rsidR="005F1702" w:rsidRPr="001C5FC7" w:rsidRDefault="005F1702" w:rsidP="001F5BDB">
            <w:pPr>
              <w:widowControl w:val="0"/>
              <w:rPr>
                <w:sz w:val="18"/>
                <w:szCs w:val="18"/>
              </w:rPr>
            </w:pPr>
            <w:r w:rsidRPr="001C5FC7">
              <w:rPr>
                <w:b/>
                <w:sz w:val="18"/>
                <w:szCs w:val="18"/>
              </w:rPr>
              <w:t>Supplementary Table 6</w:t>
            </w:r>
            <w:r w:rsidRPr="001C5FC7">
              <w:rPr>
                <w:sz w:val="18"/>
                <w:szCs w:val="18"/>
              </w:rPr>
              <w:t xml:space="preserve">: Tank densities during offspring rearing. </w:t>
            </w:r>
          </w:p>
        </w:tc>
      </w:tr>
      <w:tr w:rsidR="005F1702" w14:paraId="6ECCC495" w14:textId="77777777" w:rsidTr="001F5BDB">
        <w:trPr>
          <w:trHeight w:val="23"/>
          <w:jc w:val="center"/>
        </w:trPr>
        <w:tc>
          <w:tcPr>
            <w:tcW w:w="1080" w:type="dxa"/>
            <w:shd w:val="clear" w:color="auto" w:fill="D9D9D9"/>
            <w:tcMar>
              <w:top w:w="100" w:type="dxa"/>
              <w:left w:w="100" w:type="dxa"/>
              <w:bottom w:w="100" w:type="dxa"/>
              <w:right w:w="100" w:type="dxa"/>
            </w:tcMar>
          </w:tcPr>
          <w:p w14:paraId="67377905"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62AAA27" w14:textId="77777777" w:rsidR="005F1702" w:rsidRPr="001C5FC7" w:rsidRDefault="005F1702" w:rsidP="001F5BDB">
            <w:pPr>
              <w:widowControl w:val="0"/>
              <w:jc w:val="center"/>
              <w:rPr>
                <w:sz w:val="18"/>
                <w:szCs w:val="18"/>
              </w:rPr>
            </w:pPr>
          </w:p>
        </w:tc>
        <w:tc>
          <w:tcPr>
            <w:tcW w:w="1530" w:type="dxa"/>
            <w:gridSpan w:val="2"/>
            <w:shd w:val="clear" w:color="auto" w:fill="EFEFEF"/>
            <w:tcMar>
              <w:top w:w="100" w:type="dxa"/>
              <w:left w:w="100" w:type="dxa"/>
              <w:bottom w:w="100" w:type="dxa"/>
              <w:right w:w="100" w:type="dxa"/>
            </w:tcMar>
          </w:tcPr>
          <w:p w14:paraId="3DCE853E" w14:textId="77777777" w:rsidR="005F1702" w:rsidRPr="001C5FC7" w:rsidRDefault="005F1702" w:rsidP="001F5BDB">
            <w:pPr>
              <w:widowControl w:val="0"/>
              <w:jc w:val="center"/>
              <w:rPr>
                <w:i/>
                <w:sz w:val="18"/>
                <w:szCs w:val="18"/>
              </w:rPr>
            </w:pPr>
            <w:r w:rsidRPr="001C5FC7">
              <w:rPr>
                <w:i/>
                <w:sz w:val="18"/>
                <w:szCs w:val="18"/>
              </w:rPr>
              <w:t xml:space="preserve">Fidalgo Bay </w:t>
            </w:r>
          </w:p>
          <w:p w14:paraId="36DA64A8" w14:textId="77777777" w:rsidR="005F1702" w:rsidRPr="001C5FC7" w:rsidRDefault="005F1702" w:rsidP="001F5BDB">
            <w:pPr>
              <w:widowControl w:val="0"/>
              <w:jc w:val="center"/>
              <w:rPr>
                <w:i/>
                <w:sz w:val="18"/>
                <w:szCs w:val="18"/>
              </w:rPr>
            </w:pPr>
            <w:r w:rsidRPr="001C5FC7">
              <w:rPr>
                <w:i/>
                <w:sz w:val="18"/>
                <w:szCs w:val="18"/>
              </w:rPr>
              <w:t>(2 replicates)</w:t>
            </w:r>
          </w:p>
        </w:tc>
        <w:tc>
          <w:tcPr>
            <w:tcW w:w="1530" w:type="dxa"/>
            <w:gridSpan w:val="2"/>
            <w:shd w:val="clear" w:color="auto" w:fill="EFEFEF"/>
            <w:tcMar>
              <w:top w:w="100" w:type="dxa"/>
              <w:left w:w="100" w:type="dxa"/>
              <w:bottom w:w="100" w:type="dxa"/>
              <w:right w:w="100" w:type="dxa"/>
            </w:tcMar>
          </w:tcPr>
          <w:p w14:paraId="73543F4B" w14:textId="77777777" w:rsidR="005F1702" w:rsidRPr="001C5FC7" w:rsidRDefault="005F1702" w:rsidP="001F5BDB">
            <w:pPr>
              <w:widowControl w:val="0"/>
              <w:jc w:val="center"/>
              <w:rPr>
                <w:sz w:val="18"/>
                <w:szCs w:val="18"/>
              </w:rPr>
            </w:pPr>
            <w:proofErr w:type="spellStart"/>
            <w:r w:rsidRPr="001C5FC7">
              <w:rPr>
                <w:i/>
                <w:sz w:val="18"/>
                <w:szCs w:val="18"/>
              </w:rPr>
              <w:t>Dabob</w:t>
            </w:r>
            <w:proofErr w:type="spellEnd"/>
            <w:r w:rsidRPr="001C5FC7">
              <w:rPr>
                <w:i/>
                <w:sz w:val="18"/>
                <w:szCs w:val="18"/>
              </w:rPr>
              <w:t xml:space="preserve"> Bay</w:t>
            </w:r>
          </w:p>
        </w:tc>
        <w:tc>
          <w:tcPr>
            <w:tcW w:w="1620" w:type="dxa"/>
            <w:gridSpan w:val="2"/>
            <w:shd w:val="clear" w:color="auto" w:fill="EFEFEF"/>
            <w:tcMar>
              <w:top w:w="100" w:type="dxa"/>
              <w:left w:w="100" w:type="dxa"/>
              <w:bottom w:w="100" w:type="dxa"/>
              <w:right w:w="100" w:type="dxa"/>
            </w:tcMar>
          </w:tcPr>
          <w:p w14:paraId="020D1E48" w14:textId="77777777" w:rsidR="005F1702" w:rsidRPr="001C5FC7" w:rsidRDefault="005F1702" w:rsidP="001F5BDB">
            <w:pPr>
              <w:widowControl w:val="0"/>
              <w:jc w:val="center"/>
              <w:rPr>
                <w:i/>
                <w:sz w:val="18"/>
                <w:szCs w:val="18"/>
              </w:rPr>
            </w:pPr>
            <w:r w:rsidRPr="001C5FC7">
              <w:rPr>
                <w:i/>
                <w:sz w:val="18"/>
                <w:szCs w:val="18"/>
              </w:rPr>
              <w:t>Oyster Bay - F1</w:t>
            </w:r>
          </w:p>
          <w:p w14:paraId="4C4F5159" w14:textId="77777777" w:rsidR="005F1702" w:rsidRPr="001C5FC7" w:rsidRDefault="005F1702" w:rsidP="001F5BDB">
            <w:pPr>
              <w:widowControl w:val="0"/>
              <w:jc w:val="center"/>
              <w:rPr>
                <w:i/>
                <w:sz w:val="18"/>
                <w:szCs w:val="18"/>
              </w:rPr>
            </w:pPr>
            <w:r w:rsidRPr="001C5FC7">
              <w:rPr>
                <w:i/>
                <w:sz w:val="18"/>
                <w:szCs w:val="18"/>
              </w:rPr>
              <w:t>(2 replicates)</w:t>
            </w:r>
          </w:p>
        </w:tc>
        <w:tc>
          <w:tcPr>
            <w:tcW w:w="1620" w:type="dxa"/>
            <w:gridSpan w:val="2"/>
            <w:shd w:val="clear" w:color="auto" w:fill="EFEFEF"/>
            <w:tcMar>
              <w:top w:w="100" w:type="dxa"/>
              <w:left w:w="100" w:type="dxa"/>
              <w:bottom w:w="100" w:type="dxa"/>
              <w:right w:w="100" w:type="dxa"/>
            </w:tcMar>
          </w:tcPr>
          <w:p w14:paraId="19F0AF15" w14:textId="77777777" w:rsidR="005F1702" w:rsidRPr="001C5FC7" w:rsidRDefault="005F1702" w:rsidP="001F5BDB">
            <w:pPr>
              <w:widowControl w:val="0"/>
              <w:jc w:val="center"/>
              <w:rPr>
                <w:i/>
                <w:sz w:val="18"/>
                <w:szCs w:val="18"/>
              </w:rPr>
            </w:pPr>
            <w:r w:rsidRPr="001C5FC7">
              <w:rPr>
                <w:i/>
                <w:sz w:val="18"/>
                <w:szCs w:val="18"/>
              </w:rPr>
              <w:t>Oyster Bay - F2</w:t>
            </w:r>
          </w:p>
        </w:tc>
        <w:tc>
          <w:tcPr>
            <w:tcW w:w="1800" w:type="dxa"/>
            <w:gridSpan w:val="2"/>
            <w:shd w:val="clear" w:color="auto" w:fill="EFEFEF"/>
            <w:tcMar>
              <w:top w:w="100" w:type="dxa"/>
              <w:left w:w="100" w:type="dxa"/>
              <w:bottom w:w="100" w:type="dxa"/>
              <w:right w:w="100" w:type="dxa"/>
            </w:tcMar>
          </w:tcPr>
          <w:p w14:paraId="41798AC0" w14:textId="77777777" w:rsidR="005F1702" w:rsidRPr="001C5FC7" w:rsidRDefault="005F1702" w:rsidP="001F5BDB">
            <w:pPr>
              <w:widowControl w:val="0"/>
              <w:jc w:val="center"/>
              <w:rPr>
                <w:i/>
                <w:sz w:val="18"/>
                <w:szCs w:val="18"/>
              </w:rPr>
            </w:pPr>
            <w:r w:rsidRPr="001C5FC7">
              <w:rPr>
                <w:i/>
                <w:sz w:val="18"/>
                <w:szCs w:val="18"/>
              </w:rPr>
              <w:t>All</w:t>
            </w:r>
          </w:p>
        </w:tc>
      </w:tr>
      <w:tr w:rsidR="005F1702" w14:paraId="4BFBEF2C" w14:textId="77777777" w:rsidTr="001F5BDB">
        <w:trPr>
          <w:trHeight w:val="23"/>
          <w:jc w:val="center"/>
        </w:trPr>
        <w:tc>
          <w:tcPr>
            <w:tcW w:w="1080" w:type="dxa"/>
            <w:shd w:val="clear" w:color="auto" w:fill="D9D9D9"/>
            <w:tcMar>
              <w:top w:w="100" w:type="dxa"/>
              <w:left w:w="100" w:type="dxa"/>
              <w:bottom w:w="100" w:type="dxa"/>
              <w:right w:w="100" w:type="dxa"/>
            </w:tcMar>
          </w:tcPr>
          <w:p w14:paraId="409E8A5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D2E9336" w14:textId="77777777" w:rsidR="005F1702" w:rsidRPr="001C5FC7" w:rsidRDefault="005F1702" w:rsidP="001F5BDB">
            <w:pPr>
              <w:widowControl w:val="0"/>
              <w:jc w:val="center"/>
              <w:rPr>
                <w:sz w:val="18"/>
                <w:szCs w:val="18"/>
              </w:rPr>
            </w:pPr>
          </w:p>
        </w:tc>
        <w:tc>
          <w:tcPr>
            <w:tcW w:w="720" w:type="dxa"/>
            <w:shd w:val="clear" w:color="auto" w:fill="EFEFEF"/>
            <w:tcMar>
              <w:top w:w="100" w:type="dxa"/>
              <w:left w:w="100" w:type="dxa"/>
              <w:bottom w:w="100" w:type="dxa"/>
              <w:right w:w="100" w:type="dxa"/>
            </w:tcMar>
          </w:tcPr>
          <w:p w14:paraId="1ED2436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03709685"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114B2677" w14:textId="77777777" w:rsidR="005F1702" w:rsidRPr="001C5FC7" w:rsidRDefault="005F1702" w:rsidP="001F5BDB">
            <w:pPr>
              <w:widowControl w:val="0"/>
              <w:jc w:val="center"/>
              <w:rPr>
                <w:sz w:val="18"/>
                <w:szCs w:val="18"/>
              </w:rPr>
            </w:pPr>
            <w:r w:rsidRPr="001C5FC7">
              <w:rPr>
                <w:sz w:val="18"/>
                <w:szCs w:val="18"/>
              </w:rPr>
              <w:t>Amb pCO2</w:t>
            </w:r>
          </w:p>
        </w:tc>
        <w:tc>
          <w:tcPr>
            <w:tcW w:w="720" w:type="dxa"/>
            <w:shd w:val="clear" w:color="auto" w:fill="D9D9D9"/>
            <w:tcMar>
              <w:top w:w="100" w:type="dxa"/>
              <w:left w:w="100" w:type="dxa"/>
              <w:bottom w:w="100" w:type="dxa"/>
              <w:right w:w="100" w:type="dxa"/>
            </w:tcMar>
          </w:tcPr>
          <w:p w14:paraId="0B0F54E9"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6639328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3B54549D"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2D3ED045"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5DC8BA9C"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900" w:type="dxa"/>
            <w:shd w:val="clear" w:color="auto" w:fill="EFEFEF"/>
            <w:tcMar>
              <w:top w:w="100" w:type="dxa"/>
              <w:left w:w="100" w:type="dxa"/>
              <w:bottom w:w="100" w:type="dxa"/>
              <w:right w:w="100" w:type="dxa"/>
            </w:tcMar>
          </w:tcPr>
          <w:p w14:paraId="78ABE0D0" w14:textId="77777777" w:rsidR="005F1702" w:rsidRPr="001C5FC7" w:rsidRDefault="005F1702" w:rsidP="001F5BDB">
            <w:pPr>
              <w:widowControl w:val="0"/>
              <w:jc w:val="center"/>
              <w:rPr>
                <w:sz w:val="18"/>
                <w:szCs w:val="18"/>
              </w:rPr>
            </w:pPr>
            <w:r w:rsidRPr="001C5FC7">
              <w:rPr>
                <w:sz w:val="18"/>
                <w:szCs w:val="18"/>
              </w:rPr>
              <w:t>Amb pCO2</w:t>
            </w:r>
          </w:p>
        </w:tc>
        <w:tc>
          <w:tcPr>
            <w:tcW w:w="900" w:type="dxa"/>
            <w:shd w:val="clear" w:color="auto" w:fill="D9D9D9"/>
            <w:tcMar>
              <w:top w:w="100" w:type="dxa"/>
              <w:left w:w="100" w:type="dxa"/>
              <w:bottom w:w="100" w:type="dxa"/>
              <w:right w:w="100" w:type="dxa"/>
            </w:tcMar>
          </w:tcPr>
          <w:p w14:paraId="74DC8C36"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r>
      <w:tr w:rsidR="005F1702" w14:paraId="60D69D00"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B13590E" w14:textId="77777777" w:rsidR="005F1702" w:rsidRPr="001C5FC7" w:rsidRDefault="005F1702" w:rsidP="001F5BDB">
            <w:pPr>
              <w:widowControl w:val="0"/>
              <w:jc w:val="center"/>
              <w:rPr>
                <w:sz w:val="18"/>
                <w:szCs w:val="18"/>
              </w:rPr>
            </w:pPr>
            <w:r w:rsidRPr="001C5FC7">
              <w:rPr>
                <w:sz w:val="18"/>
                <w:szCs w:val="18"/>
              </w:rPr>
              <w:t>Cumulative larvae stocked</w:t>
            </w:r>
          </w:p>
        </w:tc>
        <w:tc>
          <w:tcPr>
            <w:tcW w:w="630" w:type="dxa"/>
            <w:shd w:val="clear" w:color="auto" w:fill="D9D9D9"/>
            <w:tcMar>
              <w:top w:w="100" w:type="dxa"/>
              <w:left w:w="100" w:type="dxa"/>
              <w:bottom w:w="100" w:type="dxa"/>
              <w:right w:w="100" w:type="dxa"/>
            </w:tcMar>
          </w:tcPr>
          <w:p w14:paraId="504C416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8760C06" w14:textId="77777777" w:rsidR="005F1702" w:rsidRDefault="005F1702" w:rsidP="001F5BDB">
            <w:pPr>
              <w:widowControl w:val="0"/>
              <w:jc w:val="center"/>
              <w:rPr>
                <w:sz w:val="16"/>
                <w:szCs w:val="16"/>
              </w:rPr>
            </w:pPr>
            <w:r>
              <w:rPr>
                <w:sz w:val="16"/>
                <w:szCs w:val="16"/>
              </w:rPr>
              <w:t>169,475</w:t>
            </w:r>
          </w:p>
        </w:tc>
        <w:tc>
          <w:tcPr>
            <w:tcW w:w="810" w:type="dxa"/>
            <w:shd w:val="clear" w:color="auto" w:fill="D9D9D9"/>
            <w:tcMar>
              <w:top w:w="100" w:type="dxa"/>
              <w:left w:w="100" w:type="dxa"/>
              <w:bottom w:w="100" w:type="dxa"/>
              <w:right w:w="100" w:type="dxa"/>
            </w:tcMar>
          </w:tcPr>
          <w:p w14:paraId="03B80279" w14:textId="77777777" w:rsidR="005F1702" w:rsidRDefault="005F1702" w:rsidP="001F5BDB">
            <w:pPr>
              <w:widowControl w:val="0"/>
              <w:jc w:val="center"/>
              <w:rPr>
                <w:sz w:val="16"/>
                <w:szCs w:val="16"/>
              </w:rPr>
            </w:pPr>
            <w:r>
              <w:rPr>
                <w:sz w:val="16"/>
                <w:szCs w:val="16"/>
              </w:rPr>
              <w:t>353,916</w:t>
            </w:r>
          </w:p>
        </w:tc>
        <w:tc>
          <w:tcPr>
            <w:tcW w:w="810" w:type="dxa"/>
            <w:shd w:val="clear" w:color="auto" w:fill="EFEFEF"/>
            <w:tcMar>
              <w:top w:w="100" w:type="dxa"/>
              <w:left w:w="100" w:type="dxa"/>
              <w:bottom w:w="100" w:type="dxa"/>
              <w:right w:w="100" w:type="dxa"/>
            </w:tcMar>
          </w:tcPr>
          <w:p w14:paraId="45438997" w14:textId="77777777" w:rsidR="005F1702" w:rsidRDefault="005F1702" w:rsidP="001F5BDB">
            <w:pPr>
              <w:widowControl w:val="0"/>
              <w:jc w:val="center"/>
              <w:rPr>
                <w:sz w:val="16"/>
                <w:szCs w:val="16"/>
              </w:rPr>
            </w:pPr>
            <w:r>
              <w:rPr>
                <w:sz w:val="16"/>
                <w:szCs w:val="16"/>
              </w:rPr>
              <w:t>65,667</w:t>
            </w:r>
          </w:p>
        </w:tc>
        <w:tc>
          <w:tcPr>
            <w:tcW w:w="720" w:type="dxa"/>
            <w:shd w:val="clear" w:color="auto" w:fill="D9D9D9"/>
            <w:tcMar>
              <w:top w:w="100" w:type="dxa"/>
              <w:left w:w="100" w:type="dxa"/>
              <w:bottom w:w="100" w:type="dxa"/>
              <w:right w:w="100" w:type="dxa"/>
            </w:tcMar>
          </w:tcPr>
          <w:p w14:paraId="4B023115" w14:textId="77777777" w:rsidR="005F1702" w:rsidRDefault="005F1702" w:rsidP="001F5BDB">
            <w:pPr>
              <w:widowControl w:val="0"/>
              <w:jc w:val="center"/>
              <w:rPr>
                <w:sz w:val="16"/>
                <w:szCs w:val="16"/>
              </w:rPr>
            </w:pPr>
            <w:r>
              <w:rPr>
                <w:sz w:val="16"/>
                <w:szCs w:val="16"/>
              </w:rPr>
              <w:t>255,371</w:t>
            </w:r>
          </w:p>
        </w:tc>
        <w:tc>
          <w:tcPr>
            <w:tcW w:w="810" w:type="dxa"/>
            <w:shd w:val="clear" w:color="auto" w:fill="EFEFEF"/>
            <w:tcMar>
              <w:top w:w="100" w:type="dxa"/>
              <w:left w:w="100" w:type="dxa"/>
              <w:bottom w:w="100" w:type="dxa"/>
              <w:right w:w="100" w:type="dxa"/>
            </w:tcMar>
          </w:tcPr>
          <w:p w14:paraId="2E21DA8E" w14:textId="77777777" w:rsidR="005F1702" w:rsidRDefault="005F1702" w:rsidP="001F5BDB">
            <w:pPr>
              <w:widowControl w:val="0"/>
              <w:jc w:val="center"/>
              <w:rPr>
                <w:sz w:val="16"/>
                <w:szCs w:val="16"/>
              </w:rPr>
            </w:pPr>
            <w:r>
              <w:rPr>
                <w:sz w:val="16"/>
                <w:szCs w:val="16"/>
              </w:rPr>
              <w:t>477,403</w:t>
            </w:r>
          </w:p>
        </w:tc>
        <w:tc>
          <w:tcPr>
            <w:tcW w:w="810" w:type="dxa"/>
            <w:shd w:val="clear" w:color="auto" w:fill="D9D9D9"/>
            <w:tcMar>
              <w:top w:w="100" w:type="dxa"/>
              <w:left w:w="100" w:type="dxa"/>
              <w:bottom w:w="100" w:type="dxa"/>
              <w:right w:w="100" w:type="dxa"/>
            </w:tcMar>
          </w:tcPr>
          <w:p w14:paraId="63CA50F3" w14:textId="77777777" w:rsidR="005F1702" w:rsidRDefault="005F1702" w:rsidP="001F5BDB">
            <w:pPr>
              <w:widowControl w:val="0"/>
              <w:jc w:val="center"/>
              <w:rPr>
                <w:sz w:val="16"/>
                <w:szCs w:val="16"/>
              </w:rPr>
            </w:pPr>
            <w:r>
              <w:rPr>
                <w:sz w:val="16"/>
                <w:szCs w:val="16"/>
              </w:rPr>
              <w:t>532,417</w:t>
            </w:r>
          </w:p>
        </w:tc>
        <w:tc>
          <w:tcPr>
            <w:tcW w:w="810" w:type="dxa"/>
            <w:shd w:val="clear" w:color="auto" w:fill="EFEFEF"/>
            <w:tcMar>
              <w:top w:w="100" w:type="dxa"/>
              <w:left w:w="100" w:type="dxa"/>
              <w:bottom w:w="100" w:type="dxa"/>
              <w:right w:w="100" w:type="dxa"/>
            </w:tcMar>
          </w:tcPr>
          <w:p w14:paraId="63907289" w14:textId="77777777" w:rsidR="005F1702" w:rsidRDefault="005F1702" w:rsidP="001F5BDB">
            <w:pPr>
              <w:widowControl w:val="0"/>
              <w:jc w:val="center"/>
              <w:rPr>
                <w:sz w:val="16"/>
                <w:szCs w:val="16"/>
              </w:rPr>
            </w:pPr>
            <w:r>
              <w:rPr>
                <w:sz w:val="16"/>
                <w:szCs w:val="16"/>
              </w:rPr>
              <w:t>353,769</w:t>
            </w:r>
          </w:p>
        </w:tc>
        <w:tc>
          <w:tcPr>
            <w:tcW w:w="810" w:type="dxa"/>
            <w:shd w:val="clear" w:color="auto" w:fill="D9D9D9"/>
            <w:tcMar>
              <w:top w:w="100" w:type="dxa"/>
              <w:left w:w="100" w:type="dxa"/>
              <w:bottom w:w="100" w:type="dxa"/>
              <w:right w:w="100" w:type="dxa"/>
            </w:tcMar>
          </w:tcPr>
          <w:p w14:paraId="3786E011" w14:textId="77777777" w:rsidR="005F1702" w:rsidRDefault="005F1702" w:rsidP="001F5BDB">
            <w:pPr>
              <w:widowControl w:val="0"/>
              <w:jc w:val="center"/>
              <w:rPr>
                <w:sz w:val="16"/>
                <w:szCs w:val="16"/>
              </w:rPr>
            </w:pPr>
            <w:r>
              <w:rPr>
                <w:sz w:val="16"/>
                <w:szCs w:val="16"/>
              </w:rPr>
              <w:t>179,717</w:t>
            </w:r>
          </w:p>
        </w:tc>
        <w:tc>
          <w:tcPr>
            <w:tcW w:w="900" w:type="dxa"/>
            <w:shd w:val="clear" w:color="auto" w:fill="EFEFEF"/>
            <w:tcMar>
              <w:top w:w="100" w:type="dxa"/>
              <w:left w:w="100" w:type="dxa"/>
              <w:bottom w:w="100" w:type="dxa"/>
              <w:right w:w="100" w:type="dxa"/>
            </w:tcMar>
          </w:tcPr>
          <w:p w14:paraId="4C4EAE0A" w14:textId="77777777" w:rsidR="005F1702" w:rsidRDefault="005F1702" w:rsidP="001F5BDB">
            <w:pPr>
              <w:widowControl w:val="0"/>
              <w:jc w:val="center"/>
              <w:rPr>
                <w:sz w:val="16"/>
                <w:szCs w:val="16"/>
              </w:rPr>
            </w:pPr>
            <w:r>
              <w:rPr>
                <w:sz w:val="16"/>
                <w:szCs w:val="16"/>
              </w:rPr>
              <w:t>1,066,314</w:t>
            </w:r>
          </w:p>
        </w:tc>
        <w:tc>
          <w:tcPr>
            <w:tcW w:w="900" w:type="dxa"/>
            <w:shd w:val="clear" w:color="auto" w:fill="D9D9D9"/>
            <w:tcMar>
              <w:top w:w="100" w:type="dxa"/>
              <w:left w:w="100" w:type="dxa"/>
              <w:bottom w:w="100" w:type="dxa"/>
              <w:right w:w="100" w:type="dxa"/>
            </w:tcMar>
          </w:tcPr>
          <w:p w14:paraId="01778283" w14:textId="77777777" w:rsidR="005F1702" w:rsidRDefault="005F1702" w:rsidP="001F5BDB">
            <w:pPr>
              <w:widowControl w:val="0"/>
              <w:jc w:val="center"/>
              <w:rPr>
                <w:sz w:val="16"/>
                <w:szCs w:val="16"/>
              </w:rPr>
            </w:pPr>
            <w:r>
              <w:rPr>
                <w:sz w:val="16"/>
                <w:szCs w:val="16"/>
              </w:rPr>
              <w:t>1,321,421</w:t>
            </w:r>
          </w:p>
        </w:tc>
      </w:tr>
      <w:tr w:rsidR="005F1702" w14:paraId="10961B71" w14:textId="77777777" w:rsidTr="001F5BDB">
        <w:trPr>
          <w:trHeight w:val="20"/>
          <w:jc w:val="center"/>
        </w:trPr>
        <w:tc>
          <w:tcPr>
            <w:tcW w:w="1080" w:type="dxa"/>
            <w:vMerge/>
            <w:shd w:val="clear" w:color="auto" w:fill="D9D9D9"/>
            <w:tcMar>
              <w:top w:w="100" w:type="dxa"/>
              <w:left w:w="100" w:type="dxa"/>
              <w:bottom w:w="100" w:type="dxa"/>
              <w:right w:w="100" w:type="dxa"/>
            </w:tcMar>
          </w:tcPr>
          <w:p w14:paraId="2451F8C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77C2695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85060DB" w14:textId="77777777" w:rsidR="005F1702" w:rsidRDefault="005F1702" w:rsidP="001F5BDB">
            <w:pPr>
              <w:widowControl w:val="0"/>
              <w:jc w:val="center"/>
              <w:rPr>
                <w:sz w:val="16"/>
                <w:szCs w:val="16"/>
              </w:rPr>
            </w:pPr>
            <w:r>
              <w:rPr>
                <w:sz w:val="16"/>
                <w:szCs w:val="16"/>
              </w:rPr>
              <w:t>319,277</w:t>
            </w:r>
          </w:p>
        </w:tc>
        <w:tc>
          <w:tcPr>
            <w:tcW w:w="810" w:type="dxa"/>
            <w:shd w:val="clear" w:color="auto" w:fill="D9D9D9"/>
            <w:tcMar>
              <w:top w:w="100" w:type="dxa"/>
              <w:left w:w="100" w:type="dxa"/>
              <w:bottom w:w="100" w:type="dxa"/>
              <w:right w:w="100" w:type="dxa"/>
            </w:tcMar>
          </w:tcPr>
          <w:p w14:paraId="3EA0B68F" w14:textId="77777777" w:rsidR="005F1702" w:rsidRDefault="005F1702" w:rsidP="001F5BDB">
            <w:pPr>
              <w:widowControl w:val="0"/>
              <w:jc w:val="center"/>
              <w:rPr>
                <w:sz w:val="16"/>
                <w:szCs w:val="16"/>
              </w:rPr>
            </w:pPr>
            <w:r>
              <w:rPr>
                <w:sz w:val="16"/>
                <w:szCs w:val="16"/>
              </w:rPr>
              <w:t>271,016</w:t>
            </w:r>
          </w:p>
        </w:tc>
        <w:tc>
          <w:tcPr>
            <w:tcW w:w="810" w:type="dxa"/>
            <w:shd w:val="clear" w:color="auto" w:fill="EFEFEF"/>
            <w:tcMar>
              <w:top w:w="100" w:type="dxa"/>
              <w:left w:w="100" w:type="dxa"/>
              <w:bottom w:w="100" w:type="dxa"/>
              <w:right w:w="100" w:type="dxa"/>
            </w:tcMar>
          </w:tcPr>
          <w:p w14:paraId="36884F50" w14:textId="77777777" w:rsidR="005F1702" w:rsidRDefault="005F1702" w:rsidP="001F5BDB">
            <w:pPr>
              <w:widowControl w:val="0"/>
              <w:jc w:val="center"/>
              <w:rPr>
                <w:sz w:val="16"/>
                <w:szCs w:val="16"/>
              </w:rPr>
            </w:pPr>
            <w:r>
              <w:rPr>
                <w:sz w:val="16"/>
                <w:szCs w:val="16"/>
              </w:rPr>
              <w:t>283,858</w:t>
            </w:r>
          </w:p>
        </w:tc>
        <w:tc>
          <w:tcPr>
            <w:tcW w:w="720" w:type="dxa"/>
            <w:shd w:val="clear" w:color="auto" w:fill="D9D9D9"/>
            <w:tcMar>
              <w:top w:w="100" w:type="dxa"/>
              <w:left w:w="100" w:type="dxa"/>
              <w:bottom w:w="100" w:type="dxa"/>
              <w:right w:w="100" w:type="dxa"/>
            </w:tcMar>
          </w:tcPr>
          <w:p w14:paraId="26576EDB" w14:textId="77777777" w:rsidR="005F1702" w:rsidRDefault="005F1702" w:rsidP="001F5BDB">
            <w:pPr>
              <w:widowControl w:val="0"/>
              <w:jc w:val="center"/>
              <w:rPr>
                <w:sz w:val="16"/>
                <w:szCs w:val="16"/>
              </w:rPr>
            </w:pPr>
            <w:r>
              <w:rPr>
                <w:sz w:val="16"/>
                <w:szCs w:val="16"/>
              </w:rPr>
              <w:t>310,875</w:t>
            </w:r>
          </w:p>
        </w:tc>
        <w:tc>
          <w:tcPr>
            <w:tcW w:w="810" w:type="dxa"/>
            <w:shd w:val="clear" w:color="auto" w:fill="EFEFEF"/>
            <w:tcMar>
              <w:top w:w="100" w:type="dxa"/>
              <w:left w:w="100" w:type="dxa"/>
              <w:bottom w:w="100" w:type="dxa"/>
              <w:right w:w="100" w:type="dxa"/>
            </w:tcMar>
          </w:tcPr>
          <w:p w14:paraId="03448348" w14:textId="77777777" w:rsidR="005F1702" w:rsidRDefault="005F1702" w:rsidP="001F5BDB">
            <w:pPr>
              <w:widowControl w:val="0"/>
              <w:jc w:val="center"/>
              <w:rPr>
                <w:sz w:val="16"/>
                <w:szCs w:val="16"/>
              </w:rPr>
            </w:pPr>
            <w:r>
              <w:rPr>
                <w:sz w:val="16"/>
                <w:szCs w:val="16"/>
              </w:rPr>
              <w:t>937,920</w:t>
            </w:r>
          </w:p>
        </w:tc>
        <w:tc>
          <w:tcPr>
            <w:tcW w:w="810" w:type="dxa"/>
            <w:shd w:val="clear" w:color="auto" w:fill="D9D9D9"/>
            <w:tcMar>
              <w:top w:w="100" w:type="dxa"/>
              <w:left w:w="100" w:type="dxa"/>
              <w:bottom w:w="100" w:type="dxa"/>
              <w:right w:w="100" w:type="dxa"/>
            </w:tcMar>
          </w:tcPr>
          <w:p w14:paraId="766D0BB6" w14:textId="77777777" w:rsidR="005F1702" w:rsidRDefault="005F1702" w:rsidP="001F5BDB">
            <w:pPr>
              <w:widowControl w:val="0"/>
              <w:jc w:val="center"/>
              <w:rPr>
                <w:sz w:val="16"/>
                <w:szCs w:val="16"/>
              </w:rPr>
            </w:pPr>
            <w:r>
              <w:rPr>
                <w:sz w:val="16"/>
                <w:szCs w:val="16"/>
              </w:rPr>
              <w:t>660,451</w:t>
            </w:r>
          </w:p>
        </w:tc>
        <w:tc>
          <w:tcPr>
            <w:tcW w:w="810" w:type="dxa"/>
            <w:shd w:val="clear" w:color="auto" w:fill="EFEFEF"/>
            <w:tcMar>
              <w:top w:w="100" w:type="dxa"/>
              <w:left w:w="100" w:type="dxa"/>
              <w:bottom w:w="100" w:type="dxa"/>
              <w:right w:w="100" w:type="dxa"/>
            </w:tcMar>
          </w:tcPr>
          <w:p w14:paraId="50674BEA" w14:textId="77777777" w:rsidR="005F1702" w:rsidRDefault="005F1702" w:rsidP="001F5BDB">
            <w:pPr>
              <w:widowControl w:val="0"/>
              <w:jc w:val="center"/>
              <w:rPr>
                <w:sz w:val="16"/>
                <w:szCs w:val="16"/>
              </w:rPr>
            </w:pPr>
            <w:r>
              <w:rPr>
                <w:sz w:val="16"/>
                <w:szCs w:val="16"/>
              </w:rPr>
              <w:t>324,166</w:t>
            </w:r>
          </w:p>
        </w:tc>
        <w:tc>
          <w:tcPr>
            <w:tcW w:w="810" w:type="dxa"/>
            <w:shd w:val="clear" w:color="auto" w:fill="D9D9D9"/>
            <w:tcMar>
              <w:top w:w="100" w:type="dxa"/>
              <w:left w:w="100" w:type="dxa"/>
              <w:bottom w:w="100" w:type="dxa"/>
              <w:right w:w="100" w:type="dxa"/>
            </w:tcMar>
          </w:tcPr>
          <w:p w14:paraId="25D83816" w14:textId="77777777" w:rsidR="005F1702" w:rsidRDefault="005F1702" w:rsidP="001F5BDB">
            <w:pPr>
              <w:widowControl w:val="0"/>
              <w:jc w:val="center"/>
              <w:rPr>
                <w:sz w:val="16"/>
                <w:szCs w:val="16"/>
              </w:rPr>
            </w:pPr>
            <w:r>
              <w:rPr>
                <w:sz w:val="16"/>
                <w:szCs w:val="16"/>
              </w:rPr>
              <w:t>237,790</w:t>
            </w:r>
          </w:p>
        </w:tc>
        <w:tc>
          <w:tcPr>
            <w:tcW w:w="900" w:type="dxa"/>
            <w:shd w:val="clear" w:color="auto" w:fill="EFEFEF"/>
            <w:tcMar>
              <w:top w:w="100" w:type="dxa"/>
              <w:left w:w="100" w:type="dxa"/>
              <w:bottom w:w="100" w:type="dxa"/>
              <w:right w:w="100" w:type="dxa"/>
            </w:tcMar>
          </w:tcPr>
          <w:p w14:paraId="72EC62EE" w14:textId="77777777" w:rsidR="005F1702" w:rsidRDefault="005F1702" w:rsidP="001F5BDB">
            <w:pPr>
              <w:widowControl w:val="0"/>
              <w:jc w:val="center"/>
              <w:rPr>
                <w:sz w:val="16"/>
                <w:szCs w:val="16"/>
              </w:rPr>
            </w:pPr>
            <w:r>
              <w:rPr>
                <w:sz w:val="16"/>
                <w:szCs w:val="16"/>
              </w:rPr>
              <w:t>1,865,221</w:t>
            </w:r>
          </w:p>
        </w:tc>
        <w:tc>
          <w:tcPr>
            <w:tcW w:w="900" w:type="dxa"/>
            <w:shd w:val="clear" w:color="auto" w:fill="D9D9D9"/>
            <w:tcMar>
              <w:top w:w="100" w:type="dxa"/>
              <w:left w:w="100" w:type="dxa"/>
              <w:bottom w:w="100" w:type="dxa"/>
              <w:right w:w="100" w:type="dxa"/>
            </w:tcMar>
          </w:tcPr>
          <w:p w14:paraId="719C347A" w14:textId="77777777" w:rsidR="005F1702" w:rsidRDefault="005F1702" w:rsidP="001F5BDB">
            <w:pPr>
              <w:widowControl w:val="0"/>
              <w:jc w:val="center"/>
              <w:rPr>
                <w:sz w:val="16"/>
                <w:szCs w:val="16"/>
              </w:rPr>
            </w:pPr>
            <w:r>
              <w:rPr>
                <w:sz w:val="16"/>
                <w:szCs w:val="16"/>
              </w:rPr>
              <w:t>1,480,132</w:t>
            </w:r>
          </w:p>
        </w:tc>
      </w:tr>
      <w:tr w:rsidR="005F1702" w14:paraId="2A27FDEF" w14:textId="77777777" w:rsidTr="001F5BDB">
        <w:trPr>
          <w:trHeight w:val="339"/>
          <w:jc w:val="center"/>
        </w:trPr>
        <w:tc>
          <w:tcPr>
            <w:tcW w:w="1080" w:type="dxa"/>
            <w:vMerge w:val="restart"/>
            <w:shd w:val="clear" w:color="auto" w:fill="D9D9D9"/>
            <w:tcMar>
              <w:top w:w="100" w:type="dxa"/>
              <w:left w:w="100" w:type="dxa"/>
              <w:bottom w:w="100" w:type="dxa"/>
              <w:right w:w="100" w:type="dxa"/>
            </w:tcMar>
          </w:tcPr>
          <w:p w14:paraId="69A77FE9" w14:textId="77777777" w:rsidR="005F1702" w:rsidRPr="001C5FC7" w:rsidRDefault="005F1702" w:rsidP="001F5BDB">
            <w:pPr>
              <w:widowControl w:val="0"/>
              <w:jc w:val="center"/>
              <w:rPr>
                <w:sz w:val="18"/>
                <w:szCs w:val="18"/>
              </w:rPr>
            </w:pPr>
            <w:r w:rsidRPr="001C5FC7">
              <w:rPr>
                <w:sz w:val="18"/>
                <w:szCs w:val="18"/>
              </w:rPr>
              <w:t>Mean, larvae density (in 20L tank)</w:t>
            </w:r>
          </w:p>
        </w:tc>
        <w:tc>
          <w:tcPr>
            <w:tcW w:w="630" w:type="dxa"/>
            <w:shd w:val="clear" w:color="auto" w:fill="D9D9D9"/>
            <w:tcMar>
              <w:top w:w="100" w:type="dxa"/>
              <w:left w:w="100" w:type="dxa"/>
              <w:bottom w:w="100" w:type="dxa"/>
              <w:right w:w="100" w:type="dxa"/>
            </w:tcMar>
          </w:tcPr>
          <w:p w14:paraId="59E300E2"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74A5C5E0" w14:textId="77777777" w:rsidR="005F1702" w:rsidRDefault="005F1702" w:rsidP="001F5BDB">
            <w:pPr>
              <w:widowControl w:val="0"/>
              <w:jc w:val="center"/>
              <w:rPr>
                <w:sz w:val="16"/>
                <w:szCs w:val="16"/>
              </w:rPr>
            </w:pPr>
            <w:r>
              <w:rPr>
                <w:sz w:val="16"/>
                <w:szCs w:val="16"/>
              </w:rPr>
              <w:t>29,148</w:t>
            </w:r>
          </w:p>
          <w:p w14:paraId="16A5122C" w14:textId="77777777" w:rsidR="005F1702" w:rsidRDefault="005F1702" w:rsidP="001F5BDB">
            <w:pPr>
              <w:widowControl w:val="0"/>
              <w:jc w:val="center"/>
              <w:rPr>
                <w:sz w:val="16"/>
                <w:szCs w:val="16"/>
              </w:rPr>
            </w:pPr>
            <w:r>
              <w:rPr>
                <w:sz w:val="16"/>
                <w:szCs w:val="16"/>
              </w:rPr>
              <w:t>±</w:t>
            </w:r>
          </w:p>
          <w:p w14:paraId="55B6D5C2" w14:textId="77777777" w:rsidR="005F1702" w:rsidRDefault="005F1702" w:rsidP="001F5BDB">
            <w:pPr>
              <w:widowControl w:val="0"/>
              <w:jc w:val="center"/>
              <w:rPr>
                <w:sz w:val="16"/>
                <w:szCs w:val="16"/>
              </w:rPr>
            </w:pPr>
            <w:r>
              <w:rPr>
                <w:sz w:val="16"/>
                <w:szCs w:val="16"/>
              </w:rPr>
              <w:t>33,256</w:t>
            </w:r>
          </w:p>
        </w:tc>
        <w:tc>
          <w:tcPr>
            <w:tcW w:w="810" w:type="dxa"/>
            <w:shd w:val="clear" w:color="auto" w:fill="D9D9D9"/>
            <w:tcMar>
              <w:top w:w="100" w:type="dxa"/>
              <w:left w:w="100" w:type="dxa"/>
              <w:bottom w:w="100" w:type="dxa"/>
              <w:right w:w="100" w:type="dxa"/>
            </w:tcMar>
          </w:tcPr>
          <w:p w14:paraId="62336105" w14:textId="77777777" w:rsidR="005F1702" w:rsidRDefault="005F1702" w:rsidP="001F5BDB">
            <w:pPr>
              <w:widowControl w:val="0"/>
              <w:jc w:val="center"/>
              <w:rPr>
                <w:sz w:val="16"/>
                <w:szCs w:val="16"/>
              </w:rPr>
            </w:pPr>
            <w:r>
              <w:rPr>
                <w:sz w:val="16"/>
                <w:szCs w:val="16"/>
              </w:rPr>
              <w:t>54,265</w:t>
            </w:r>
          </w:p>
          <w:p w14:paraId="681DEC15" w14:textId="77777777" w:rsidR="005F1702" w:rsidRDefault="005F1702" w:rsidP="001F5BDB">
            <w:pPr>
              <w:widowControl w:val="0"/>
              <w:jc w:val="center"/>
              <w:rPr>
                <w:sz w:val="16"/>
                <w:szCs w:val="16"/>
              </w:rPr>
            </w:pPr>
            <w:r>
              <w:rPr>
                <w:sz w:val="16"/>
                <w:szCs w:val="16"/>
              </w:rPr>
              <w:t>±</w:t>
            </w:r>
          </w:p>
          <w:p w14:paraId="5EF6D7B7" w14:textId="77777777" w:rsidR="005F1702" w:rsidRDefault="005F1702" w:rsidP="001F5BDB">
            <w:pPr>
              <w:widowControl w:val="0"/>
              <w:jc w:val="center"/>
              <w:rPr>
                <w:sz w:val="16"/>
                <w:szCs w:val="16"/>
              </w:rPr>
            </w:pPr>
            <w:r>
              <w:rPr>
                <w:sz w:val="16"/>
                <w:szCs w:val="16"/>
              </w:rPr>
              <w:t>44,431</w:t>
            </w:r>
          </w:p>
        </w:tc>
        <w:tc>
          <w:tcPr>
            <w:tcW w:w="810" w:type="dxa"/>
            <w:shd w:val="clear" w:color="auto" w:fill="EFEFEF"/>
            <w:tcMar>
              <w:top w:w="100" w:type="dxa"/>
              <w:left w:w="100" w:type="dxa"/>
              <w:bottom w:w="100" w:type="dxa"/>
              <w:right w:w="100" w:type="dxa"/>
            </w:tcMar>
          </w:tcPr>
          <w:p w14:paraId="3EBE6B83" w14:textId="77777777" w:rsidR="005F1702" w:rsidRDefault="005F1702" w:rsidP="001F5BDB">
            <w:pPr>
              <w:widowControl w:val="0"/>
              <w:jc w:val="center"/>
              <w:rPr>
                <w:sz w:val="16"/>
                <w:szCs w:val="16"/>
              </w:rPr>
            </w:pPr>
            <w:r>
              <w:rPr>
                <w:sz w:val="16"/>
                <w:szCs w:val="16"/>
              </w:rPr>
              <w:t>22,000</w:t>
            </w:r>
          </w:p>
          <w:p w14:paraId="2A2F46E0" w14:textId="77777777" w:rsidR="005F1702" w:rsidRDefault="005F1702" w:rsidP="001F5BDB">
            <w:pPr>
              <w:widowControl w:val="0"/>
              <w:jc w:val="center"/>
              <w:rPr>
                <w:sz w:val="16"/>
                <w:szCs w:val="16"/>
              </w:rPr>
            </w:pPr>
            <w:r>
              <w:rPr>
                <w:sz w:val="16"/>
                <w:szCs w:val="16"/>
              </w:rPr>
              <w:t>±</w:t>
            </w:r>
          </w:p>
          <w:p w14:paraId="72BEC162" w14:textId="77777777" w:rsidR="005F1702" w:rsidRDefault="005F1702" w:rsidP="001F5BDB">
            <w:pPr>
              <w:widowControl w:val="0"/>
              <w:jc w:val="center"/>
              <w:rPr>
                <w:sz w:val="16"/>
                <w:szCs w:val="16"/>
              </w:rPr>
            </w:pPr>
            <w:r>
              <w:rPr>
                <w:sz w:val="16"/>
                <w:szCs w:val="16"/>
              </w:rPr>
              <w:t>22,036</w:t>
            </w:r>
          </w:p>
        </w:tc>
        <w:tc>
          <w:tcPr>
            <w:tcW w:w="720" w:type="dxa"/>
            <w:shd w:val="clear" w:color="auto" w:fill="D9D9D9"/>
            <w:tcMar>
              <w:top w:w="100" w:type="dxa"/>
              <w:left w:w="100" w:type="dxa"/>
              <w:bottom w:w="100" w:type="dxa"/>
              <w:right w:w="100" w:type="dxa"/>
            </w:tcMar>
          </w:tcPr>
          <w:p w14:paraId="1B0DCDC8" w14:textId="77777777" w:rsidR="005F1702" w:rsidRDefault="005F1702" w:rsidP="001F5BDB">
            <w:pPr>
              <w:widowControl w:val="0"/>
              <w:jc w:val="center"/>
              <w:rPr>
                <w:sz w:val="16"/>
                <w:szCs w:val="16"/>
              </w:rPr>
            </w:pPr>
            <w:r>
              <w:rPr>
                <w:sz w:val="16"/>
                <w:szCs w:val="16"/>
              </w:rPr>
              <w:t>43,293</w:t>
            </w:r>
          </w:p>
          <w:p w14:paraId="7B9C2AD3" w14:textId="77777777" w:rsidR="005F1702" w:rsidRDefault="005F1702" w:rsidP="001F5BDB">
            <w:pPr>
              <w:widowControl w:val="0"/>
              <w:jc w:val="center"/>
              <w:rPr>
                <w:sz w:val="16"/>
                <w:szCs w:val="16"/>
              </w:rPr>
            </w:pPr>
            <w:r>
              <w:rPr>
                <w:sz w:val="16"/>
                <w:szCs w:val="16"/>
              </w:rPr>
              <w:t>±</w:t>
            </w:r>
          </w:p>
          <w:p w14:paraId="3123D132" w14:textId="77777777" w:rsidR="005F1702" w:rsidRDefault="005F1702" w:rsidP="001F5BDB">
            <w:pPr>
              <w:widowControl w:val="0"/>
              <w:jc w:val="center"/>
              <w:rPr>
                <w:sz w:val="16"/>
                <w:szCs w:val="16"/>
              </w:rPr>
            </w:pPr>
            <w:r>
              <w:rPr>
                <w:sz w:val="16"/>
                <w:szCs w:val="16"/>
              </w:rPr>
              <w:t>43,168</w:t>
            </w:r>
          </w:p>
        </w:tc>
        <w:tc>
          <w:tcPr>
            <w:tcW w:w="810" w:type="dxa"/>
            <w:shd w:val="clear" w:color="auto" w:fill="EFEFEF"/>
            <w:tcMar>
              <w:top w:w="100" w:type="dxa"/>
              <w:left w:w="100" w:type="dxa"/>
              <w:bottom w:w="100" w:type="dxa"/>
              <w:right w:w="100" w:type="dxa"/>
            </w:tcMar>
          </w:tcPr>
          <w:p w14:paraId="461D3E69" w14:textId="77777777" w:rsidR="005F1702" w:rsidRDefault="005F1702" w:rsidP="001F5BDB">
            <w:pPr>
              <w:widowControl w:val="0"/>
              <w:jc w:val="center"/>
              <w:rPr>
                <w:sz w:val="16"/>
                <w:szCs w:val="16"/>
              </w:rPr>
            </w:pPr>
            <w:r>
              <w:rPr>
                <w:sz w:val="16"/>
                <w:szCs w:val="16"/>
              </w:rPr>
              <w:t>50,260</w:t>
            </w:r>
          </w:p>
          <w:p w14:paraId="6AF0146A" w14:textId="77777777" w:rsidR="005F1702" w:rsidRDefault="005F1702" w:rsidP="001F5BDB">
            <w:pPr>
              <w:widowControl w:val="0"/>
              <w:jc w:val="center"/>
              <w:rPr>
                <w:sz w:val="16"/>
                <w:szCs w:val="16"/>
              </w:rPr>
            </w:pPr>
            <w:r>
              <w:rPr>
                <w:sz w:val="16"/>
                <w:szCs w:val="16"/>
              </w:rPr>
              <w:t>±</w:t>
            </w:r>
          </w:p>
          <w:p w14:paraId="174C1149" w14:textId="77777777" w:rsidR="005F1702" w:rsidRDefault="005F1702" w:rsidP="001F5BDB">
            <w:pPr>
              <w:widowControl w:val="0"/>
              <w:jc w:val="center"/>
              <w:rPr>
                <w:sz w:val="16"/>
                <w:szCs w:val="16"/>
              </w:rPr>
            </w:pPr>
            <w:r>
              <w:rPr>
                <w:sz w:val="16"/>
                <w:szCs w:val="16"/>
              </w:rPr>
              <w:t>51,338</w:t>
            </w:r>
          </w:p>
        </w:tc>
        <w:tc>
          <w:tcPr>
            <w:tcW w:w="810" w:type="dxa"/>
            <w:shd w:val="clear" w:color="auto" w:fill="D9D9D9"/>
            <w:tcMar>
              <w:top w:w="100" w:type="dxa"/>
              <w:left w:w="100" w:type="dxa"/>
              <w:bottom w:w="100" w:type="dxa"/>
              <w:right w:w="100" w:type="dxa"/>
            </w:tcMar>
          </w:tcPr>
          <w:p w14:paraId="5C3FCADA" w14:textId="77777777" w:rsidR="005F1702" w:rsidRDefault="005F1702" w:rsidP="001F5BDB">
            <w:pPr>
              <w:widowControl w:val="0"/>
              <w:jc w:val="center"/>
              <w:rPr>
                <w:sz w:val="16"/>
                <w:szCs w:val="16"/>
              </w:rPr>
            </w:pPr>
            <w:r>
              <w:rPr>
                <w:sz w:val="16"/>
                <w:szCs w:val="16"/>
              </w:rPr>
              <w:t>58,662</w:t>
            </w:r>
          </w:p>
          <w:p w14:paraId="1655E2EB" w14:textId="77777777" w:rsidR="005F1702" w:rsidRDefault="005F1702" w:rsidP="001F5BDB">
            <w:pPr>
              <w:widowControl w:val="0"/>
              <w:jc w:val="center"/>
              <w:rPr>
                <w:sz w:val="16"/>
                <w:szCs w:val="16"/>
              </w:rPr>
            </w:pPr>
            <w:r>
              <w:rPr>
                <w:sz w:val="16"/>
                <w:szCs w:val="16"/>
              </w:rPr>
              <w:t>±</w:t>
            </w:r>
          </w:p>
          <w:p w14:paraId="77EEFD0D" w14:textId="77777777" w:rsidR="005F1702" w:rsidRDefault="005F1702" w:rsidP="001F5BDB">
            <w:pPr>
              <w:widowControl w:val="0"/>
              <w:jc w:val="center"/>
              <w:rPr>
                <w:sz w:val="16"/>
                <w:szCs w:val="16"/>
              </w:rPr>
            </w:pPr>
            <w:r>
              <w:rPr>
                <w:sz w:val="16"/>
                <w:szCs w:val="16"/>
              </w:rPr>
              <w:t>64,276</w:t>
            </w:r>
          </w:p>
        </w:tc>
        <w:tc>
          <w:tcPr>
            <w:tcW w:w="810" w:type="dxa"/>
            <w:shd w:val="clear" w:color="auto" w:fill="EFEFEF"/>
            <w:tcMar>
              <w:top w:w="100" w:type="dxa"/>
              <w:left w:w="100" w:type="dxa"/>
              <w:bottom w:w="100" w:type="dxa"/>
              <w:right w:w="100" w:type="dxa"/>
            </w:tcMar>
          </w:tcPr>
          <w:p w14:paraId="266ED7F5" w14:textId="77777777" w:rsidR="005F1702" w:rsidRDefault="005F1702" w:rsidP="001F5BDB">
            <w:pPr>
              <w:widowControl w:val="0"/>
              <w:jc w:val="center"/>
              <w:rPr>
                <w:sz w:val="16"/>
                <w:szCs w:val="16"/>
              </w:rPr>
            </w:pPr>
            <w:r>
              <w:rPr>
                <w:sz w:val="16"/>
                <w:szCs w:val="16"/>
              </w:rPr>
              <w:t>47,231</w:t>
            </w:r>
          </w:p>
          <w:p w14:paraId="055F8BC7" w14:textId="77777777" w:rsidR="005F1702" w:rsidRDefault="005F1702" w:rsidP="001F5BDB">
            <w:pPr>
              <w:widowControl w:val="0"/>
              <w:jc w:val="center"/>
              <w:rPr>
                <w:sz w:val="16"/>
                <w:szCs w:val="16"/>
              </w:rPr>
            </w:pPr>
            <w:r>
              <w:rPr>
                <w:sz w:val="16"/>
                <w:szCs w:val="16"/>
              </w:rPr>
              <w:t>±</w:t>
            </w:r>
          </w:p>
          <w:p w14:paraId="3D82067E" w14:textId="77777777" w:rsidR="005F1702" w:rsidRDefault="005F1702" w:rsidP="001F5BDB">
            <w:pPr>
              <w:widowControl w:val="0"/>
              <w:jc w:val="center"/>
              <w:rPr>
                <w:sz w:val="16"/>
                <w:szCs w:val="16"/>
              </w:rPr>
            </w:pPr>
            <w:r>
              <w:rPr>
                <w:sz w:val="16"/>
                <w:szCs w:val="16"/>
              </w:rPr>
              <w:t>38,553</w:t>
            </w:r>
          </w:p>
        </w:tc>
        <w:tc>
          <w:tcPr>
            <w:tcW w:w="810" w:type="dxa"/>
            <w:shd w:val="clear" w:color="auto" w:fill="D9D9D9"/>
            <w:tcMar>
              <w:top w:w="100" w:type="dxa"/>
              <w:left w:w="100" w:type="dxa"/>
              <w:bottom w:w="100" w:type="dxa"/>
              <w:right w:w="100" w:type="dxa"/>
            </w:tcMar>
          </w:tcPr>
          <w:p w14:paraId="403FE844" w14:textId="77777777" w:rsidR="005F1702" w:rsidRDefault="005F1702" w:rsidP="001F5BDB">
            <w:pPr>
              <w:widowControl w:val="0"/>
              <w:jc w:val="center"/>
              <w:rPr>
                <w:sz w:val="16"/>
                <w:szCs w:val="16"/>
              </w:rPr>
            </w:pPr>
            <w:r>
              <w:rPr>
                <w:sz w:val="16"/>
                <w:szCs w:val="16"/>
              </w:rPr>
              <w:t>31,877</w:t>
            </w:r>
          </w:p>
          <w:p w14:paraId="6EBE4008" w14:textId="77777777" w:rsidR="005F1702" w:rsidRDefault="005F1702" w:rsidP="001F5BDB">
            <w:pPr>
              <w:widowControl w:val="0"/>
              <w:jc w:val="center"/>
              <w:rPr>
                <w:sz w:val="16"/>
                <w:szCs w:val="16"/>
              </w:rPr>
            </w:pPr>
            <w:r>
              <w:rPr>
                <w:sz w:val="16"/>
                <w:szCs w:val="16"/>
              </w:rPr>
              <w:t>±</w:t>
            </w:r>
          </w:p>
          <w:p w14:paraId="13AB701D" w14:textId="77777777" w:rsidR="005F1702" w:rsidRDefault="005F1702" w:rsidP="001F5BDB">
            <w:pPr>
              <w:widowControl w:val="0"/>
              <w:jc w:val="center"/>
              <w:rPr>
                <w:sz w:val="16"/>
                <w:szCs w:val="16"/>
              </w:rPr>
            </w:pPr>
            <w:r>
              <w:rPr>
                <w:sz w:val="16"/>
                <w:szCs w:val="16"/>
              </w:rPr>
              <w:t>30,341</w:t>
            </w:r>
          </w:p>
        </w:tc>
        <w:tc>
          <w:tcPr>
            <w:tcW w:w="900" w:type="dxa"/>
            <w:shd w:val="clear" w:color="auto" w:fill="EFEFEF"/>
            <w:tcMar>
              <w:top w:w="100" w:type="dxa"/>
              <w:left w:w="100" w:type="dxa"/>
              <w:bottom w:w="100" w:type="dxa"/>
              <w:right w:w="100" w:type="dxa"/>
            </w:tcMar>
          </w:tcPr>
          <w:p w14:paraId="32F8D018" w14:textId="77777777" w:rsidR="005F1702" w:rsidRDefault="005F1702" w:rsidP="001F5BDB">
            <w:pPr>
              <w:widowControl w:val="0"/>
              <w:jc w:val="center"/>
              <w:rPr>
                <w:sz w:val="16"/>
                <w:szCs w:val="16"/>
              </w:rPr>
            </w:pPr>
            <w:r>
              <w:rPr>
                <w:sz w:val="16"/>
                <w:szCs w:val="16"/>
              </w:rPr>
              <w:t>39,270</w:t>
            </w:r>
          </w:p>
          <w:p w14:paraId="0E53EE1B" w14:textId="77777777" w:rsidR="005F1702" w:rsidRDefault="005F1702" w:rsidP="001F5BDB">
            <w:pPr>
              <w:widowControl w:val="0"/>
              <w:jc w:val="center"/>
              <w:rPr>
                <w:sz w:val="16"/>
                <w:szCs w:val="16"/>
              </w:rPr>
            </w:pPr>
            <w:r>
              <w:rPr>
                <w:sz w:val="16"/>
                <w:szCs w:val="16"/>
              </w:rPr>
              <w:t>±</w:t>
            </w:r>
          </w:p>
          <w:p w14:paraId="44E23CED" w14:textId="77777777" w:rsidR="005F1702" w:rsidRDefault="005F1702" w:rsidP="001F5BDB">
            <w:pPr>
              <w:widowControl w:val="0"/>
              <w:jc w:val="center"/>
              <w:rPr>
                <w:sz w:val="16"/>
                <w:szCs w:val="16"/>
              </w:rPr>
            </w:pPr>
            <w:r>
              <w:rPr>
                <w:sz w:val="16"/>
                <w:szCs w:val="16"/>
              </w:rPr>
              <w:t>40,579</w:t>
            </w:r>
          </w:p>
        </w:tc>
        <w:tc>
          <w:tcPr>
            <w:tcW w:w="900" w:type="dxa"/>
            <w:shd w:val="clear" w:color="auto" w:fill="D9D9D9"/>
            <w:tcMar>
              <w:top w:w="100" w:type="dxa"/>
              <w:left w:w="100" w:type="dxa"/>
              <w:bottom w:w="100" w:type="dxa"/>
              <w:right w:w="100" w:type="dxa"/>
            </w:tcMar>
          </w:tcPr>
          <w:p w14:paraId="36483600" w14:textId="77777777" w:rsidR="005F1702" w:rsidRDefault="005F1702" w:rsidP="001F5BDB">
            <w:pPr>
              <w:widowControl w:val="0"/>
              <w:jc w:val="center"/>
              <w:rPr>
                <w:sz w:val="16"/>
                <w:szCs w:val="16"/>
              </w:rPr>
            </w:pPr>
            <w:r>
              <w:rPr>
                <w:sz w:val="16"/>
                <w:szCs w:val="16"/>
              </w:rPr>
              <w:t>46,777</w:t>
            </w:r>
          </w:p>
          <w:p w14:paraId="0B4C790B" w14:textId="77777777" w:rsidR="005F1702" w:rsidRDefault="005F1702" w:rsidP="001F5BDB">
            <w:pPr>
              <w:widowControl w:val="0"/>
              <w:jc w:val="center"/>
              <w:rPr>
                <w:sz w:val="16"/>
                <w:szCs w:val="16"/>
              </w:rPr>
            </w:pPr>
            <w:r>
              <w:rPr>
                <w:sz w:val="16"/>
                <w:szCs w:val="16"/>
              </w:rPr>
              <w:t>±</w:t>
            </w:r>
          </w:p>
          <w:p w14:paraId="0FCC42B6" w14:textId="77777777" w:rsidR="005F1702" w:rsidRDefault="005F1702" w:rsidP="001F5BDB">
            <w:pPr>
              <w:widowControl w:val="0"/>
              <w:jc w:val="center"/>
              <w:rPr>
                <w:sz w:val="16"/>
                <w:szCs w:val="16"/>
              </w:rPr>
            </w:pPr>
            <w:r>
              <w:rPr>
                <w:sz w:val="16"/>
                <w:szCs w:val="16"/>
              </w:rPr>
              <w:t>47,718</w:t>
            </w:r>
          </w:p>
        </w:tc>
      </w:tr>
      <w:tr w:rsidR="005F1702" w14:paraId="042B9AA3" w14:textId="77777777" w:rsidTr="001F5BDB">
        <w:trPr>
          <w:trHeight w:val="20"/>
          <w:jc w:val="center"/>
        </w:trPr>
        <w:tc>
          <w:tcPr>
            <w:tcW w:w="1080" w:type="dxa"/>
            <w:vMerge/>
            <w:shd w:val="clear" w:color="auto" w:fill="D9D9D9"/>
            <w:tcMar>
              <w:top w:w="100" w:type="dxa"/>
              <w:left w:w="100" w:type="dxa"/>
              <w:bottom w:w="100" w:type="dxa"/>
              <w:right w:w="100" w:type="dxa"/>
            </w:tcMar>
          </w:tcPr>
          <w:p w14:paraId="5B458E0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6671C2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CAEF98E" w14:textId="77777777" w:rsidR="005F1702" w:rsidRDefault="005F1702" w:rsidP="001F5BDB">
            <w:pPr>
              <w:widowControl w:val="0"/>
              <w:jc w:val="center"/>
              <w:rPr>
                <w:sz w:val="16"/>
                <w:szCs w:val="16"/>
              </w:rPr>
            </w:pPr>
            <w:r>
              <w:rPr>
                <w:sz w:val="16"/>
                <w:szCs w:val="16"/>
              </w:rPr>
              <w:t>40,150</w:t>
            </w:r>
          </w:p>
          <w:p w14:paraId="2FA86EB7" w14:textId="77777777" w:rsidR="005F1702" w:rsidRDefault="005F1702" w:rsidP="001F5BDB">
            <w:pPr>
              <w:widowControl w:val="0"/>
              <w:jc w:val="center"/>
              <w:rPr>
                <w:sz w:val="16"/>
                <w:szCs w:val="16"/>
              </w:rPr>
            </w:pPr>
            <w:r>
              <w:rPr>
                <w:sz w:val="16"/>
                <w:szCs w:val="16"/>
              </w:rPr>
              <w:t>±</w:t>
            </w:r>
          </w:p>
          <w:p w14:paraId="6BAC29CF" w14:textId="77777777" w:rsidR="005F1702" w:rsidRDefault="005F1702" w:rsidP="001F5BDB">
            <w:pPr>
              <w:widowControl w:val="0"/>
              <w:jc w:val="center"/>
              <w:rPr>
                <w:sz w:val="16"/>
                <w:szCs w:val="16"/>
              </w:rPr>
            </w:pPr>
            <w:r>
              <w:rPr>
                <w:sz w:val="16"/>
                <w:szCs w:val="16"/>
              </w:rPr>
              <w:t>47,430</w:t>
            </w:r>
          </w:p>
        </w:tc>
        <w:tc>
          <w:tcPr>
            <w:tcW w:w="810" w:type="dxa"/>
            <w:shd w:val="clear" w:color="auto" w:fill="D9D9D9"/>
            <w:tcMar>
              <w:top w:w="100" w:type="dxa"/>
              <w:left w:w="100" w:type="dxa"/>
              <w:bottom w:w="100" w:type="dxa"/>
              <w:right w:w="100" w:type="dxa"/>
            </w:tcMar>
          </w:tcPr>
          <w:p w14:paraId="46CCE768" w14:textId="77777777" w:rsidR="005F1702" w:rsidRDefault="005F1702" w:rsidP="001F5BDB">
            <w:pPr>
              <w:widowControl w:val="0"/>
              <w:jc w:val="center"/>
              <w:rPr>
                <w:sz w:val="16"/>
                <w:szCs w:val="16"/>
              </w:rPr>
            </w:pPr>
            <w:r>
              <w:rPr>
                <w:sz w:val="16"/>
                <w:szCs w:val="16"/>
              </w:rPr>
              <w:t>29,486</w:t>
            </w:r>
          </w:p>
          <w:p w14:paraId="3DD64857" w14:textId="77777777" w:rsidR="005F1702" w:rsidRDefault="005F1702" w:rsidP="001F5BDB">
            <w:pPr>
              <w:widowControl w:val="0"/>
              <w:jc w:val="center"/>
              <w:rPr>
                <w:sz w:val="16"/>
                <w:szCs w:val="16"/>
              </w:rPr>
            </w:pPr>
            <w:r>
              <w:rPr>
                <w:sz w:val="16"/>
                <w:szCs w:val="16"/>
              </w:rPr>
              <w:t>±</w:t>
            </w:r>
          </w:p>
          <w:p w14:paraId="60A1F6FD" w14:textId="77777777" w:rsidR="005F1702" w:rsidRDefault="005F1702" w:rsidP="001F5BDB">
            <w:pPr>
              <w:widowControl w:val="0"/>
              <w:jc w:val="center"/>
              <w:rPr>
                <w:sz w:val="16"/>
                <w:szCs w:val="16"/>
              </w:rPr>
            </w:pPr>
            <w:r>
              <w:rPr>
                <w:sz w:val="16"/>
                <w:szCs w:val="16"/>
              </w:rPr>
              <w:t>30,781</w:t>
            </w:r>
          </w:p>
        </w:tc>
        <w:tc>
          <w:tcPr>
            <w:tcW w:w="810" w:type="dxa"/>
            <w:shd w:val="clear" w:color="auto" w:fill="EFEFEF"/>
            <w:tcMar>
              <w:top w:w="100" w:type="dxa"/>
              <w:left w:w="100" w:type="dxa"/>
              <w:bottom w:w="100" w:type="dxa"/>
              <w:right w:w="100" w:type="dxa"/>
            </w:tcMar>
          </w:tcPr>
          <w:p w14:paraId="408D2964" w14:textId="77777777" w:rsidR="005F1702" w:rsidRDefault="005F1702" w:rsidP="001F5BDB">
            <w:pPr>
              <w:widowControl w:val="0"/>
              <w:jc w:val="center"/>
              <w:rPr>
                <w:sz w:val="16"/>
                <w:szCs w:val="16"/>
              </w:rPr>
            </w:pPr>
            <w:r>
              <w:rPr>
                <w:sz w:val="16"/>
                <w:szCs w:val="16"/>
              </w:rPr>
              <w:t>49,584</w:t>
            </w:r>
          </w:p>
          <w:p w14:paraId="0279C73C" w14:textId="77777777" w:rsidR="005F1702" w:rsidRDefault="005F1702" w:rsidP="001F5BDB">
            <w:pPr>
              <w:widowControl w:val="0"/>
              <w:jc w:val="center"/>
              <w:rPr>
                <w:sz w:val="16"/>
                <w:szCs w:val="16"/>
              </w:rPr>
            </w:pPr>
            <w:r>
              <w:rPr>
                <w:sz w:val="16"/>
                <w:szCs w:val="16"/>
              </w:rPr>
              <w:t>±</w:t>
            </w:r>
          </w:p>
          <w:p w14:paraId="14DCFD79" w14:textId="77777777" w:rsidR="005F1702" w:rsidRDefault="005F1702" w:rsidP="001F5BDB">
            <w:pPr>
              <w:widowControl w:val="0"/>
              <w:jc w:val="center"/>
              <w:rPr>
                <w:sz w:val="16"/>
                <w:szCs w:val="16"/>
              </w:rPr>
            </w:pPr>
            <w:r>
              <w:rPr>
                <w:sz w:val="16"/>
                <w:szCs w:val="16"/>
              </w:rPr>
              <w:t>33,070</w:t>
            </w:r>
          </w:p>
        </w:tc>
        <w:tc>
          <w:tcPr>
            <w:tcW w:w="720" w:type="dxa"/>
            <w:shd w:val="clear" w:color="auto" w:fill="D9D9D9"/>
            <w:tcMar>
              <w:top w:w="100" w:type="dxa"/>
              <w:left w:w="100" w:type="dxa"/>
              <w:bottom w:w="100" w:type="dxa"/>
              <w:right w:w="100" w:type="dxa"/>
            </w:tcMar>
          </w:tcPr>
          <w:p w14:paraId="7CF4D908" w14:textId="77777777" w:rsidR="005F1702" w:rsidRDefault="005F1702" w:rsidP="001F5BDB">
            <w:pPr>
              <w:widowControl w:val="0"/>
              <w:jc w:val="center"/>
              <w:rPr>
                <w:sz w:val="16"/>
                <w:szCs w:val="16"/>
              </w:rPr>
            </w:pPr>
            <w:r>
              <w:rPr>
                <w:sz w:val="16"/>
                <w:szCs w:val="16"/>
              </w:rPr>
              <w:t>56,081</w:t>
            </w:r>
          </w:p>
          <w:p w14:paraId="58370316" w14:textId="77777777" w:rsidR="005F1702" w:rsidRDefault="005F1702" w:rsidP="001F5BDB">
            <w:pPr>
              <w:widowControl w:val="0"/>
              <w:jc w:val="center"/>
              <w:rPr>
                <w:sz w:val="16"/>
                <w:szCs w:val="16"/>
              </w:rPr>
            </w:pPr>
            <w:r>
              <w:rPr>
                <w:sz w:val="16"/>
                <w:szCs w:val="16"/>
              </w:rPr>
              <w:t>±</w:t>
            </w:r>
          </w:p>
          <w:p w14:paraId="517E5482" w14:textId="77777777" w:rsidR="005F1702" w:rsidRDefault="005F1702" w:rsidP="001F5BDB">
            <w:pPr>
              <w:widowControl w:val="0"/>
              <w:jc w:val="center"/>
              <w:rPr>
                <w:sz w:val="16"/>
                <w:szCs w:val="16"/>
              </w:rPr>
            </w:pPr>
            <w:r>
              <w:rPr>
                <w:sz w:val="16"/>
                <w:szCs w:val="16"/>
              </w:rPr>
              <w:t>49,214</w:t>
            </w:r>
          </w:p>
        </w:tc>
        <w:tc>
          <w:tcPr>
            <w:tcW w:w="810" w:type="dxa"/>
            <w:shd w:val="clear" w:color="auto" w:fill="EFEFEF"/>
            <w:tcMar>
              <w:top w:w="100" w:type="dxa"/>
              <w:left w:w="100" w:type="dxa"/>
              <w:bottom w:w="100" w:type="dxa"/>
              <w:right w:w="100" w:type="dxa"/>
            </w:tcMar>
          </w:tcPr>
          <w:p w14:paraId="767CE02E" w14:textId="77777777" w:rsidR="005F1702" w:rsidRDefault="005F1702" w:rsidP="001F5BDB">
            <w:pPr>
              <w:widowControl w:val="0"/>
              <w:jc w:val="center"/>
              <w:rPr>
                <w:sz w:val="16"/>
                <w:szCs w:val="16"/>
              </w:rPr>
            </w:pPr>
            <w:r>
              <w:rPr>
                <w:sz w:val="16"/>
                <w:szCs w:val="16"/>
              </w:rPr>
              <w:t>88,962</w:t>
            </w:r>
          </w:p>
          <w:p w14:paraId="2FB14690" w14:textId="77777777" w:rsidR="005F1702" w:rsidRDefault="005F1702" w:rsidP="001F5BDB">
            <w:pPr>
              <w:widowControl w:val="0"/>
              <w:jc w:val="center"/>
              <w:rPr>
                <w:sz w:val="16"/>
                <w:szCs w:val="16"/>
              </w:rPr>
            </w:pPr>
            <w:r>
              <w:rPr>
                <w:sz w:val="16"/>
                <w:szCs w:val="16"/>
              </w:rPr>
              <w:t>±</w:t>
            </w:r>
          </w:p>
          <w:p w14:paraId="3EECD3E9" w14:textId="77777777" w:rsidR="005F1702" w:rsidRDefault="005F1702" w:rsidP="001F5BDB">
            <w:pPr>
              <w:widowControl w:val="0"/>
              <w:jc w:val="center"/>
              <w:rPr>
                <w:sz w:val="16"/>
                <w:szCs w:val="16"/>
              </w:rPr>
            </w:pPr>
            <w:r>
              <w:rPr>
                <w:sz w:val="16"/>
                <w:szCs w:val="16"/>
              </w:rPr>
              <w:t>71,752</w:t>
            </w:r>
          </w:p>
        </w:tc>
        <w:tc>
          <w:tcPr>
            <w:tcW w:w="810" w:type="dxa"/>
            <w:shd w:val="clear" w:color="auto" w:fill="D9D9D9"/>
            <w:tcMar>
              <w:top w:w="100" w:type="dxa"/>
              <w:left w:w="100" w:type="dxa"/>
              <w:bottom w:w="100" w:type="dxa"/>
              <w:right w:w="100" w:type="dxa"/>
            </w:tcMar>
          </w:tcPr>
          <w:p w14:paraId="1E8A6411" w14:textId="77777777" w:rsidR="005F1702" w:rsidRDefault="005F1702" w:rsidP="001F5BDB">
            <w:pPr>
              <w:widowControl w:val="0"/>
              <w:jc w:val="center"/>
              <w:rPr>
                <w:sz w:val="16"/>
                <w:szCs w:val="16"/>
              </w:rPr>
            </w:pPr>
            <w:r>
              <w:rPr>
                <w:sz w:val="16"/>
                <w:szCs w:val="16"/>
              </w:rPr>
              <w:t>74,562</w:t>
            </w:r>
          </w:p>
          <w:p w14:paraId="3E2DB286" w14:textId="77777777" w:rsidR="005F1702" w:rsidRDefault="005F1702" w:rsidP="001F5BDB">
            <w:pPr>
              <w:widowControl w:val="0"/>
              <w:jc w:val="center"/>
              <w:rPr>
                <w:sz w:val="16"/>
                <w:szCs w:val="16"/>
              </w:rPr>
            </w:pPr>
            <w:r>
              <w:rPr>
                <w:sz w:val="16"/>
                <w:szCs w:val="16"/>
              </w:rPr>
              <w:t>±</w:t>
            </w:r>
          </w:p>
          <w:p w14:paraId="7A268A0E" w14:textId="77777777" w:rsidR="005F1702" w:rsidRDefault="005F1702" w:rsidP="001F5BDB">
            <w:pPr>
              <w:widowControl w:val="0"/>
              <w:jc w:val="center"/>
              <w:rPr>
                <w:sz w:val="16"/>
                <w:szCs w:val="16"/>
              </w:rPr>
            </w:pPr>
            <w:r>
              <w:rPr>
                <w:sz w:val="16"/>
                <w:szCs w:val="16"/>
              </w:rPr>
              <w:t>72,312</w:t>
            </w:r>
          </w:p>
        </w:tc>
        <w:tc>
          <w:tcPr>
            <w:tcW w:w="810" w:type="dxa"/>
            <w:shd w:val="clear" w:color="auto" w:fill="EFEFEF"/>
            <w:tcMar>
              <w:top w:w="100" w:type="dxa"/>
              <w:left w:w="100" w:type="dxa"/>
              <w:bottom w:w="100" w:type="dxa"/>
              <w:right w:w="100" w:type="dxa"/>
            </w:tcMar>
          </w:tcPr>
          <w:p w14:paraId="338B30F3" w14:textId="77777777" w:rsidR="005F1702" w:rsidRDefault="005F1702" w:rsidP="001F5BDB">
            <w:pPr>
              <w:widowControl w:val="0"/>
              <w:jc w:val="center"/>
              <w:rPr>
                <w:sz w:val="16"/>
                <w:szCs w:val="16"/>
              </w:rPr>
            </w:pPr>
            <w:r>
              <w:rPr>
                <w:sz w:val="16"/>
                <w:szCs w:val="16"/>
              </w:rPr>
              <w:t>53,588</w:t>
            </w:r>
          </w:p>
          <w:p w14:paraId="7DE1A979" w14:textId="77777777" w:rsidR="005F1702" w:rsidRDefault="005F1702" w:rsidP="001F5BDB">
            <w:pPr>
              <w:widowControl w:val="0"/>
              <w:jc w:val="center"/>
              <w:rPr>
                <w:sz w:val="16"/>
                <w:szCs w:val="16"/>
              </w:rPr>
            </w:pPr>
            <w:r>
              <w:rPr>
                <w:sz w:val="16"/>
                <w:szCs w:val="16"/>
              </w:rPr>
              <w:t>±</w:t>
            </w:r>
          </w:p>
          <w:p w14:paraId="552F86EF" w14:textId="77777777" w:rsidR="005F1702" w:rsidRDefault="005F1702" w:rsidP="001F5BDB">
            <w:pPr>
              <w:widowControl w:val="0"/>
              <w:jc w:val="center"/>
              <w:rPr>
                <w:sz w:val="16"/>
                <w:szCs w:val="16"/>
              </w:rPr>
            </w:pPr>
            <w:r>
              <w:rPr>
                <w:sz w:val="16"/>
                <w:szCs w:val="16"/>
              </w:rPr>
              <w:t>50,765</w:t>
            </w:r>
          </w:p>
        </w:tc>
        <w:tc>
          <w:tcPr>
            <w:tcW w:w="810" w:type="dxa"/>
            <w:shd w:val="clear" w:color="auto" w:fill="D9D9D9"/>
            <w:tcMar>
              <w:top w:w="100" w:type="dxa"/>
              <w:left w:w="100" w:type="dxa"/>
              <w:bottom w:w="100" w:type="dxa"/>
              <w:right w:w="100" w:type="dxa"/>
            </w:tcMar>
          </w:tcPr>
          <w:p w14:paraId="1B5861F5" w14:textId="77777777" w:rsidR="005F1702" w:rsidRDefault="005F1702" w:rsidP="001F5BDB">
            <w:pPr>
              <w:widowControl w:val="0"/>
              <w:jc w:val="center"/>
              <w:rPr>
                <w:sz w:val="16"/>
                <w:szCs w:val="16"/>
              </w:rPr>
            </w:pPr>
            <w:r>
              <w:rPr>
                <w:sz w:val="16"/>
                <w:szCs w:val="16"/>
              </w:rPr>
              <w:t>32,423</w:t>
            </w:r>
          </w:p>
          <w:p w14:paraId="28B2B365" w14:textId="77777777" w:rsidR="005F1702" w:rsidRDefault="005F1702" w:rsidP="001F5BDB">
            <w:pPr>
              <w:widowControl w:val="0"/>
              <w:jc w:val="center"/>
              <w:rPr>
                <w:sz w:val="16"/>
                <w:szCs w:val="16"/>
              </w:rPr>
            </w:pPr>
            <w:r>
              <w:rPr>
                <w:sz w:val="16"/>
                <w:szCs w:val="16"/>
              </w:rPr>
              <w:t>±</w:t>
            </w:r>
          </w:p>
          <w:p w14:paraId="6A98F6CA" w14:textId="77777777" w:rsidR="005F1702" w:rsidRDefault="005F1702" w:rsidP="001F5BDB">
            <w:pPr>
              <w:widowControl w:val="0"/>
              <w:jc w:val="center"/>
              <w:rPr>
                <w:sz w:val="16"/>
                <w:szCs w:val="16"/>
              </w:rPr>
            </w:pPr>
            <w:r>
              <w:rPr>
                <w:sz w:val="16"/>
                <w:szCs w:val="16"/>
              </w:rPr>
              <w:t>41,853</w:t>
            </w:r>
          </w:p>
        </w:tc>
        <w:tc>
          <w:tcPr>
            <w:tcW w:w="900" w:type="dxa"/>
            <w:shd w:val="clear" w:color="auto" w:fill="EFEFEF"/>
            <w:tcMar>
              <w:top w:w="100" w:type="dxa"/>
              <w:left w:w="100" w:type="dxa"/>
              <w:bottom w:w="100" w:type="dxa"/>
              <w:right w:w="100" w:type="dxa"/>
            </w:tcMar>
          </w:tcPr>
          <w:p w14:paraId="0940A011" w14:textId="77777777" w:rsidR="005F1702" w:rsidRDefault="005F1702" w:rsidP="001F5BDB">
            <w:pPr>
              <w:widowControl w:val="0"/>
              <w:jc w:val="center"/>
              <w:rPr>
                <w:sz w:val="16"/>
                <w:szCs w:val="16"/>
              </w:rPr>
            </w:pPr>
            <w:r>
              <w:rPr>
                <w:sz w:val="16"/>
                <w:szCs w:val="16"/>
              </w:rPr>
              <w:t>60,478</w:t>
            </w:r>
          </w:p>
          <w:p w14:paraId="0F49693F" w14:textId="77777777" w:rsidR="005F1702" w:rsidRDefault="005F1702" w:rsidP="001F5BDB">
            <w:pPr>
              <w:widowControl w:val="0"/>
              <w:jc w:val="center"/>
              <w:rPr>
                <w:sz w:val="16"/>
                <w:szCs w:val="16"/>
              </w:rPr>
            </w:pPr>
            <w:r>
              <w:rPr>
                <w:sz w:val="16"/>
                <w:szCs w:val="16"/>
              </w:rPr>
              <w:t>±</w:t>
            </w:r>
          </w:p>
          <w:p w14:paraId="0E574ACA" w14:textId="77777777" w:rsidR="005F1702" w:rsidRDefault="005F1702" w:rsidP="001F5BDB">
            <w:pPr>
              <w:widowControl w:val="0"/>
              <w:jc w:val="center"/>
              <w:rPr>
                <w:sz w:val="16"/>
                <w:szCs w:val="16"/>
              </w:rPr>
            </w:pPr>
            <w:r>
              <w:rPr>
                <w:sz w:val="16"/>
                <w:szCs w:val="16"/>
              </w:rPr>
              <w:t>5,7472</w:t>
            </w:r>
          </w:p>
        </w:tc>
        <w:tc>
          <w:tcPr>
            <w:tcW w:w="900" w:type="dxa"/>
            <w:shd w:val="clear" w:color="auto" w:fill="D9D9D9"/>
            <w:tcMar>
              <w:top w:w="100" w:type="dxa"/>
              <w:left w:w="100" w:type="dxa"/>
              <w:bottom w:w="100" w:type="dxa"/>
              <w:right w:w="100" w:type="dxa"/>
            </w:tcMar>
          </w:tcPr>
          <w:p w14:paraId="45DCE400" w14:textId="77777777" w:rsidR="005F1702" w:rsidRDefault="005F1702" w:rsidP="001F5BDB">
            <w:pPr>
              <w:widowControl w:val="0"/>
              <w:jc w:val="center"/>
              <w:rPr>
                <w:sz w:val="16"/>
                <w:szCs w:val="16"/>
              </w:rPr>
            </w:pPr>
            <w:r>
              <w:rPr>
                <w:sz w:val="16"/>
                <w:szCs w:val="16"/>
              </w:rPr>
              <w:t>48,774</w:t>
            </w:r>
          </w:p>
          <w:p w14:paraId="4623ABD1" w14:textId="77777777" w:rsidR="005F1702" w:rsidRDefault="005F1702" w:rsidP="001F5BDB">
            <w:pPr>
              <w:widowControl w:val="0"/>
              <w:jc w:val="center"/>
              <w:rPr>
                <w:sz w:val="16"/>
                <w:szCs w:val="16"/>
              </w:rPr>
            </w:pPr>
            <w:r>
              <w:rPr>
                <w:sz w:val="16"/>
                <w:szCs w:val="16"/>
              </w:rPr>
              <w:t>±</w:t>
            </w:r>
          </w:p>
          <w:p w14:paraId="61834644" w14:textId="77777777" w:rsidR="005F1702" w:rsidRDefault="005F1702" w:rsidP="001F5BDB">
            <w:pPr>
              <w:widowControl w:val="0"/>
              <w:jc w:val="center"/>
              <w:rPr>
                <w:sz w:val="16"/>
                <w:szCs w:val="16"/>
              </w:rPr>
            </w:pPr>
            <w:r>
              <w:rPr>
                <w:sz w:val="16"/>
                <w:szCs w:val="16"/>
              </w:rPr>
              <w:t>54,447</w:t>
            </w:r>
          </w:p>
        </w:tc>
      </w:tr>
      <w:tr w:rsidR="005F1702" w14:paraId="7C822D0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7D82354" w14:textId="77777777" w:rsidR="005F1702" w:rsidRPr="001C5FC7" w:rsidRDefault="005F1702" w:rsidP="001F5BDB">
            <w:pPr>
              <w:widowControl w:val="0"/>
              <w:jc w:val="center"/>
              <w:rPr>
                <w:sz w:val="18"/>
                <w:szCs w:val="18"/>
              </w:rPr>
            </w:pPr>
            <w:r w:rsidRPr="001C5FC7">
              <w:rPr>
                <w:sz w:val="18"/>
                <w:szCs w:val="18"/>
              </w:rPr>
              <w:t>Median larvae density</w:t>
            </w:r>
          </w:p>
        </w:tc>
        <w:tc>
          <w:tcPr>
            <w:tcW w:w="630" w:type="dxa"/>
            <w:shd w:val="clear" w:color="auto" w:fill="D9D9D9"/>
            <w:tcMar>
              <w:top w:w="100" w:type="dxa"/>
              <w:left w:w="100" w:type="dxa"/>
              <w:bottom w:w="100" w:type="dxa"/>
              <w:right w:w="100" w:type="dxa"/>
            </w:tcMar>
          </w:tcPr>
          <w:p w14:paraId="59D0054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C66BA94" w14:textId="77777777" w:rsidR="005F1702" w:rsidRDefault="005F1702" w:rsidP="001F5BDB">
            <w:pPr>
              <w:widowControl w:val="0"/>
              <w:jc w:val="center"/>
              <w:rPr>
                <w:sz w:val="16"/>
                <w:szCs w:val="16"/>
              </w:rPr>
            </w:pPr>
            <w:r>
              <w:rPr>
                <w:sz w:val="16"/>
                <w:szCs w:val="16"/>
              </w:rPr>
              <w:t>18,013</w:t>
            </w:r>
          </w:p>
        </w:tc>
        <w:tc>
          <w:tcPr>
            <w:tcW w:w="810" w:type="dxa"/>
            <w:shd w:val="clear" w:color="auto" w:fill="D9D9D9"/>
            <w:tcMar>
              <w:top w:w="100" w:type="dxa"/>
              <w:left w:w="100" w:type="dxa"/>
              <w:bottom w:w="100" w:type="dxa"/>
              <w:right w:w="100" w:type="dxa"/>
            </w:tcMar>
          </w:tcPr>
          <w:p w14:paraId="2C106E13" w14:textId="77777777" w:rsidR="005F1702" w:rsidRDefault="005F1702" w:rsidP="001F5BDB">
            <w:pPr>
              <w:widowControl w:val="0"/>
              <w:jc w:val="center"/>
              <w:rPr>
                <w:sz w:val="16"/>
                <w:szCs w:val="16"/>
              </w:rPr>
            </w:pPr>
            <w:r>
              <w:rPr>
                <w:sz w:val="16"/>
                <w:szCs w:val="16"/>
              </w:rPr>
              <w:t>42,783</w:t>
            </w:r>
          </w:p>
        </w:tc>
        <w:tc>
          <w:tcPr>
            <w:tcW w:w="810" w:type="dxa"/>
            <w:shd w:val="clear" w:color="auto" w:fill="EFEFEF"/>
            <w:tcMar>
              <w:top w:w="100" w:type="dxa"/>
              <w:left w:w="100" w:type="dxa"/>
              <w:bottom w:w="100" w:type="dxa"/>
              <w:right w:w="100" w:type="dxa"/>
            </w:tcMar>
          </w:tcPr>
          <w:p w14:paraId="0D5B8C1F" w14:textId="77777777" w:rsidR="005F1702" w:rsidRDefault="005F1702" w:rsidP="001F5BDB">
            <w:pPr>
              <w:widowControl w:val="0"/>
              <w:jc w:val="center"/>
              <w:rPr>
                <w:sz w:val="16"/>
                <w:szCs w:val="16"/>
              </w:rPr>
            </w:pPr>
            <w:r>
              <w:rPr>
                <w:sz w:val="16"/>
                <w:szCs w:val="16"/>
              </w:rPr>
              <w:t>19,117</w:t>
            </w:r>
          </w:p>
        </w:tc>
        <w:tc>
          <w:tcPr>
            <w:tcW w:w="720" w:type="dxa"/>
            <w:shd w:val="clear" w:color="auto" w:fill="D9D9D9"/>
            <w:tcMar>
              <w:top w:w="100" w:type="dxa"/>
              <w:left w:w="100" w:type="dxa"/>
              <w:bottom w:w="100" w:type="dxa"/>
              <w:right w:w="100" w:type="dxa"/>
            </w:tcMar>
          </w:tcPr>
          <w:p w14:paraId="0C1B441A" w14:textId="77777777" w:rsidR="005F1702" w:rsidRDefault="005F1702" w:rsidP="001F5BDB">
            <w:pPr>
              <w:widowControl w:val="0"/>
              <w:jc w:val="center"/>
              <w:rPr>
                <w:sz w:val="16"/>
                <w:szCs w:val="16"/>
              </w:rPr>
            </w:pPr>
            <w:r>
              <w:rPr>
                <w:sz w:val="16"/>
                <w:szCs w:val="16"/>
              </w:rPr>
              <w:t>26,160</w:t>
            </w:r>
          </w:p>
        </w:tc>
        <w:tc>
          <w:tcPr>
            <w:tcW w:w="810" w:type="dxa"/>
            <w:shd w:val="clear" w:color="auto" w:fill="EFEFEF"/>
            <w:tcMar>
              <w:top w:w="100" w:type="dxa"/>
              <w:left w:w="100" w:type="dxa"/>
              <w:bottom w:w="100" w:type="dxa"/>
              <w:right w:w="100" w:type="dxa"/>
            </w:tcMar>
          </w:tcPr>
          <w:p w14:paraId="0D104DD3" w14:textId="77777777" w:rsidR="005F1702" w:rsidRDefault="005F1702" w:rsidP="001F5BDB">
            <w:pPr>
              <w:widowControl w:val="0"/>
              <w:jc w:val="center"/>
              <w:rPr>
                <w:sz w:val="16"/>
                <w:szCs w:val="16"/>
              </w:rPr>
            </w:pPr>
            <w:r>
              <w:rPr>
                <w:sz w:val="16"/>
                <w:szCs w:val="16"/>
              </w:rPr>
              <w:t>33,797</w:t>
            </w:r>
          </w:p>
        </w:tc>
        <w:tc>
          <w:tcPr>
            <w:tcW w:w="810" w:type="dxa"/>
            <w:shd w:val="clear" w:color="auto" w:fill="D9D9D9"/>
            <w:tcMar>
              <w:top w:w="100" w:type="dxa"/>
              <w:left w:w="100" w:type="dxa"/>
              <w:bottom w:w="100" w:type="dxa"/>
              <w:right w:w="100" w:type="dxa"/>
            </w:tcMar>
          </w:tcPr>
          <w:p w14:paraId="458649DB" w14:textId="77777777" w:rsidR="005F1702" w:rsidRDefault="005F1702" w:rsidP="001F5BDB">
            <w:pPr>
              <w:widowControl w:val="0"/>
              <w:jc w:val="center"/>
              <w:rPr>
                <w:sz w:val="16"/>
                <w:szCs w:val="16"/>
              </w:rPr>
            </w:pPr>
            <w:r>
              <w:rPr>
                <w:sz w:val="16"/>
                <w:szCs w:val="16"/>
              </w:rPr>
              <w:t>32,608</w:t>
            </w:r>
          </w:p>
        </w:tc>
        <w:tc>
          <w:tcPr>
            <w:tcW w:w="810" w:type="dxa"/>
            <w:shd w:val="clear" w:color="auto" w:fill="EFEFEF"/>
            <w:tcMar>
              <w:top w:w="100" w:type="dxa"/>
              <w:left w:w="100" w:type="dxa"/>
              <w:bottom w:w="100" w:type="dxa"/>
              <w:right w:w="100" w:type="dxa"/>
            </w:tcMar>
          </w:tcPr>
          <w:p w14:paraId="4BCC24DC" w14:textId="77777777" w:rsidR="005F1702" w:rsidRDefault="005F1702" w:rsidP="001F5BDB">
            <w:pPr>
              <w:widowControl w:val="0"/>
              <w:jc w:val="center"/>
              <w:rPr>
                <w:sz w:val="16"/>
                <w:szCs w:val="16"/>
              </w:rPr>
            </w:pPr>
            <w:r>
              <w:rPr>
                <w:sz w:val="16"/>
                <w:szCs w:val="16"/>
              </w:rPr>
              <w:t>45,667</w:t>
            </w:r>
          </w:p>
        </w:tc>
        <w:tc>
          <w:tcPr>
            <w:tcW w:w="810" w:type="dxa"/>
            <w:shd w:val="clear" w:color="auto" w:fill="D9D9D9"/>
            <w:tcMar>
              <w:top w:w="100" w:type="dxa"/>
              <w:left w:w="100" w:type="dxa"/>
              <w:bottom w:w="100" w:type="dxa"/>
              <w:right w:w="100" w:type="dxa"/>
            </w:tcMar>
          </w:tcPr>
          <w:p w14:paraId="71AEDEA4" w14:textId="77777777" w:rsidR="005F1702" w:rsidRDefault="005F1702" w:rsidP="001F5BDB">
            <w:pPr>
              <w:widowControl w:val="0"/>
              <w:jc w:val="center"/>
              <w:rPr>
                <w:sz w:val="16"/>
                <w:szCs w:val="16"/>
              </w:rPr>
            </w:pPr>
            <w:r>
              <w:rPr>
                <w:sz w:val="16"/>
                <w:szCs w:val="16"/>
              </w:rPr>
              <w:t>20,800</w:t>
            </w:r>
          </w:p>
        </w:tc>
        <w:tc>
          <w:tcPr>
            <w:tcW w:w="900" w:type="dxa"/>
            <w:shd w:val="clear" w:color="auto" w:fill="EFEFEF"/>
            <w:tcMar>
              <w:top w:w="100" w:type="dxa"/>
              <w:left w:w="100" w:type="dxa"/>
              <w:bottom w:w="100" w:type="dxa"/>
              <w:right w:w="100" w:type="dxa"/>
            </w:tcMar>
          </w:tcPr>
          <w:p w14:paraId="5CA027CC" w14:textId="77777777" w:rsidR="005F1702" w:rsidRDefault="005F1702" w:rsidP="001F5BDB">
            <w:pPr>
              <w:widowControl w:val="0"/>
              <w:jc w:val="center"/>
              <w:rPr>
                <w:sz w:val="16"/>
                <w:szCs w:val="16"/>
              </w:rPr>
            </w:pPr>
            <w:r>
              <w:rPr>
                <w:sz w:val="16"/>
                <w:szCs w:val="16"/>
              </w:rPr>
              <w:t>26,397</w:t>
            </w:r>
          </w:p>
        </w:tc>
        <w:tc>
          <w:tcPr>
            <w:tcW w:w="900" w:type="dxa"/>
            <w:shd w:val="clear" w:color="auto" w:fill="D9D9D9"/>
            <w:tcMar>
              <w:top w:w="100" w:type="dxa"/>
              <w:left w:w="100" w:type="dxa"/>
              <w:bottom w:w="100" w:type="dxa"/>
              <w:right w:w="100" w:type="dxa"/>
            </w:tcMar>
          </w:tcPr>
          <w:p w14:paraId="07239E72" w14:textId="77777777" w:rsidR="005F1702" w:rsidRDefault="005F1702" w:rsidP="001F5BDB">
            <w:pPr>
              <w:widowControl w:val="0"/>
              <w:jc w:val="center"/>
              <w:rPr>
                <w:sz w:val="16"/>
                <w:szCs w:val="16"/>
              </w:rPr>
            </w:pPr>
            <w:r>
              <w:rPr>
                <w:sz w:val="16"/>
                <w:szCs w:val="16"/>
              </w:rPr>
              <w:t>28,192</w:t>
            </w:r>
          </w:p>
        </w:tc>
      </w:tr>
      <w:tr w:rsidR="005F1702" w14:paraId="0B084FDA" w14:textId="77777777" w:rsidTr="001F5BDB">
        <w:trPr>
          <w:trHeight w:val="20"/>
          <w:jc w:val="center"/>
        </w:trPr>
        <w:tc>
          <w:tcPr>
            <w:tcW w:w="1080" w:type="dxa"/>
            <w:vMerge/>
            <w:shd w:val="clear" w:color="auto" w:fill="D9D9D9"/>
            <w:tcMar>
              <w:top w:w="100" w:type="dxa"/>
              <w:left w:w="100" w:type="dxa"/>
              <w:bottom w:w="100" w:type="dxa"/>
              <w:right w:w="100" w:type="dxa"/>
            </w:tcMar>
          </w:tcPr>
          <w:p w14:paraId="2905D5B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FE55AB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CD550DA" w14:textId="77777777" w:rsidR="005F1702" w:rsidRDefault="005F1702" w:rsidP="001F5BDB">
            <w:pPr>
              <w:widowControl w:val="0"/>
              <w:jc w:val="center"/>
              <w:rPr>
                <w:sz w:val="16"/>
                <w:szCs w:val="16"/>
              </w:rPr>
            </w:pPr>
            <w:r>
              <w:rPr>
                <w:sz w:val="16"/>
                <w:szCs w:val="16"/>
              </w:rPr>
              <w:t>16,000</w:t>
            </w:r>
          </w:p>
        </w:tc>
        <w:tc>
          <w:tcPr>
            <w:tcW w:w="810" w:type="dxa"/>
            <w:shd w:val="clear" w:color="auto" w:fill="D9D9D9"/>
            <w:tcMar>
              <w:top w:w="100" w:type="dxa"/>
              <w:left w:w="100" w:type="dxa"/>
              <w:bottom w:w="100" w:type="dxa"/>
              <w:right w:w="100" w:type="dxa"/>
            </w:tcMar>
          </w:tcPr>
          <w:p w14:paraId="1E8BB482" w14:textId="77777777" w:rsidR="005F1702" w:rsidRDefault="005F1702" w:rsidP="001F5BDB">
            <w:pPr>
              <w:widowControl w:val="0"/>
              <w:jc w:val="center"/>
              <w:rPr>
                <w:sz w:val="16"/>
                <w:szCs w:val="16"/>
              </w:rPr>
            </w:pPr>
            <w:r>
              <w:rPr>
                <w:sz w:val="16"/>
                <w:szCs w:val="16"/>
              </w:rPr>
              <w:t>20,650</w:t>
            </w:r>
          </w:p>
        </w:tc>
        <w:tc>
          <w:tcPr>
            <w:tcW w:w="810" w:type="dxa"/>
            <w:shd w:val="clear" w:color="auto" w:fill="EFEFEF"/>
            <w:tcMar>
              <w:top w:w="100" w:type="dxa"/>
              <w:left w:w="100" w:type="dxa"/>
              <w:bottom w:w="100" w:type="dxa"/>
              <w:right w:w="100" w:type="dxa"/>
            </w:tcMar>
          </w:tcPr>
          <w:p w14:paraId="709895B2" w14:textId="77777777" w:rsidR="005F1702" w:rsidRDefault="005F1702" w:rsidP="001F5BDB">
            <w:pPr>
              <w:widowControl w:val="0"/>
              <w:jc w:val="center"/>
              <w:rPr>
                <w:sz w:val="16"/>
                <w:szCs w:val="16"/>
              </w:rPr>
            </w:pPr>
            <w:r>
              <w:rPr>
                <w:sz w:val="16"/>
                <w:szCs w:val="16"/>
              </w:rPr>
              <w:t>50,317</w:t>
            </w:r>
          </w:p>
        </w:tc>
        <w:tc>
          <w:tcPr>
            <w:tcW w:w="720" w:type="dxa"/>
            <w:shd w:val="clear" w:color="auto" w:fill="D9D9D9"/>
            <w:tcMar>
              <w:top w:w="100" w:type="dxa"/>
              <w:left w:w="100" w:type="dxa"/>
              <w:bottom w:w="100" w:type="dxa"/>
              <w:right w:w="100" w:type="dxa"/>
            </w:tcMar>
          </w:tcPr>
          <w:p w14:paraId="28B3CFE4" w14:textId="77777777" w:rsidR="005F1702" w:rsidRDefault="005F1702" w:rsidP="001F5BDB">
            <w:pPr>
              <w:widowControl w:val="0"/>
              <w:jc w:val="center"/>
              <w:rPr>
                <w:sz w:val="16"/>
                <w:szCs w:val="16"/>
              </w:rPr>
            </w:pPr>
            <w:r>
              <w:rPr>
                <w:sz w:val="16"/>
                <w:szCs w:val="16"/>
              </w:rPr>
              <w:t>45,833</w:t>
            </w:r>
          </w:p>
        </w:tc>
        <w:tc>
          <w:tcPr>
            <w:tcW w:w="810" w:type="dxa"/>
            <w:shd w:val="clear" w:color="auto" w:fill="EFEFEF"/>
            <w:tcMar>
              <w:top w:w="100" w:type="dxa"/>
              <w:left w:w="100" w:type="dxa"/>
              <w:bottom w:w="100" w:type="dxa"/>
              <w:right w:w="100" w:type="dxa"/>
            </w:tcMar>
          </w:tcPr>
          <w:p w14:paraId="153B2BFB" w14:textId="77777777" w:rsidR="005F1702" w:rsidRDefault="005F1702" w:rsidP="001F5BDB">
            <w:pPr>
              <w:widowControl w:val="0"/>
              <w:jc w:val="center"/>
              <w:rPr>
                <w:sz w:val="16"/>
                <w:szCs w:val="16"/>
              </w:rPr>
            </w:pPr>
            <w:r>
              <w:rPr>
                <w:sz w:val="16"/>
                <w:szCs w:val="16"/>
              </w:rPr>
              <w:t>83,577</w:t>
            </w:r>
          </w:p>
        </w:tc>
        <w:tc>
          <w:tcPr>
            <w:tcW w:w="810" w:type="dxa"/>
            <w:shd w:val="clear" w:color="auto" w:fill="D9D9D9"/>
            <w:tcMar>
              <w:top w:w="100" w:type="dxa"/>
              <w:left w:w="100" w:type="dxa"/>
              <w:bottom w:w="100" w:type="dxa"/>
              <w:right w:w="100" w:type="dxa"/>
            </w:tcMar>
          </w:tcPr>
          <w:p w14:paraId="1A1300F8" w14:textId="77777777" w:rsidR="005F1702" w:rsidRDefault="005F1702" w:rsidP="001F5BDB">
            <w:pPr>
              <w:widowControl w:val="0"/>
              <w:jc w:val="center"/>
              <w:rPr>
                <w:sz w:val="16"/>
                <w:szCs w:val="16"/>
              </w:rPr>
            </w:pPr>
            <w:r>
              <w:rPr>
                <w:sz w:val="16"/>
                <w:szCs w:val="16"/>
              </w:rPr>
              <w:t>48,800</w:t>
            </w:r>
          </w:p>
        </w:tc>
        <w:tc>
          <w:tcPr>
            <w:tcW w:w="810" w:type="dxa"/>
            <w:shd w:val="clear" w:color="auto" w:fill="EFEFEF"/>
            <w:tcMar>
              <w:top w:w="100" w:type="dxa"/>
              <w:left w:w="100" w:type="dxa"/>
              <w:bottom w:w="100" w:type="dxa"/>
              <w:right w:w="100" w:type="dxa"/>
            </w:tcMar>
          </w:tcPr>
          <w:p w14:paraId="6618FA31" w14:textId="77777777" w:rsidR="005F1702" w:rsidRDefault="005F1702" w:rsidP="001F5BDB">
            <w:pPr>
              <w:widowControl w:val="0"/>
              <w:jc w:val="center"/>
              <w:rPr>
                <w:sz w:val="16"/>
                <w:szCs w:val="16"/>
              </w:rPr>
            </w:pPr>
            <w:r>
              <w:rPr>
                <w:sz w:val="16"/>
                <w:szCs w:val="16"/>
              </w:rPr>
              <w:t>29,833</w:t>
            </w:r>
          </w:p>
        </w:tc>
        <w:tc>
          <w:tcPr>
            <w:tcW w:w="810" w:type="dxa"/>
            <w:shd w:val="clear" w:color="auto" w:fill="D9D9D9"/>
            <w:tcMar>
              <w:top w:w="100" w:type="dxa"/>
              <w:left w:w="100" w:type="dxa"/>
              <w:bottom w:w="100" w:type="dxa"/>
              <w:right w:w="100" w:type="dxa"/>
            </w:tcMar>
          </w:tcPr>
          <w:p w14:paraId="67430A4E" w14:textId="77777777" w:rsidR="005F1702" w:rsidRDefault="005F1702" w:rsidP="001F5BDB">
            <w:pPr>
              <w:widowControl w:val="0"/>
              <w:jc w:val="center"/>
              <w:rPr>
                <w:sz w:val="16"/>
                <w:szCs w:val="16"/>
              </w:rPr>
            </w:pPr>
            <w:r>
              <w:rPr>
                <w:sz w:val="16"/>
                <w:szCs w:val="16"/>
              </w:rPr>
              <w:t>7,877</w:t>
            </w:r>
          </w:p>
        </w:tc>
        <w:tc>
          <w:tcPr>
            <w:tcW w:w="900" w:type="dxa"/>
            <w:shd w:val="clear" w:color="auto" w:fill="EFEFEF"/>
            <w:tcMar>
              <w:top w:w="100" w:type="dxa"/>
              <w:left w:w="100" w:type="dxa"/>
              <w:bottom w:w="100" w:type="dxa"/>
              <w:right w:w="100" w:type="dxa"/>
            </w:tcMar>
          </w:tcPr>
          <w:p w14:paraId="11EF50BE" w14:textId="77777777" w:rsidR="005F1702" w:rsidRDefault="005F1702" w:rsidP="001F5BDB">
            <w:pPr>
              <w:widowControl w:val="0"/>
              <w:jc w:val="center"/>
              <w:rPr>
                <w:sz w:val="16"/>
                <w:szCs w:val="16"/>
              </w:rPr>
            </w:pPr>
            <w:r>
              <w:rPr>
                <w:sz w:val="16"/>
                <w:szCs w:val="16"/>
              </w:rPr>
              <w:t>50,317</w:t>
            </w:r>
          </w:p>
        </w:tc>
        <w:tc>
          <w:tcPr>
            <w:tcW w:w="900" w:type="dxa"/>
            <w:shd w:val="clear" w:color="auto" w:fill="D9D9D9"/>
            <w:tcMar>
              <w:top w:w="100" w:type="dxa"/>
              <w:left w:w="100" w:type="dxa"/>
              <w:bottom w:w="100" w:type="dxa"/>
              <w:right w:w="100" w:type="dxa"/>
            </w:tcMar>
          </w:tcPr>
          <w:p w14:paraId="24F94CE9" w14:textId="77777777" w:rsidR="005F1702" w:rsidRDefault="005F1702" w:rsidP="001F5BDB">
            <w:pPr>
              <w:widowControl w:val="0"/>
              <w:jc w:val="center"/>
              <w:rPr>
                <w:sz w:val="16"/>
                <w:szCs w:val="16"/>
              </w:rPr>
            </w:pPr>
            <w:r>
              <w:rPr>
                <w:sz w:val="16"/>
                <w:szCs w:val="16"/>
              </w:rPr>
              <w:t>34,935</w:t>
            </w:r>
          </w:p>
        </w:tc>
      </w:tr>
      <w:tr w:rsidR="005F1702" w14:paraId="12978AC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58EC236E" w14:textId="77777777" w:rsidR="005F1702" w:rsidRPr="001C5FC7" w:rsidRDefault="005F1702" w:rsidP="001F5BDB">
            <w:pPr>
              <w:widowControl w:val="0"/>
              <w:jc w:val="right"/>
              <w:rPr>
                <w:sz w:val="18"/>
                <w:szCs w:val="18"/>
              </w:rPr>
            </w:pPr>
            <w:r w:rsidRPr="001C5FC7">
              <w:rPr>
                <w:sz w:val="18"/>
                <w:szCs w:val="18"/>
              </w:rPr>
              <w:t xml:space="preserve">Total eyed larvae </w:t>
            </w:r>
          </w:p>
        </w:tc>
        <w:tc>
          <w:tcPr>
            <w:tcW w:w="630" w:type="dxa"/>
            <w:shd w:val="clear" w:color="auto" w:fill="D9D9D9"/>
            <w:tcMar>
              <w:top w:w="100" w:type="dxa"/>
              <w:left w:w="100" w:type="dxa"/>
              <w:bottom w:w="100" w:type="dxa"/>
              <w:right w:w="100" w:type="dxa"/>
            </w:tcMar>
          </w:tcPr>
          <w:p w14:paraId="76180681"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2BE7103" w14:textId="77777777" w:rsidR="005F1702" w:rsidRDefault="005F1702" w:rsidP="001F5BDB">
            <w:pPr>
              <w:widowControl w:val="0"/>
              <w:jc w:val="center"/>
              <w:rPr>
                <w:sz w:val="16"/>
                <w:szCs w:val="16"/>
              </w:rPr>
            </w:pPr>
            <w:r>
              <w:rPr>
                <w:sz w:val="16"/>
                <w:szCs w:val="16"/>
              </w:rPr>
              <w:t>11,119</w:t>
            </w:r>
          </w:p>
        </w:tc>
        <w:tc>
          <w:tcPr>
            <w:tcW w:w="810" w:type="dxa"/>
            <w:shd w:val="clear" w:color="auto" w:fill="D9D9D9"/>
            <w:tcMar>
              <w:top w:w="100" w:type="dxa"/>
              <w:left w:w="100" w:type="dxa"/>
              <w:bottom w:w="100" w:type="dxa"/>
              <w:right w:w="100" w:type="dxa"/>
            </w:tcMar>
          </w:tcPr>
          <w:p w14:paraId="2F02342B" w14:textId="77777777" w:rsidR="005F1702" w:rsidRDefault="005F1702" w:rsidP="001F5BDB">
            <w:pPr>
              <w:widowControl w:val="0"/>
              <w:jc w:val="center"/>
              <w:rPr>
                <w:sz w:val="16"/>
                <w:szCs w:val="16"/>
              </w:rPr>
            </w:pPr>
            <w:r>
              <w:rPr>
                <w:sz w:val="16"/>
                <w:szCs w:val="16"/>
              </w:rPr>
              <w:t>11,780</w:t>
            </w:r>
          </w:p>
        </w:tc>
        <w:tc>
          <w:tcPr>
            <w:tcW w:w="810" w:type="dxa"/>
            <w:shd w:val="clear" w:color="auto" w:fill="EFEFEF"/>
            <w:tcMar>
              <w:top w:w="100" w:type="dxa"/>
              <w:left w:w="100" w:type="dxa"/>
              <w:bottom w:w="100" w:type="dxa"/>
              <w:right w:w="100" w:type="dxa"/>
            </w:tcMar>
          </w:tcPr>
          <w:p w14:paraId="02981251" w14:textId="77777777" w:rsidR="005F1702" w:rsidRDefault="005F1702" w:rsidP="001F5BDB">
            <w:pPr>
              <w:widowControl w:val="0"/>
              <w:jc w:val="center"/>
              <w:rPr>
                <w:sz w:val="16"/>
                <w:szCs w:val="16"/>
              </w:rPr>
            </w:pPr>
            <w:r>
              <w:rPr>
                <w:sz w:val="16"/>
                <w:szCs w:val="16"/>
              </w:rPr>
              <w:t>2,496</w:t>
            </w:r>
          </w:p>
        </w:tc>
        <w:tc>
          <w:tcPr>
            <w:tcW w:w="720" w:type="dxa"/>
            <w:shd w:val="clear" w:color="auto" w:fill="D9D9D9"/>
            <w:tcMar>
              <w:top w:w="100" w:type="dxa"/>
              <w:left w:w="100" w:type="dxa"/>
              <w:bottom w:w="100" w:type="dxa"/>
              <w:right w:w="100" w:type="dxa"/>
            </w:tcMar>
          </w:tcPr>
          <w:p w14:paraId="1F0365D9" w14:textId="77777777" w:rsidR="005F1702" w:rsidRDefault="005F1702" w:rsidP="001F5BDB">
            <w:pPr>
              <w:widowControl w:val="0"/>
              <w:jc w:val="center"/>
              <w:rPr>
                <w:sz w:val="16"/>
                <w:szCs w:val="16"/>
              </w:rPr>
            </w:pPr>
            <w:r>
              <w:rPr>
                <w:sz w:val="16"/>
                <w:szCs w:val="16"/>
              </w:rPr>
              <w:t>10,686</w:t>
            </w:r>
          </w:p>
        </w:tc>
        <w:tc>
          <w:tcPr>
            <w:tcW w:w="810" w:type="dxa"/>
            <w:shd w:val="clear" w:color="auto" w:fill="EFEFEF"/>
            <w:tcMar>
              <w:top w:w="100" w:type="dxa"/>
              <w:left w:w="100" w:type="dxa"/>
              <w:bottom w:w="100" w:type="dxa"/>
              <w:right w:w="100" w:type="dxa"/>
            </w:tcMar>
          </w:tcPr>
          <w:p w14:paraId="6067070E" w14:textId="77777777" w:rsidR="005F1702" w:rsidRDefault="005F1702" w:rsidP="001F5BDB">
            <w:pPr>
              <w:widowControl w:val="0"/>
              <w:jc w:val="center"/>
              <w:rPr>
                <w:sz w:val="16"/>
                <w:szCs w:val="16"/>
              </w:rPr>
            </w:pPr>
            <w:r>
              <w:rPr>
                <w:sz w:val="16"/>
                <w:szCs w:val="16"/>
              </w:rPr>
              <w:t>11,931</w:t>
            </w:r>
          </w:p>
        </w:tc>
        <w:tc>
          <w:tcPr>
            <w:tcW w:w="810" w:type="dxa"/>
            <w:shd w:val="clear" w:color="auto" w:fill="D9D9D9"/>
            <w:tcMar>
              <w:top w:w="100" w:type="dxa"/>
              <w:left w:w="100" w:type="dxa"/>
              <w:bottom w:w="100" w:type="dxa"/>
              <w:right w:w="100" w:type="dxa"/>
            </w:tcMar>
          </w:tcPr>
          <w:p w14:paraId="6B869108" w14:textId="77777777" w:rsidR="005F1702" w:rsidRDefault="005F1702" w:rsidP="001F5BDB">
            <w:pPr>
              <w:widowControl w:val="0"/>
              <w:jc w:val="center"/>
              <w:rPr>
                <w:sz w:val="16"/>
                <w:szCs w:val="16"/>
              </w:rPr>
            </w:pPr>
            <w:r>
              <w:rPr>
                <w:sz w:val="16"/>
                <w:szCs w:val="16"/>
              </w:rPr>
              <w:t>6,029</w:t>
            </w:r>
          </w:p>
        </w:tc>
        <w:tc>
          <w:tcPr>
            <w:tcW w:w="810" w:type="dxa"/>
            <w:shd w:val="clear" w:color="auto" w:fill="EFEFEF"/>
            <w:tcMar>
              <w:top w:w="100" w:type="dxa"/>
              <w:left w:w="100" w:type="dxa"/>
              <w:bottom w:w="100" w:type="dxa"/>
              <w:right w:w="100" w:type="dxa"/>
            </w:tcMar>
          </w:tcPr>
          <w:p w14:paraId="2476BDCB" w14:textId="77777777" w:rsidR="005F1702" w:rsidRDefault="005F1702" w:rsidP="001F5BDB">
            <w:pPr>
              <w:widowControl w:val="0"/>
              <w:jc w:val="center"/>
              <w:rPr>
                <w:sz w:val="16"/>
                <w:szCs w:val="16"/>
              </w:rPr>
            </w:pPr>
            <w:r>
              <w:rPr>
                <w:sz w:val="16"/>
                <w:szCs w:val="16"/>
              </w:rPr>
              <w:t>22,186</w:t>
            </w:r>
          </w:p>
        </w:tc>
        <w:tc>
          <w:tcPr>
            <w:tcW w:w="810" w:type="dxa"/>
            <w:shd w:val="clear" w:color="auto" w:fill="D9D9D9"/>
            <w:tcMar>
              <w:top w:w="100" w:type="dxa"/>
              <w:left w:w="100" w:type="dxa"/>
              <w:bottom w:w="100" w:type="dxa"/>
              <w:right w:w="100" w:type="dxa"/>
            </w:tcMar>
          </w:tcPr>
          <w:p w14:paraId="7A5BDF26" w14:textId="77777777" w:rsidR="005F1702" w:rsidRDefault="005F1702" w:rsidP="001F5BDB">
            <w:pPr>
              <w:widowControl w:val="0"/>
              <w:jc w:val="center"/>
              <w:rPr>
                <w:sz w:val="16"/>
                <w:szCs w:val="16"/>
              </w:rPr>
            </w:pPr>
            <w:r>
              <w:rPr>
                <w:sz w:val="16"/>
                <w:szCs w:val="16"/>
              </w:rPr>
              <w:t>9,735</w:t>
            </w:r>
          </w:p>
        </w:tc>
        <w:tc>
          <w:tcPr>
            <w:tcW w:w="900" w:type="dxa"/>
            <w:shd w:val="clear" w:color="auto" w:fill="EFEFEF"/>
            <w:tcMar>
              <w:top w:w="100" w:type="dxa"/>
              <w:left w:w="100" w:type="dxa"/>
              <w:bottom w:w="100" w:type="dxa"/>
              <w:right w:w="100" w:type="dxa"/>
            </w:tcMar>
          </w:tcPr>
          <w:p w14:paraId="318C9CCE" w14:textId="77777777" w:rsidR="005F1702" w:rsidRDefault="005F1702" w:rsidP="001F5BDB">
            <w:pPr>
              <w:widowControl w:val="0"/>
              <w:jc w:val="center"/>
              <w:rPr>
                <w:sz w:val="16"/>
                <w:szCs w:val="16"/>
              </w:rPr>
            </w:pPr>
            <w:r>
              <w:rPr>
                <w:sz w:val="16"/>
                <w:szCs w:val="16"/>
              </w:rPr>
              <w:t>47,732</w:t>
            </w:r>
          </w:p>
        </w:tc>
        <w:tc>
          <w:tcPr>
            <w:tcW w:w="900" w:type="dxa"/>
            <w:shd w:val="clear" w:color="auto" w:fill="D9D9D9"/>
            <w:tcMar>
              <w:top w:w="100" w:type="dxa"/>
              <w:left w:w="100" w:type="dxa"/>
              <w:bottom w:w="100" w:type="dxa"/>
              <w:right w:w="100" w:type="dxa"/>
            </w:tcMar>
          </w:tcPr>
          <w:p w14:paraId="7A68692B" w14:textId="77777777" w:rsidR="005F1702" w:rsidRDefault="005F1702" w:rsidP="001F5BDB">
            <w:pPr>
              <w:widowControl w:val="0"/>
              <w:jc w:val="center"/>
              <w:rPr>
                <w:sz w:val="16"/>
                <w:szCs w:val="16"/>
              </w:rPr>
            </w:pPr>
            <w:r>
              <w:rPr>
                <w:sz w:val="16"/>
                <w:szCs w:val="16"/>
              </w:rPr>
              <w:t>38,230</w:t>
            </w:r>
          </w:p>
        </w:tc>
      </w:tr>
      <w:tr w:rsidR="005F1702" w14:paraId="622368B6" w14:textId="77777777" w:rsidTr="001F5BDB">
        <w:trPr>
          <w:trHeight w:val="20"/>
          <w:jc w:val="center"/>
        </w:trPr>
        <w:tc>
          <w:tcPr>
            <w:tcW w:w="1080" w:type="dxa"/>
            <w:vMerge/>
            <w:shd w:val="clear" w:color="auto" w:fill="D9D9D9"/>
            <w:tcMar>
              <w:top w:w="100" w:type="dxa"/>
              <w:left w:w="100" w:type="dxa"/>
              <w:bottom w:w="100" w:type="dxa"/>
              <w:right w:w="100" w:type="dxa"/>
            </w:tcMar>
          </w:tcPr>
          <w:p w14:paraId="5AB3234B"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55DE6E3"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1E6F68DC" w14:textId="77777777" w:rsidR="005F1702" w:rsidRDefault="005F1702" w:rsidP="001F5BDB">
            <w:pPr>
              <w:widowControl w:val="0"/>
              <w:jc w:val="center"/>
              <w:rPr>
                <w:sz w:val="16"/>
                <w:szCs w:val="16"/>
              </w:rPr>
            </w:pPr>
            <w:r>
              <w:rPr>
                <w:sz w:val="16"/>
                <w:szCs w:val="16"/>
              </w:rPr>
              <w:t>3,737</w:t>
            </w:r>
          </w:p>
        </w:tc>
        <w:tc>
          <w:tcPr>
            <w:tcW w:w="810" w:type="dxa"/>
            <w:shd w:val="clear" w:color="auto" w:fill="D9D9D9"/>
            <w:tcMar>
              <w:top w:w="100" w:type="dxa"/>
              <w:left w:w="100" w:type="dxa"/>
              <w:bottom w:w="100" w:type="dxa"/>
              <w:right w:w="100" w:type="dxa"/>
            </w:tcMar>
          </w:tcPr>
          <w:p w14:paraId="331683F5" w14:textId="77777777" w:rsidR="005F1702" w:rsidRDefault="005F1702" w:rsidP="001F5BDB">
            <w:pPr>
              <w:widowControl w:val="0"/>
              <w:jc w:val="center"/>
              <w:rPr>
                <w:sz w:val="16"/>
                <w:szCs w:val="16"/>
              </w:rPr>
            </w:pPr>
            <w:r>
              <w:rPr>
                <w:sz w:val="16"/>
                <w:szCs w:val="16"/>
              </w:rPr>
              <w:t>2,978</w:t>
            </w:r>
          </w:p>
        </w:tc>
        <w:tc>
          <w:tcPr>
            <w:tcW w:w="810" w:type="dxa"/>
            <w:shd w:val="clear" w:color="auto" w:fill="EFEFEF"/>
            <w:tcMar>
              <w:top w:w="100" w:type="dxa"/>
              <w:left w:w="100" w:type="dxa"/>
              <w:bottom w:w="100" w:type="dxa"/>
              <w:right w:w="100" w:type="dxa"/>
            </w:tcMar>
          </w:tcPr>
          <w:p w14:paraId="01D12526" w14:textId="77777777" w:rsidR="005F1702" w:rsidRDefault="005F1702" w:rsidP="001F5BDB">
            <w:pPr>
              <w:widowControl w:val="0"/>
              <w:jc w:val="center"/>
              <w:rPr>
                <w:sz w:val="16"/>
                <w:szCs w:val="16"/>
              </w:rPr>
            </w:pPr>
            <w:r>
              <w:rPr>
                <w:sz w:val="16"/>
                <w:szCs w:val="16"/>
              </w:rPr>
              <w:t>13,862</w:t>
            </w:r>
          </w:p>
        </w:tc>
        <w:tc>
          <w:tcPr>
            <w:tcW w:w="720" w:type="dxa"/>
            <w:shd w:val="clear" w:color="auto" w:fill="D9D9D9"/>
            <w:tcMar>
              <w:top w:w="100" w:type="dxa"/>
              <w:left w:w="100" w:type="dxa"/>
              <w:bottom w:w="100" w:type="dxa"/>
              <w:right w:w="100" w:type="dxa"/>
            </w:tcMar>
          </w:tcPr>
          <w:p w14:paraId="4F8ADFCC" w14:textId="77777777" w:rsidR="005F1702" w:rsidRDefault="005F1702" w:rsidP="001F5BDB">
            <w:pPr>
              <w:widowControl w:val="0"/>
              <w:jc w:val="center"/>
              <w:rPr>
                <w:sz w:val="16"/>
                <w:szCs w:val="16"/>
              </w:rPr>
            </w:pPr>
            <w:r>
              <w:rPr>
                <w:sz w:val="16"/>
                <w:szCs w:val="16"/>
              </w:rPr>
              <w:t>19,815</w:t>
            </w:r>
          </w:p>
        </w:tc>
        <w:tc>
          <w:tcPr>
            <w:tcW w:w="810" w:type="dxa"/>
            <w:shd w:val="clear" w:color="auto" w:fill="EFEFEF"/>
            <w:tcMar>
              <w:top w:w="100" w:type="dxa"/>
              <w:left w:w="100" w:type="dxa"/>
              <w:bottom w:w="100" w:type="dxa"/>
              <w:right w:w="100" w:type="dxa"/>
            </w:tcMar>
          </w:tcPr>
          <w:p w14:paraId="1DB86969" w14:textId="77777777" w:rsidR="005F1702" w:rsidRDefault="005F1702" w:rsidP="001F5BDB">
            <w:pPr>
              <w:widowControl w:val="0"/>
              <w:jc w:val="center"/>
              <w:rPr>
                <w:sz w:val="16"/>
                <w:szCs w:val="16"/>
              </w:rPr>
            </w:pPr>
            <w:r>
              <w:rPr>
                <w:sz w:val="16"/>
                <w:szCs w:val="16"/>
              </w:rPr>
              <w:t>59,929 (split)</w:t>
            </w:r>
          </w:p>
        </w:tc>
        <w:tc>
          <w:tcPr>
            <w:tcW w:w="810" w:type="dxa"/>
            <w:shd w:val="clear" w:color="auto" w:fill="D9D9D9"/>
            <w:tcMar>
              <w:top w:w="100" w:type="dxa"/>
              <w:left w:w="100" w:type="dxa"/>
              <w:bottom w:w="100" w:type="dxa"/>
              <w:right w:w="100" w:type="dxa"/>
            </w:tcMar>
          </w:tcPr>
          <w:p w14:paraId="46B09286" w14:textId="77777777" w:rsidR="005F1702" w:rsidRDefault="005F1702" w:rsidP="001F5BDB">
            <w:pPr>
              <w:widowControl w:val="0"/>
              <w:jc w:val="center"/>
              <w:rPr>
                <w:sz w:val="16"/>
                <w:szCs w:val="16"/>
              </w:rPr>
            </w:pPr>
            <w:r>
              <w:rPr>
                <w:sz w:val="16"/>
                <w:szCs w:val="16"/>
              </w:rPr>
              <w:t>10,670</w:t>
            </w:r>
          </w:p>
        </w:tc>
        <w:tc>
          <w:tcPr>
            <w:tcW w:w="810" w:type="dxa"/>
            <w:shd w:val="clear" w:color="auto" w:fill="EFEFEF"/>
            <w:tcMar>
              <w:top w:w="100" w:type="dxa"/>
              <w:left w:w="100" w:type="dxa"/>
              <w:bottom w:w="100" w:type="dxa"/>
              <w:right w:w="100" w:type="dxa"/>
            </w:tcMar>
          </w:tcPr>
          <w:p w14:paraId="7EF1ED0D" w14:textId="77777777" w:rsidR="005F1702" w:rsidRDefault="005F1702" w:rsidP="001F5BDB">
            <w:pPr>
              <w:widowControl w:val="0"/>
              <w:jc w:val="center"/>
              <w:rPr>
                <w:sz w:val="16"/>
                <w:szCs w:val="16"/>
              </w:rPr>
            </w:pPr>
            <w:r>
              <w:rPr>
                <w:sz w:val="16"/>
                <w:szCs w:val="16"/>
              </w:rPr>
              <w:t>13,828</w:t>
            </w:r>
          </w:p>
        </w:tc>
        <w:tc>
          <w:tcPr>
            <w:tcW w:w="810" w:type="dxa"/>
            <w:shd w:val="clear" w:color="auto" w:fill="D9D9D9"/>
            <w:tcMar>
              <w:top w:w="100" w:type="dxa"/>
              <w:left w:w="100" w:type="dxa"/>
              <w:bottom w:w="100" w:type="dxa"/>
              <w:right w:w="100" w:type="dxa"/>
            </w:tcMar>
          </w:tcPr>
          <w:p w14:paraId="22200BC7" w14:textId="77777777" w:rsidR="005F1702" w:rsidRDefault="005F1702" w:rsidP="001F5BDB">
            <w:pPr>
              <w:widowControl w:val="0"/>
              <w:jc w:val="center"/>
              <w:rPr>
                <w:sz w:val="16"/>
                <w:szCs w:val="16"/>
              </w:rPr>
            </w:pPr>
            <w:r>
              <w:rPr>
                <w:sz w:val="16"/>
                <w:szCs w:val="16"/>
              </w:rPr>
              <w:t>2,910</w:t>
            </w:r>
          </w:p>
        </w:tc>
        <w:tc>
          <w:tcPr>
            <w:tcW w:w="900" w:type="dxa"/>
            <w:shd w:val="clear" w:color="auto" w:fill="EFEFEF"/>
            <w:tcMar>
              <w:top w:w="100" w:type="dxa"/>
              <w:left w:w="100" w:type="dxa"/>
              <w:bottom w:w="100" w:type="dxa"/>
              <w:right w:w="100" w:type="dxa"/>
            </w:tcMar>
          </w:tcPr>
          <w:p w14:paraId="4270951A" w14:textId="77777777" w:rsidR="005F1702" w:rsidRDefault="005F1702" w:rsidP="001F5BDB">
            <w:pPr>
              <w:widowControl w:val="0"/>
              <w:jc w:val="center"/>
              <w:rPr>
                <w:sz w:val="16"/>
                <w:szCs w:val="16"/>
              </w:rPr>
            </w:pPr>
            <w:r>
              <w:rPr>
                <w:sz w:val="16"/>
                <w:szCs w:val="16"/>
              </w:rPr>
              <w:t>91,356</w:t>
            </w:r>
          </w:p>
        </w:tc>
        <w:tc>
          <w:tcPr>
            <w:tcW w:w="900" w:type="dxa"/>
            <w:shd w:val="clear" w:color="auto" w:fill="D9D9D9"/>
            <w:tcMar>
              <w:top w:w="100" w:type="dxa"/>
              <w:left w:w="100" w:type="dxa"/>
              <w:bottom w:w="100" w:type="dxa"/>
              <w:right w:w="100" w:type="dxa"/>
            </w:tcMar>
          </w:tcPr>
          <w:p w14:paraId="7414EF0B" w14:textId="77777777" w:rsidR="005F1702" w:rsidRDefault="005F1702" w:rsidP="001F5BDB">
            <w:pPr>
              <w:widowControl w:val="0"/>
              <w:jc w:val="center"/>
              <w:rPr>
                <w:sz w:val="16"/>
                <w:szCs w:val="16"/>
              </w:rPr>
            </w:pPr>
            <w:r>
              <w:rPr>
                <w:sz w:val="16"/>
                <w:szCs w:val="16"/>
              </w:rPr>
              <w:t>36,373</w:t>
            </w:r>
          </w:p>
        </w:tc>
      </w:tr>
      <w:tr w:rsidR="005F1702" w14:paraId="07379C7C"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037507BB" w14:textId="77777777" w:rsidR="005F1702" w:rsidRPr="001C5FC7" w:rsidRDefault="005F1702" w:rsidP="001F5BDB">
            <w:pPr>
              <w:widowControl w:val="0"/>
              <w:jc w:val="right"/>
              <w:rPr>
                <w:sz w:val="18"/>
                <w:szCs w:val="18"/>
              </w:rPr>
            </w:pPr>
            <w:r w:rsidRPr="001C5FC7">
              <w:rPr>
                <w:sz w:val="18"/>
                <w:szCs w:val="18"/>
              </w:rPr>
              <w:t xml:space="preserve">Total post set (singles) </w:t>
            </w:r>
          </w:p>
        </w:tc>
        <w:tc>
          <w:tcPr>
            <w:tcW w:w="630" w:type="dxa"/>
            <w:shd w:val="clear" w:color="auto" w:fill="D9D9D9"/>
            <w:tcMar>
              <w:top w:w="100" w:type="dxa"/>
              <w:left w:w="100" w:type="dxa"/>
              <w:bottom w:w="100" w:type="dxa"/>
              <w:right w:w="100" w:type="dxa"/>
            </w:tcMar>
          </w:tcPr>
          <w:p w14:paraId="3BB63CD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5948EEE1" w14:textId="77777777" w:rsidR="005F1702" w:rsidRDefault="005F1702" w:rsidP="001F5BDB">
            <w:pPr>
              <w:widowControl w:val="0"/>
              <w:jc w:val="center"/>
              <w:rPr>
                <w:sz w:val="16"/>
                <w:szCs w:val="16"/>
              </w:rPr>
            </w:pPr>
            <w:r>
              <w:rPr>
                <w:sz w:val="16"/>
                <w:szCs w:val="16"/>
              </w:rPr>
              <w:t>1,503 (split)</w:t>
            </w:r>
          </w:p>
        </w:tc>
        <w:tc>
          <w:tcPr>
            <w:tcW w:w="810" w:type="dxa"/>
            <w:shd w:val="clear" w:color="auto" w:fill="D9D9D9"/>
            <w:tcMar>
              <w:top w:w="100" w:type="dxa"/>
              <w:left w:w="100" w:type="dxa"/>
              <w:bottom w:w="100" w:type="dxa"/>
              <w:right w:w="100" w:type="dxa"/>
            </w:tcMar>
          </w:tcPr>
          <w:p w14:paraId="5E01015B" w14:textId="77777777" w:rsidR="005F1702" w:rsidRDefault="005F1702" w:rsidP="001F5BDB">
            <w:pPr>
              <w:widowControl w:val="0"/>
              <w:jc w:val="center"/>
              <w:rPr>
                <w:sz w:val="16"/>
                <w:szCs w:val="16"/>
              </w:rPr>
            </w:pPr>
            <w:r>
              <w:rPr>
                <w:sz w:val="16"/>
                <w:szCs w:val="16"/>
              </w:rPr>
              <w:t>670</w:t>
            </w:r>
          </w:p>
        </w:tc>
        <w:tc>
          <w:tcPr>
            <w:tcW w:w="810" w:type="dxa"/>
            <w:shd w:val="clear" w:color="auto" w:fill="EFEFEF"/>
            <w:tcMar>
              <w:top w:w="100" w:type="dxa"/>
              <w:left w:w="100" w:type="dxa"/>
              <w:bottom w:w="100" w:type="dxa"/>
              <w:right w:w="100" w:type="dxa"/>
            </w:tcMar>
          </w:tcPr>
          <w:p w14:paraId="679DF52B" w14:textId="77777777" w:rsidR="005F1702" w:rsidRDefault="005F1702" w:rsidP="001F5BDB">
            <w:pPr>
              <w:widowControl w:val="0"/>
              <w:jc w:val="center"/>
              <w:rPr>
                <w:sz w:val="16"/>
                <w:szCs w:val="16"/>
              </w:rPr>
            </w:pPr>
            <w:r>
              <w:rPr>
                <w:sz w:val="16"/>
                <w:szCs w:val="16"/>
              </w:rPr>
              <w:t>501</w:t>
            </w:r>
          </w:p>
        </w:tc>
        <w:tc>
          <w:tcPr>
            <w:tcW w:w="720" w:type="dxa"/>
            <w:shd w:val="clear" w:color="auto" w:fill="D9D9D9"/>
            <w:tcMar>
              <w:top w:w="100" w:type="dxa"/>
              <w:left w:w="100" w:type="dxa"/>
              <w:bottom w:w="100" w:type="dxa"/>
              <w:right w:w="100" w:type="dxa"/>
            </w:tcMar>
          </w:tcPr>
          <w:p w14:paraId="31D36F27" w14:textId="77777777" w:rsidR="005F1702" w:rsidRDefault="005F1702" w:rsidP="001F5BDB">
            <w:pPr>
              <w:widowControl w:val="0"/>
              <w:jc w:val="center"/>
              <w:rPr>
                <w:sz w:val="16"/>
                <w:szCs w:val="16"/>
              </w:rPr>
            </w:pPr>
            <w:r>
              <w:rPr>
                <w:sz w:val="16"/>
                <w:szCs w:val="16"/>
              </w:rPr>
              <w:t>834</w:t>
            </w:r>
          </w:p>
        </w:tc>
        <w:tc>
          <w:tcPr>
            <w:tcW w:w="810" w:type="dxa"/>
            <w:shd w:val="clear" w:color="auto" w:fill="EFEFEF"/>
            <w:tcMar>
              <w:top w:w="100" w:type="dxa"/>
              <w:left w:w="100" w:type="dxa"/>
              <w:bottom w:w="100" w:type="dxa"/>
              <w:right w:w="100" w:type="dxa"/>
            </w:tcMar>
          </w:tcPr>
          <w:p w14:paraId="175C00AA" w14:textId="77777777" w:rsidR="005F1702" w:rsidRDefault="005F1702" w:rsidP="001F5BDB">
            <w:pPr>
              <w:widowControl w:val="0"/>
              <w:jc w:val="center"/>
              <w:rPr>
                <w:sz w:val="16"/>
                <w:szCs w:val="16"/>
              </w:rPr>
            </w:pPr>
            <w:r>
              <w:rPr>
                <w:sz w:val="16"/>
                <w:szCs w:val="16"/>
              </w:rPr>
              <w:t>124</w:t>
            </w:r>
          </w:p>
        </w:tc>
        <w:tc>
          <w:tcPr>
            <w:tcW w:w="810" w:type="dxa"/>
            <w:shd w:val="clear" w:color="auto" w:fill="D9D9D9"/>
            <w:tcMar>
              <w:top w:w="100" w:type="dxa"/>
              <w:left w:w="100" w:type="dxa"/>
              <w:bottom w:w="100" w:type="dxa"/>
              <w:right w:w="100" w:type="dxa"/>
            </w:tcMar>
          </w:tcPr>
          <w:p w14:paraId="3F9236E6" w14:textId="77777777" w:rsidR="005F1702" w:rsidRDefault="005F1702" w:rsidP="001F5BDB">
            <w:pPr>
              <w:widowControl w:val="0"/>
              <w:jc w:val="center"/>
              <w:rPr>
                <w:sz w:val="16"/>
                <w:szCs w:val="16"/>
              </w:rPr>
            </w:pPr>
            <w:r>
              <w:rPr>
                <w:sz w:val="16"/>
                <w:szCs w:val="16"/>
              </w:rPr>
              <w:t>192</w:t>
            </w:r>
          </w:p>
        </w:tc>
        <w:tc>
          <w:tcPr>
            <w:tcW w:w="810" w:type="dxa"/>
            <w:shd w:val="clear" w:color="auto" w:fill="EFEFEF"/>
            <w:tcMar>
              <w:top w:w="100" w:type="dxa"/>
              <w:left w:w="100" w:type="dxa"/>
              <w:bottom w:w="100" w:type="dxa"/>
              <w:right w:w="100" w:type="dxa"/>
            </w:tcMar>
          </w:tcPr>
          <w:p w14:paraId="6750F7C9" w14:textId="77777777" w:rsidR="005F1702" w:rsidRDefault="005F1702" w:rsidP="001F5BDB">
            <w:pPr>
              <w:widowControl w:val="0"/>
              <w:jc w:val="center"/>
              <w:rPr>
                <w:sz w:val="16"/>
                <w:szCs w:val="16"/>
              </w:rPr>
            </w:pPr>
            <w:r>
              <w:rPr>
                <w:sz w:val="16"/>
                <w:szCs w:val="16"/>
              </w:rPr>
              <w:t>356</w:t>
            </w:r>
          </w:p>
        </w:tc>
        <w:tc>
          <w:tcPr>
            <w:tcW w:w="810" w:type="dxa"/>
            <w:shd w:val="clear" w:color="auto" w:fill="D9D9D9"/>
            <w:tcMar>
              <w:top w:w="100" w:type="dxa"/>
              <w:left w:w="100" w:type="dxa"/>
              <w:bottom w:w="100" w:type="dxa"/>
              <w:right w:w="100" w:type="dxa"/>
            </w:tcMar>
          </w:tcPr>
          <w:p w14:paraId="283EB8E1" w14:textId="77777777" w:rsidR="005F1702" w:rsidRDefault="005F1702" w:rsidP="001F5BDB">
            <w:pPr>
              <w:widowControl w:val="0"/>
              <w:jc w:val="center"/>
              <w:rPr>
                <w:sz w:val="16"/>
                <w:szCs w:val="16"/>
              </w:rPr>
            </w:pPr>
            <w:r>
              <w:rPr>
                <w:sz w:val="16"/>
                <w:szCs w:val="16"/>
              </w:rPr>
              <w:t>334</w:t>
            </w:r>
          </w:p>
        </w:tc>
        <w:tc>
          <w:tcPr>
            <w:tcW w:w="900" w:type="dxa"/>
            <w:shd w:val="clear" w:color="auto" w:fill="EFEFEF"/>
            <w:tcMar>
              <w:top w:w="100" w:type="dxa"/>
              <w:left w:w="100" w:type="dxa"/>
              <w:bottom w:w="100" w:type="dxa"/>
              <w:right w:w="100" w:type="dxa"/>
            </w:tcMar>
          </w:tcPr>
          <w:p w14:paraId="094767EF" w14:textId="77777777" w:rsidR="005F1702" w:rsidRDefault="005F1702" w:rsidP="001F5BDB">
            <w:pPr>
              <w:widowControl w:val="0"/>
              <w:jc w:val="center"/>
              <w:rPr>
                <w:sz w:val="16"/>
                <w:szCs w:val="16"/>
              </w:rPr>
            </w:pPr>
            <w:r>
              <w:rPr>
                <w:sz w:val="16"/>
                <w:szCs w:val="16"/>
              </w:rPr>
              <w:t>2,484</w:t>
            </w:r>
          </w:p>
        </w:tc>
        <w:tc>
          <w:tcPr>
            <w:tcW w:w="900" w:type="dxa"/>
            <w:shd w:val="clear" w:color="auto" w:fill="D9D9D9"/>
            <w:tcMar>
              <w:top w:w="100" w:type="dxa"/>
              <w:left w:w="100" w:type="dxa"/>
              <w:bottom w:w="100" w:type="dxa"/>
              <w:right w:w="100" w:type="dxa"/>
            </w:tcMar>
          </w:tcPr>
          <w:p w14:paraId="136AE749" w14:textId="77777777" w:rsidR="005F1702" w:rsidRDefault="005F1702" w:rsidP="001F5BDB">
            <w:pPr>
              <w:widowControl w:val="0"/>
              <w:jc w:val="center"/>
              <w:rPr>
                <w:sz w:val="16"/>
                <w:szCs w:val="16"/>
              </w:rPr>
            </w:pPr>
            <w:r>
              <w:rPr>
                <w:sz w:val="16"/>
                <w:szCs w:val="16"/>
              </w:rPr>
              <w:t>2,030</w:t>
            </w:r>
          </w:p>
        </w:tc>
      </w:tr>
      <w:tr w:rsidR="005F1702" w14:paraId="68574D7D" w14:textId="77777777" w:rsidTr="001F5BDB">
        <w:trPr>
          <w:trHeight w:val="20"/>
          <w:jc w:val="center"/>
        </w:trPr>
        <w:tc>
          <w:tcPr>
            <w:tcW w:w="1080" w:type="dxa"/>
            <w:vMerge/>
            <w:shd w:val="clear" w:color="auto" w:fill="D9D9D9"/>
            <w:tcMar>
              <w:top w:w="100" w:type="dxa"/>
              <w:left w:w="100" w:type="dxa"/>
              <w:bottom w:w="100" w:type="dxa"/>
              <w:right w:w="100" w:type="dxa"/>
            </w:tcMar>
          </w:tcPr>
          <w:p w14:paraId="7B7B0707"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39C98A6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3CFA328" w14:textId="77777777" w:rsidR="005F1702" w:rsidRDefault="005F1702" w:rsidP="001F5BDB">
            <w:pPr>
              <w:widowControl w:val="0"/>
              <w:jc w:val="center"/>
              <w:rPr>
                <w:sz w:val="16"/>
                <w:szCs w:val="16"/>
              </w:rPr>
            </w:pPr>
            <w:r>
              <w:rPr>
                <w:sz w:val="16"/>
                <w:szCs w:val="16"/>
              </w:rPr>
              <w:t>626</w:t>
            </w:r>
          </w:p>
        </w:tc>
        <w:tc>
          <w:tcPr>
            <w:tcW w:w="810" w:type="dxa"/>
            <w:shd w:val="clear" w:color="auto" w:fill="D9D9D9"/>
            <w:tcMar>
              <w:top w:w="100" w:type="dxa"/>
              <w:left w:w="100" w:type="dxa"/>
              <w:bottom w:w="100" w:type="dxa"/>
              <w:right w:w="100" w:type="dxa"/>
            </w:tcMar>
          </w:tcPr>
          <w:p w14:paraId="4FB2F42C" w14:textId="77777777" w:rsidR="005F1702" w:rsidRDefault="005F1702" w:rsidP="001F5BDB">
            <w:pPr>
              <w:widowControl w:val="0"/>
              <w:jc w:val="center"/>
              <w:rPr>
                <w:sz w:val="16"/>
                <w:szCs w:val="16"/>
              </w:rPr>
            </w:pPr>
            <w:r>
              <w:rPr>
                <w:sz w:val="16"/>
                <w:szCs w:val="16"/>
              </w:rPr>
              <w:t>75</w:t>
            </w:r>
          </w:p>
        </w:tc>
        <w:tc>
          <w:tcPr>
            <w:tcW w:w="810" w:type="dxa"/>
            <w:shd w:val="clear" w:color="auto" w:fill="EFEFEF"/>
            <w:tcMar>
              <w:top w:w="100" w:type="dxa"/>
              <w:left w:w="100" w:type="dxa"/>
              <w:bottom w:w="100" w:type="dxa"/>
              <w:right w:w="100" w:type="dxa"/>
            </w:tcMar>
          </w:tcPr>
          <w:p w14:paraId="1F4E1022" w14:textId="77777777" w:rsidR="005F1702" w:rsidRDefault="005F1702" w:rsidP="001F5BDB">
            <w:pPr>
              <w:widowControl w:val="0"/>
              <w:jc w:val="center"/>
              <w:rPr>
                <w:sz w:val="16"/>
                <w:szCs w:val="16"/>
              </w:rPr>
            </w:pPr>
            <w:r>
              <w:rPr>
                <w:sz w:val="16"/>
                <w:szCs w:val="16"/>
              </w:rPr>
              <w:t>1311</w:t>
            </w:r>
          </w:p>
        </w:tc>
        <w:tc>
          <w:tcPr>
            <w:tcW w:w="720" w:type="dxa"/>
            <w:shd w:val="clear" w:color="auto" w:fill="D9D9D9"/>
            <w:tcMar>
              <w:top w:w="100" w:type="dxa"/>
              <w:left w:w="100" w:type="dxa"/>
              <w:bottom w:w="100" w:type="dxa"/>
              <w:right w:w="100" w:type="dxa"/>
            </w:tcMar>
          </w:tcPr>
          <w:p w14:paraId="10CD9B28" w14:textId="77777777" w:rsidR="005F1702" w:rsidRDefault="005F1702" w:rsidP="001F5BDB">
            <w:pPr>
              <w:widowControl w:val="0"/>
              <w:jc w:val="center"/>
              <w:rPr>
                <w:sz w:val="16"/>
                <w:szCs w:val="16"/>
              </w:rPr>
            </w:pPr>
            <w:r>
              <w:rPr>
                <w:sz w:val="16"/>
                <w:szCs w:val="16"/>
              </w:rPr>
              <w:t>1091</w:t>
            </w:r>
          </w:p>
        </w:tc>
        <w:tc>
          <w:tcPr>
            <w:tcW w:w="810" w:type="dxa"/>
            <w:shd w:val="clear" w:color="auto" w:fill="EFEFEF"/>
            <w:tcMar>
              <w:top w:w="100" w:type="dxa"/>
              <w:left w:w="100" w:type="dxa"/>
              <w:bottom w:w="100" w:type="dxa"/>
              <w:right w:w="100" w:type="dxa"/>
            </w:tcMar>
          </w:tcPr>
          <w:p w14:paraId="3AC606DA" w14:textId="77777777" w:rsidR="005F1702" w:rsidRDefault="005F1702" w:rsidP="001F5BDB">
            <w:pPr>
              <w:widowControl w:val="0"/>
              <w:jc w:val="center"/>
              <w:rPr>
                <w:sz w:val="16"/>
                <w:szCs w:val="16"/>
              </w:rPr>
            </w:pPr>
            <w:r>
              <w:rPr>
                <w:sz w:val="16"/>
                <w:szCs w:val="16"/>
              </w:rPr>
              <w:t>52</w:t>
            </w:r>
          </w:p>
        </w:tc>
        <w:tc>
          <w:tcPr>
            <w:tcW w:w="810" w:type="dxa"/>
            <w:shd w:val="clear" w:color="auto" w:fill="D9D9D9"/>
            <w:tcMar>
              <w:top w:w="100" w:type="dxa"/>
              <w:left w:w="100" w:type="dxa"/>
              <w:bottom w:w="100" w:type="dxa"/>
              <w:right w:w="100" w:type="dxa"/>
            </w:tcMar>
          </w:tcPr>
          <w:p w14:paraId="5A01B14F" w14:textId="77777777" w:rsidR="005F1702" w:rsidRDefault="005F1702" w:rsidP="001F5BDB">
            <w:pPr>
              <w:widowControl w:val="0"/>
              <w:jc w:val="center"/>
              <w:rPr>
                <w:sz w:val="16"/>
                <w:szCs w:val="16"/>
              </w:rPr>
            </w:pPr>
            <w:r>
              <w:rPr>
                <w:sz w:val="16"/>
                <w:szCs w:val="16"/>
              </w:rPr>
              <w:t>34</w:t>
            </w:r>
          </w:p>
        </w:tc>
        <w:tc>
          <w:tcPr>
            <w:tcW w:w="810" w:type="dxa"/>
            <w:shd w:val="clear" w:color="auto" w:fill="EFEFEF"/>
            <w:tcMar>
              <w:top w:w="100" w:type="dxa"/>
              <w:left w:w="100" w:type="dxa"/>
              <w:bottom w:w="100" w:type="dxa"/>
              <w:right w:w="100" w:type="dxa"/>
            </w:tcMar>
          </w:tcPr>
          <w:p w14:paraId="0DFC14EB" w14:textId="77777777" w:rsidR="005F1702" w:rsidRDefault="005F1702" w:rsidP="001F5BDB">
            <w:pPr>
              <w:widowControl w:val="0"/>
              <w:jc w:val="center"/>
              <w:rPr>
                <w:sz w:val="16"/>
                <w:szCs w:val="16"/>
              </w:rPr>
            </w:pPr>
            <w:r>
              <w:rPr>
                <w:sz w:val="16"/>
                <w:szCs w:val="16"/>
              </w:rPr>
              <w:t>246</w:t>
            </w:r>
          </w:p>
        </w:tc>
        <w:tc>
          <w:tcPr>
            <w:tcW w:w="810" w:type="dxa"/>
            <w:shd w:val="clear" w:color="auto" w:fill="D9D9D9"/>
            <w:tcMar>
              <w:top w:w="100" w:type="dxa"/>
              <w:left w:w="100" w:type="dxa"/>
              <w:bottom w:w="100" w:type="dxa"/>
              <w:right w:w="100" w:type="dxa"/>
            </w:tcMar>
          </w:tcPr>
          <w:p w14:paraId="1ABB4075" w14:textId="77777777" w:rsidR="005F1702" w:rsidRDefault="005F1702" w:rsidP="001F5BDB">
            <w:pPr>
              <w:widowControl w:val="0"/>
              <w:jc w:val="center"/>
              <w:rPr>
                <w:sz w:val="16"/>
                <w:szCs w:val="16"/>
              </w:rPr>
            </w:pPr>
            <w:r>
              <w:rPr>
                <w:sz w:val="16"/>
                <w:szCs w:val="16"/>
              </w:rPr>
              <w:t>113</w:t>
            </w:r>
          </w:p>
        </w:tc>
        <w:tc>
          <w:tcPr>
            <w:tcW w:w="900" w:type="dxa"/>
            <w:shd w:val="clear" w:color="auto" w:fill="EFEFEF"/>
            <w:tcMar>
              <w:top w:w="100" w:type="dxa"/>
              <w:left w:w="100" w:type="dxa"/>
              <w:bottom w:w="100" w:type="dxa"/>
              <w:right w:w="100" w:type="dxa"/>
            </w:tcMar>
          </w:tcPr>
          <w:p w14:paraId="1CA48E1D" w14:textId="77777777" w:rsidR="005F1702" w:rsidRDefault="005F1702" w:rsidP="001F5BDB">
            <w:pPr>
              <w:widowControl w:val="0"/>
              <w:jc w:val="center"/>
              <w:rPr>
                <w:sz w:val="16"/>
                <w:szCs w:val="16"/>
              </w:rPr>
            </w:pPr>
            <w:r>
              <w:rPr>
                <w:sz w:val="16"/>
                <w:szCs w:val="16"/>
              </w:rPr>
              <w:t>2,235</w:t>
            </w:r>
          </w:p>
        </w:tc>
        <w:tc>
          <w:tcPr>
            <w:tcW w:w="900" w:type="dxa"/>
            <w:shd w:val="clear" w:color="auto" w:fill="D9D9D9"/>
            <w:tcMar>
              <w:top w:w="100" w:type="dxa"/>
              <w:left w:w="100" w:type="dxa"/>
              <w:bottom w:w="100" w:type="dxa"/>
              <w:right w:w="100" w:type="dxa"/>
            </w:tcMar>
          </w:tcPr>
          <w:p w14:paraId="6FECBE8E" w14:textId="77777777" w:rsidR="005F1702" w:rsidRDefault="005F1702" w:rsidP="001F5BDB">
            <w:pPr>
              <w:widowControl w:val="0"/>
              <w:jc w:val="center"/>
              <w:rPr>
                <w:sz w:val="16"/>
                <w:szCs w:val="16"/>
              </w:rPr>
            </w:pPr>
            <w:r>
              <w:rPr>
                <w:sz w:val="16"/>
                <w:szCs w:val="16"/>
              </w:rPr>
              <w:t>1,313</w:t>
            </w:r>
          </w:p>
        </w:tc>
      </w:tr>
      <w:tr w:rsidR="005F1702" w14:paraId="012BB494"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784490A5" w14:textId="77777777" w:rsidR="005F1702" w:rsidRPr="001C5FC7" w:rsidRDefault="005F1702" w:rsidP="001F5BDB">
            <w:pPr>
              <w:widowControl w:val="0"/>
              <w:jc w:val="right"/>
              <w:rPr>
                <w:sz w:val="18"/>
                <w:szCs w:val="18"/>
              </w:rPr>
            </w:pPr>
            <w:r w:rsidRPr="001C5FC7">
              <w:rPr>
                <w:sz w:val="18"/>
                <w:szCs w:val="18"/>
              </w:rPr>
              <w:t>Juvenile shell height (mm)</w:t>
            </w:r>
          </w:p>
        </w:tc>
        <w:tc>
          <w:tcPr>
            <w:tcW w:w="630" w:type="dxa"/>
            <w:shd w:val="clear" w:color="auto" w:fill="D9D9D9"/>
            <w:tcMar>
              <w:top w:w="100" w:type="dxa"/>
              <w:left w:w="100" w:type="dxa"/>
              <w:bottom w:w="100" w:type="dxa"/>
              <w:right w:w="100" w:type="dxa"/>
            </w:tcMar>
          </w:tcPr>
          <w:p w14:paraId="796DFAC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0B3AB9C7" w14:textId="77777777" w:rsidR="005F1702" w:rsidRDefault="005F1702" w:rsidP="001F5BDB">
            <w:pPr>
              <w:widowControl w:val="0"/>
              <w:jc w:val="center"/>
              <w:rPr>
                <w:sz w:val="16"/>
                <w:szCs w:val="16"/>
              </w:rPr>
            </w:pPr>
            <w:r>
              <w:rPr>
                <w:sz w:val="16"/>
                <w:szCs w:val="16"/>
              </w:rPr>
              <w:t>9.0±2.7</w:t>
            </w:r>
          </w:p>
        </w:tc>
        <w:tc>
          <w:tcPr>
            <w:tcW w:w="810" w:type="dxa"/>
            <w:shd w:val="clear" w:color="auto" w:fill="D9D9D9"/>
            <w:tcMar>
              <w:top w:w="100" w:type="dxa"/>
              <w:left w:w="100" w:type="dxa"/>
              <w:bottom w:w="100" w:type="dxa"/>
              <w:right w:w="100" w:type="dxa"/>
            </w:tcMar>
          </w:tcPr>
          <w:p w14:paraId="66F5C927" w14:textId="77777777" w:rsidR="005F1702" w:rsidRDefault="005F1702" w:rsidP="001F5BDB">
            <w:pPr>
              <w:widowControl w:val="0"/>
              <w:jc w:val="center"/>
              <w:rPr>
                <w:sz w:val="16"/>
                <w:szCs w:val="16"/>
              </w:rPr>
            </w:pPr>
            <w:r>
              <w:rPr>
                <w:sz w:val="16"/>
                <w:szCs w:val="16"/>
              </w:rPr>
              <w:t>8.4±3.5</w:t>
            </w:r>
          </w:p>
        </w:tc>
        <w:tc>
          <w:tcPr>
            <w:tcW w:w="810" w:type="dxa"/>
            <w:shd w:val="clear" w:color="auto" w:fill="EFEFEF"/>
            <w:tcMar>
              <w:top w:w="100" w:type="dxa"/>
              <w:left w:w="100" w:type="dxa"/>
              <w:bottom w:w="100" w:type="dxa"/>
              <w:right w:w="100" w:type="dxa"/>
            </w:tcMar>
          </w:tcPr>
          <w:p w14:paraId="7E32D067" w14:textId="77777777" w:rsidR="005F1702" w:rsidRDefault="005F1702" w:rsidP="001F5BDB">
            <w:pPr>
              <w:widowControl w:val="0"/>
              <w:jc w:val="center"/>
              <w:rPr>
                <w:sz w:val="16"/>
                <w:szCs w:val="16"/>
              </w:rPr>
            </w:pPr>
            <w:r>
              <w:rPr>
                <w:sz w:val="16"/>
                <w:szCs w:val="16"/>
              </w:rPr>
              <w:t>6.5±1.9</w:t>
            </w:r>
          </w:p>
        </w:tc>
        <w:tc>
          <w:tcPr>
            <w:tcW w:w="720" w:type="dxa"/>
            <w:shd w:val="clear" w:color="auto" w:fill="D9D9D9"/>
            <w:tcMar>
              <w:top w:w="100" w:type="dxa"/>
              <w:left w:w="100" w:type="dxa"/>
              <w:bottom w:w="100" w:type="dxa"/>
              <w:right w:w="100" w:type="dxa"/>
            </w:tcMar>
          </w:tcPr>
          <w:p w14:paraId="7E720D8E" w14:textId="77777777" w:rsidR="005F1702" w:rsidRDefault="005F1702" w:rsidP="001F5BDB">
            <w:pPr>
              <w:widowControl w:val="0"/>
              <w:jc w:val="center"/>
              <w:rPr>
                <w:sz w:val="16"/>
                <w:szCs w:val="16"/>
              </w:rPr>
            </w:pPr>
            <w:r>
              <w:rPr>
                <w:sz w:val="16"/>
                <w:szCs w:val="16"/>
              </w:rPr>
              <w:t>4.9±2.3</w:t>
            </w:r>
          </w:p>
        </w:tc>
        <w:tc>
          <w:tcPr>
            <w:tcW w:w="810" w:type="dxa"/>
            <w:shd w:val="clear" w:color="auto" w:fill="EFEFEF"/>
            <w:tcMar>
              <w:top w:w="100" w:type="dxa"/>
              <w:left w:w="100" w:type="dxa"/>
              <w:bottom w:w="100" w:type="dxa"/>
              <w:right w:w="100" w:type="dxa"/>
            </w:tcMar>
          </w:tcPr>
          <w:p w14:paraId="787EF073" w14:textId="77777777" w:rsidR="005F1702" w:rsidRDefault="005F1702" w:rsidP="001F5BDB">
            <w:pPr>
              <w:widowControl w:val="0"/>
              <w:jc w:val="center"/>
              <w:rPr>
                <w:sz w:val="16"/>
                <w:szCs w:val="16"/>
              </w:rPr>
            </w:pPr>
            <w:r>
              <w:rPr>
                <w:sz w:val="16"/>
                <w:szCs w:val="16"/>
              </w:rPr>
              <w:t>11.2±3.5</w:t>
            </w:r>
          </w:p>
        </w:tc>
        <w:tc>
          <w:tcPr>
            <w:tcW w:w="810" w:type="dxa"/>
            <w:shd w:val="clear" w:color="auto" w:fill="D9D9D9"/>
            <w:tcMar>
              <w:top w:w="100" w:type="dxa"/>
              <w:left w:w="100" w:type="dxa"/>
              <w:bottom w:w="100" w:type="dxa"/>
              <w:right w:w="100" w:type="dxa"/>
            </w:tcMar>
          </w:tcPr>
          <w:p w14:paraId="38DB7353" w14:textId="77777777" w:rsidR="005F1702" w:rsidRDefault="005F1702" w:rsidP="001F5BDB">
            <w:pPr>
              <w:widowControl w:val="0"/>
              <w:jc w:val="center"/>
              <w:rPr>
                <w:sz w:val="16"/>
                <w:szCs w:val="16"/>
              </w:rPr>
            </w:pPr>
            <w:r>
              <w:rPr>
                <w:sz w:val="16"/>
                <w:szCs w:val="16"/>
              </w:rPr>
              <w:t>11.0±3.4</w:t>
            </w:r>
          </w:p>
        </w:tc>
        <w:tc>
          <w:tcPr>
            <w:tcW w:w="810" w:type="dxa"/>
            <w:shd w:val="clear" w:color="auto" w:fill="EFEFEF"/>
            <w:tcMar>
              <w:top w:w="100" w:type="dxa"/>
              <w:left w:w="100" w:type="dxa"/>
              <w:bottom w:w="100" w:type="dxa"/>
              <w:right w:w="100" w:type="dxa"/>
            </w:tcMar>
          </w:tcPr>
          <w:p w14:paraId="55E40141" w14:textId="77777777" w:rsidR="005F1702" w:rsidRDefault="005F1702" w:rsidP="001F5BDB">
            <w:pPr>
              <w:widowControl w:val="0"/>
              <w:jc w:val="center"/>
              <w:rPr>
                <w:sz w:val="16"/>
                <w:szCs w:val="16"/>
              </w:rPr>
            </w:pPr>
            <w:r>
              <w:rPr>
                <w:sz w:val="16"/>
                <w:szCs w:val="16"/>
              </w:rPr>
              <w:t>11.0±3.7</w:t>
            </w:r>
          </w:p>
        </w:tc>
        <w:tc>
          <w:tcPr>
            <w:tcW w:w="810" w:type="dxa"/>
            <w:shd w:val="clear" w:color="auto" w:fill="D9D9D9"/>
            <w:tcMar>
              <w:top w:w="100" w:type="dxa"/>
              <w:left w:w="100" w:type="dxa"/>
              <w:bottom w:w="100" w:type="dxa"/>
              <w:right w:w="100" w:type="dxa"/>
            </w:tcMar>
          </w:tcPr>
          <w:p w14:paraId="27110D1B" w14:textId="77777777" w:rsidR="005F1702" w:rsidRDefault="005F1702" w:rsidP="001F5BDB">
            <w:pPr>
              <w:widowControl w:val="0"/>
              <w:jc w:val="center"/>
              <w:rPr>
                <w:sz w:val="16"/>
                <w:szCs w:val="16"/>
              </w:rPr>
            </w:pPr>
            <w:r>
              <w:rPr>
                <w:sz w:val="16"/>
                <w:szCs w:val="16"/>
              </w:rPr>
              <w:t>7.5±3.0</w:t>
            </w:r>
          </w:p>
        </w:tc>
        <w:tc>
          <w:tcPr>
            <w:tcW w:w="900" w:type="dxa"/>
            <w:shd w:val="clear" w:color="auto" w:fill="EFEFEF"/>
            <w:tcMar>
              <w:top w:w="100" w:type="dxa"/>
              <w:left w:w="100" w:type="dxa"/>
              <w:bottom w:w="100" w:type="dxa"/>
              <w:right w:w="100" w:type="dxa"/>
            </w:tcMar>
          </w:tcPr>
          <w:p w14:paraId="54308D43"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65A835FA" w14:textId="77777777" w:rsidR="005F1702" w:rsidRDefault="005F1702" w:rsidP="001F5BDB">
            <w:pPr>
              <w:widowControl w:val="0"/>
              <w:jc w:val="center"/>
              <w:rPr>
                <w:sz w:val="16"/>
                <w:szCs w:val="16"/>
              </w:rPr>
            </w:pPr>
          </w:p>
        </w:tc>
      </w:tr>
      <w:tr w:rsidR="005F1702" w14:paraId="74BBE3EE" w14:textId="77777777" w:rsidTr="001F5BDB">
        <w:trPr>
          <w:trHeight w:val="20"/>
          <w:jc w:val="center"/>
        </w:trPr>
        <w:tc>
          <w:tcPr>
            <w:tcW w:w="1080" w:type="dxa"/>
            <w:vMerge/>
            <w:shd w:val="clear" w:color="auto" w:fill="D9D9D9"/>
            <w:tcMar>
              <w:top w:w="100" w:type="dxa"/>
              <w:left w:w="100" w:type="dxa"/>
              <w:bottom w:w="100" w:type="dxa"/>
              <w:right w:w="100" w:type="dxa"/>
            </w:tcMar>
          </w:tcPr>
          <w:p w14:paraId="04BB55CE"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1D7709E"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610825E3" w14:textId="77777777" w:rsidR="005F1702" w:rsidRDefault="005F1702" w:rsidP="001F5BDB">
            <w:pPr>
              <w:widowControl w:val="0"/>
              <w:jc w:val="center"/>
              <w:rPr>
                <w:sz w:val="16"/>
                <w:szCs w:val="16"/>
              </w:rPr>
            </w:pPr>
            <w:r>
              <w:rPr>
                <w:sz w:val="16"/>
                <w:szCs w:val="16"/>
              </w:rPr>
              <w:t>9.7±3.0</w:t>
            </w:r>
          </w:p>
        </w:tc>
        <w:tc>
          <w:tcPr>
            <w:tcW w:w="810" w:type="dxa"/>
            <w:shd w:val="clear" w:color="auto" w:fill="D9D9D9"/>
            <w:tcMar>
              <w:top w:w="100" w:type="dxa"/>
              <w:left w:w="100" w:type="dxa"/>
              <w:bottom w:w="100" w:type="dxa"/>
              <w:right w:w="100" w:type="dxa"/>
            </w:tcMar>
          </w:tcPr>
          <w:p w14:paraId="10A250C5" w14:textId="77777777" w:rsidR="005F1702" w:rsidRDefault="005F1702" w:rsidP="001F5BDB">
            <w:pPr>
              <w:widowControl w:val="0"/>
              <w:jc w:val="center"/>
              <w:rPr>
                <w:sz w:val="16"/>
                <w:szCs w:val="16"/>
              </w:rPr>
            </w:pPr>
            <w:r>
              <w:rPr>
                <w:sz w:val="16"/>
                <w:szCs w:val="16"/>
              </w:rPr>
              <w:t>12.3±5.4</w:t>
            </w:r>
          </w:p>
        </w:tc>
        <w:tc>
          <w:tcPr>
            <w:tcW w:w="810" w:type="dxa"/>
            <w:shd w:val="clear" w:color="auto" w:fill="EFEFEF"/>
            <w:tcMar>
              <w:top w:w="100" w:type="dxa"/>
              <w:left w:w="100" w:type="dxa"/>
              <w:bottom w:w="100" w:type="dxa"/>
              <w:right w:w="100" w:type="dxa"/>
            </w:tcMar>
          </w:tcPr>
          <w:p w14:paraId="3E014286" w14:textId="77777777" w:rsidR="005F1702" w:rsidRDefault="005F1702" w:rsidP="001F5BDB">
            <w:pPr>
              <w:widowControl w:val="0"/>
              <w:jc w:val="center"/>
              <w:rPr>
                <w:sz w:val="16"/>
                <w:szCs w:val="16"/>
              </w:rPr>
            </w:pPr>
            <w:r>
              <w:rPr>
                <w:sz w:val="16"/>
                <w:szCs w:val="16"/>
              </w:rPr>
              <w:t>7.0±2.3</w:t>
            </w:r>
          </w:p>
        </w:tc>
        <w:tc>
          <w:tcPr>
            <w:tcW w:w="720" w:type="dxa"/>
            <w:shd w:val="clear" w:color="auto" w:fill="D9D9D9"/>
            <w:tcMar>
              <w:top w:w="100" w:type="dxa"/>
              <w:left w:w="100" w:type="dxa"/>
              <w:bottom w:w="100" w:type="dxa"/>
              <w:right w:w="100" w:type="dxa"/>
            </w:tcMar>
          </w:tcPr>
          <w:p w14:paraId="5161E7EB" w14:textId="77777777" w:rsidR="005F1702" w:rsidRDefault="005F1702" w:rsidP="001F5BDB">
            <w:pPr>
              <w:widowControl w:val="0"/>
              <w:jc w:val="center"/>
              <w:rPr>
                <w:sz w:val="16"/>
                <w:szCs w:val="16"/>
              </w:rPr>
            </w:pPr>
            <w:r>
              <w:rPr>
                <w:sz w:val="16"/>
                <w:szCs w:val="16"/>
              </w:rPr>
              <w:t>6.6±2.9</w:t>
            </w:r>
          </w:p>
        </w:tc>
        <w:tc>
          <w:tcPr>
            <w:tcW w:w="810" w:type="dxa"/>
            <w:shd w:val="clear" w:color="auto" w:fill="EFEFEF"/>
            <w:tcMar>
              <w:top w:w="100" w:type="dxa"/>
              <w:left w:w="100" w:type="dxa"/>
              <w:bottom w:w="100" w:type="dxa"/>
              <w:right w:w="100" w:type="dxa"/>
            </w:tcMar>
          </w:tcPr>
          <w:p w14:paraId="340B0906" w14:textId="77777777" w:rsidR="005F1702" w:rsidRDefault="005F1702" w:rsidP="001F5BDB">
            <w:pPr>
              <w:widowControl w:val="0"/>
              <w:jc w:val="center"/>
              <w:rPr>
                <w:sz w:val="16"/>
                <w:szCs w:val="16"/>
              </w:rPr>
            </w:pPr>
            <w:r>
              <w:rPr>
                <w:sz w:val="16"/>
                <w:szCs w:val="16"/>
              </w:rPr>
              <w:t>11.0±3.8</w:t>
            </w:r>
          </w:p>
        </w:tc>
        <w:tc>
          <w:tcPr>
            <w:tcW w:w="810" w:type="dxa"/>
            <w:shd w:val="clear" w:color="auto" w:fill="D9D9D9"/>
            <w:tcMar>
              <w:top w:w="100" w:type="dxa"/>
              <w:left w:w="100" w:type="dxa"/>
              <w:bottom w:w="100" w:type="dxa"/>
              <w:right w:w="100" w:type="dxa"/>
            </w:tcMar>
          </w:tcPr>
          <w:p w14:paraId="2665FF2D" w14:textId="77777777" w:rsidR="005F1702" w:rsidRDefault="005F1702" w:rsidP="001F5BDB">
            <w:pPr>
              <w:widowControl w:val="0"/>
              <w:jc w:val="center"/>
              <w:rPr>
                <w:sz w:val="16"/>
                <w:szCs w:val="16"/>
              </w:rPr>
            </w:pPr>
            <w:r>
              <w:rPr>
                <w:sz w:val="16"/>
                <w:szCs w:val="16"/>
              </w:rPr>
              <w:t>12.2±4.2</w:t>
            </w:r>
          </w:p>
        </w:tc>
        <w:tc>
          <w:tcPr>
            <w:tcW w:w="810" w:type="dxa"/>
            <w:shd w:val="clear" w:color="auto" w:fill="EFEFEF"/>
            <w:tcMar>
              <w:top w:w="100" w:type="dxa"/>
              <w:left w:w="100" w:type="dxa"/>
              <w:bottom w:w="100" w:type="dxa"/>
              <w:right w:w="100" w:type="dxa"/>
            </w:tcMar>
          </w:tcPr>
          <w:p w14:paraId="31FB2C94" w14:textId="77777777" w:rsidR="005F1702" w:rsidRDefault="005F1702" w:rsidP="001F5BDB">
            <w:pPr>
              <w:widowControl w:val="0"/>
              <w:jc w:val="center"/>
              <w:rPr>
                <w:sz w:val="16"/>
                <w:szCs w:val="16"/>
              </w:rPr>
            </w:pPr>
            <w:r>
              <w:rPr>
                <w:sz w:val="16"/>
                <w:szCs w:val="16"/>
              </w:rPr>
              <w:t>10.7±3.7</w:t>
            </w:r>
          </w:p>
        </w:tc>
        <w:tc>
          <w:tcPr>
            <w:tcW w:w="810" w:type="dxa"/>
            <w:shd w:val="clear" w:color="auto" w:fill="D9D9D9"/>
            <w:tcMar>
              <w:top w:w="100" w:type="dxa"/>
              <w:left w:w="100" w:type="dxa"/>
              <w:bottom w:w="100" w:type="dxa"/>
              <w:right w:w="100" w:type="dxa"/>
            </w:tcMar>
          </w:tcPr>
          <w:p w14:paraId="0BE9EB55" w14:textId="77777777" w:rsidR="005F1702" w:rsidRDefault="005F1702" w:rsidP="001F5BDB">
            <w:pPr>
              <w:widowControl w:val="0"/>
              <w:jc w:val="center"/>
              <w:rPr>
                <w:sz w:val="16"/>
                <w:szCs w:val="16"/>
              </w:rPr>
            </w:pPr>
            <w:r>
              <w:rPr>
                <w:sz w:val="16"/>
                <w:szCs w:val="16"/>
              </w:rPr>
              <w:t>13.4±4.4</w:t>
            </w:r>
          </w:p>
        </w:tc>
        <w:tc>
          <w:tcPr>
            <w:tcW w:w="900" w:type="dxa"/>
            <w:shd w:val="clear" w:color="auto" w:fill="EFEFEF"/>
            <w:tcMar>
              <w:top w:w="100" w:type="dxa"/>
              <w:left w:w="100" w:type="dxa"/>
              <w:bottom w:w="100" w:type="dxa"/>
              <w:right w:w="100" w:type="dxa"/>
            </w:tcMar>
          </w:tcPr>
          <w:p w14:paraId="27F5CCE2"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1BC1CC00" w14:textId="77777777" w:rsidR="005F1702" w:rsidRDefault="005F1702" w:rsidP="001F5BDB">
            <w:pPr>
              <w:widowControl w:val="0"/>
              <w:jc w:val="center"/>
              <w:rPr>
                <w:sz w:val="16"/>
                <w:szCs w:val="16"/>
              </w:rPr>
            </w:pPr>
          </w:p>
        </w:tc>
      </w:tr>
      <w:tr w:rsidR="005F1702" w14:paraId="2FEBDB63" w14:textId="77777777" w:rsidTr="001F5BDB">
        <w:trPr>
          <w:trHeight w:val="23"/>
          <w:jc w:val="center"/>
        </w:trPr>
        <w:tc>
          <w:tcPr>
            <w:tcW w:w="1080" w:type="dxa"/>
            <w:shd w:val="clear" w:color="auto" w:fill="D9D9D9"/>
            <w:tcMar>
              <w:top w:w="100" w:type="dxa"/>
              <w:left w:w="100" w:type="dxa"/>
              <w:bottom w:w="100" w:type="dxa"/>
              <w:right w:w="100" w:type="dxa"/>
            </w:tcMar>
          </w:tcPr>
          <w:p w14:paraId="672409AF" w14:textId="77777777" w:rsidR="005F1702" w:rsidRPr="001C5FC7" w:rsidRDefault="005F1702" w:rsidP="001F5BDB">
            <w:pPr>
              <w:widowControl w:val="0"/>
              <w:jc w:val="right"/>
              <w:rPr>
                <w:sz w:val="18"/>
                <w:szCs w:val="18"/>
              </w:rPr>
            </w:pPr>
            <w:r w:rsidRPr="001C5FC7">
              <w:rPr>
                <w:sz w:val="18"/>
                <w:szCs w:val="18"/>
              </w:rPr>
              <w:t>Juveniles deployed</w:t>
            </w:r>
          </w:p>
        </w:tc>
        <w:tc>
          <w:tcPr>
            <w:tcW w:w="630" w:type="dxa"/>
            <w:shd w:val="clear" w:color="auto" w:fill="D9D9D9"/>
            <w:tcMar>
              <w:top w:w="100" w:type="dxa"/>
              <w:left w:w="100" w:type="dxa"/>
              <w:bottom w:w="100" w:type="dxa"/>
              <w:right w:w="100" w:type="dxa"/>
            </w:tcMar>
          </w:tcPr>
          <w:p w14:paraId="6C9471E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5E20036" w14:textId="77777777" w:rsidR="005F1702" w:rsidRDefault="005F1702" w:rsidP="001F5BDB">
            <w:pPr>
              <w:widowControl w:val="0"/>
              <w:jc w:val="center"/>
              <w:rPr>
                <w:sz w:val="16"/>
                <w:szCs w:val="16"/>
              </w:rPr>
            </w:pPr>
            <w:r>
              <w:rPr>
                <w:sz w:val="16"/>
                <w:szCs w:val="16"/>
              </w:rPr>
              <w:t>240</w:t>
            </w:r>
          </w:p>
        </w:tc>
        <w:tc>
          <w:tcPr>
            <w:tcW w:w="810" w:type="dxa"/>
            <w:shd w:val="clear" w:color="auto" w:fill="D9D9D9"/>
            <w:tcMar>
              <w:top w:w="100" w:type="dxa"/>
              <w:left w:w="100" w:type="dxa"/>
              <w:bottom w:w="100" w:type="dxa"/>
              <w:right w:w="100" w:type="dxa"/>
            </w:tcMar>
          </w:tcPr>
          <w:p w14:paraId="1A2EDD14" w14:textId="77777777" w:rsidR="005F1702" w:rsidRDefault="005F1702" w:rsidP="001F5BDB">
            <w:pPr>
              <w:widowControl w:val="0"/>
              <w:jc w:val="center"/>
              <w:rPr>
                <w:sz w:val="16"/>
                <w:szCs w:val="16"/>
              </w:rPr>
            </w:pPr>
            <w:r>
              <w:rPr>
                <w:sz w:val="16"/>
                <w:szCs w:val="16"/>
              </w:rPr>
              <w:t>257</w:t>
            </w:r>
          </w:p>
        </w:tc>
        <w:tc>
          <w:tcPr>
            <w:tcW w:w="810" w:type="dxa"/>
            <w:shd w:val="clear" w:color="auto" w:fill="EFEFEF"/>
            <w:tcMar>
              <w:top w:w="100" w:type="dxa"/>
              <w:left w:w="100" w:type="dxa"/>
              <w:bottom w:w="100" w:type="dxa"/>
              <w:right w:w="100" w:type="dxa"/>
            </w:tcMar>
          </w:tcPr>
          <w:p w14:paraId="12E40A5B" w14:textId="77777777" w:rsidR="005F1702" w:rsidRDefault="005F1702" w:rsidP="001F5BDB">
            <w:pPr>
              <w:widowControl w:val="0"/>
              <w:jc w:val="center"/>
              <w:rPr>
                <w:sz w:val="16"/>
                <w:szCs w:val="16"/>
              </w:rPr>
            </w:pPr>
            <w:r>
              <w:rPr>
                <w:sz w:val="16"/>
                <w:szCs w:val="16"/>
              </w:rPr>
              <w:t>240</w:t>
            </w:r>
          </w:p>
        </w:tc>
        <w:tc>
          <w:tcPr>
            <w:tcW w:w="720" w:type="dxa"/>
            <w:shd w:val="clear" w:color="auto" w:fill="D9D9D9"/>
            <w:tcMar>
              <w:top w:w="100" w:type="dxa"/>
              <w:left w:w="100" w:type="dxa"/>
              <w:bottom w:w="100" w:type="dxa"/>
              <w:right w:w="100" w:type="dxa"/>
            </w:tcMar>
          </w:tcPr>
          <w:p w14:paraId="516E007A" w14:textId="77777777" w:rsidR="005F1702" w:rsidRDefault="005F1702" w:rsidP="001F5BDB">
            <w:pPr>
              <w:widowControl w:val="0"/>
              <w:jc w:val="center"/>
              <w:rPr>
                <w:sz w:val="16"/>
                <w:szCs w:val="16"/>
              </w:rPr>
            </w:pPr>
            <w:r>
              <w:rPr>
                <w:sz w:val="16"/>
                <w:szCs w:val="16"/>
              </w:rPr>
              <w:t>240</w:t>
            </w:r>
          </w:p>
        </w:tc>
        <w:tc>
          <w:tcPr>
            <w:tcW w:w="810" w:type="dxa"/>
            <w:shd w:val="clear" w:color="auto" w:fill="EFEFEF"/>
            <w:tcMar>
              <w:top w:w="100" w:type="dxa"/>
              <w:left w:w="100" w:type="dxa"/>
              <w:bottom w:w="100" w:type="dxa"/>
              <w:right w:w="100" w:type="dxa"/>
            </w:tcMar>
          </w:tcPr>
          <w:p w14:paraId="041523BD" w14:textId="77777777" w:rsidR="005F1702" w:rsidRDefault="005F1702" w:rsidP="001F5BDB">
            <w:pPr>
              <w:widowControl w:val="0"/>
              <w:jc w:val="center"/>
              <w:rPr>
                <w:sz w:val="16"/>
                <w:szCs w:val="16"/>
              </w:rPr>
            </w:pPr>
            <w:r>
              <w:rPr>
                <w:sz w:val="16"/>
                <w:szCs w:val="16"/>
              </w:rPr>
              <w:t>85</w:t>
            </w:r>
          </w:p>
        </w:tc>
        <w:tc>
          <w:tcPr>
            <w:tcW w:w="810" w:type="dxa"/>
            <w:shd w:val="clear" w:color="auto" w:fill="D9D9D9"/>
            <w:tcMar>
              <w:top w:w="100" w:type="dxa"/>
              <w:left w:w="100" w:type="dxa"/>
              <w:bottom w:w="100" w:type="dxa"/>
              <w:right w:w="100" w:type="dxa"/>
            </w:tcMar>
          </w:tcPr>
          <w:p w14:paraId="3A08ADDA" w14:textId="77777777" w:rsidR="005F1702" w:rsidRDefault="005F1702" w:rsidP="001F5BDB">
            <w:pPr>
              <w:widowControl w:val="0"/>
              <w:jc w:val="center"/>
              <w:rPr>
                <w:sz w:val="16"/>
                <w:szCs w:val="16"/>
              </w:rPr>
            </w:pPr>
            <w:r>
              <w:rPr>
                <w:sz w:val="16"/>
                <w:szCs w:val="16"/>
              </w:rPr>
              <w:t>77</w:t>
            </w:r>
          </w:p>
        </w:tc>
        <w:tc>
          <w:tcPr>
            <w:tcW w:w="810" w:type="dxa"/>
            <w:shd w:val="clear" w:color="auto" w:fill="EFEFEF"/>
            <w:tcMar>
              <w:top w:w="100" w:type="dxa"/>
              <w:left w:w="100" w:type="dxa"/>
              <w:bottom w:w="100" w:type="dxa"/>
              <w:right w:w="100" w:type="dxa"/>
            </w:tcMar>
          </w:tcPr>
          <w:p w14:paraId="7A0253C4" w14:textId="77777777" w:rsidR="005F1702" w:rsidRDefault="005F1702" w:rsidP="001F5BDB">
            <w:pPr>
              <w:widowControl w:val="0"/>
              <w:jc w:val="center"/>
              <w:rPr>
                <w:sz w:val="16"/>
                <w:szCs w:val="16"/>
              </w:rPr>
            </w:pPr>
            <w:r>
              <w:rPr>
                <w:sz w:val="16"/>
                <w:szCs w:val="16"/>
              </w:rPr>
              <w:t>122</w:t>
            </w:r>
          </w:p>
        </w:tc>
        <w:tc>
          <w:tcPr>
            <w:tcW w:w="810" w:type="dxa"/>
            <w:shd w:val="clear" w:color="auto" w:fill="D9D9D9"/>
            <w:tcMar>
              <w:top w:w="100" w:type="dxa"/>
              <w:left w:w="100" w:type="dxa"/>
              <w:bottom w:w="100" w:type="dxa"/>
              <w:right w:w="100" w:type="dxa"/>
            </w:tcMar>
          </w:tcPr>
          <w:p w14:paraId="465482A9" w14:textId="77777777" w:rsidR="005F1702" w:rsidRDefault="005F1702" w:rsidP="001F5BDB">
            <w:pPr>
              <w:widowControl w:val="0"/>
              <w:jc w:val="center"/>
              <w:rPr>
                <w:sz w:val="16"/>
                <w:szCs w:val="16"/>
              </w:rPr>
            </w:pPr>
            <w:r>
              <w:rPr>
                <w:sz w:val="16"/>
                <w:szCs w:val="16"/>
              </w:rPr>
              <w:t>90</w:t>
            </w:r>
          </w:p>
        </w:tc>
        <w:tc>
          <w:tcPr>
            <w:tcW w:w="900" w:type="dxa"/>
            <w:shd w:val="clear" w:color="auto" w:fill="EFEFEF"/>
            <w:tcMar>
              <w:top w:w="100" w:type="dxa"/>
              <w:left w:w="100" w:type="dxa"/>
              <w:bottom w:w="100" w:type="dxa"/>
              <w:right w:w="100" w:type="dxa"/>
            </w:tcMar>
          </w:tcPr>
          <w:p w14:paraId="33255BFF" w14:textId="77777777" w:rsidR="005F1702" w:rsidRDefault="005F1702" w:rsidP="001F5BDB">
            <w:pPr>
              <w:widowControl w:val="0"/>
              <w:jc w:val="center"/>
              <w:rPr>
                <w:sz w:val="16"/>
                <w:szCs w:val="16"/>
              </w:rPr>
            </w:pPr>
            <w:r>
              <w:rPr>
                <w:sz w:val="16"/>
                <w:szCs w:val="16"/>
              </w:rPr>
              <w:t>677</w:t>
            </w:r>
          </w:p>
        </w:tc>
        <w:tc>
          <w:tcPr>
            <w:tcW w:w="900" w:type="dxa"/>
            <w:shd w:val="clear" w:color="auto" w:fill="D9D9D9"/>
            <w:tcMar>
              <w:top w:w="100" w:type="dxa"/>
              <w:left w:w="100" w:type="dxa"/>
              <w:bottom w:w="100" w:type="dxa"/>
              <w:right w:w="100" w:type="dxa"/>
            </w:tcMar>
          </w:tcPr>
          <w:p w14:paraId="3B470DDE" w14:textId="77777777" w:rsidR="005F1702" w:rsidRDefault="005F1702" w:rsidP="001F5BDB">
            <w:pPr>
              <w:widowControl w:val="0"/>
              <w:jc w:val="center"/>
              <w:rPr>
                <w:sz w:val="16"/>
                <w:szCs w:val="16"/>
              </w:rPr>
            </w:pPr>
            <w:r>
              <w:rPr>
                <w:sz w:val="16"/>
                <w:szCs w:val="16"/>
              </w:rPr>
              <w:t>664</w:t>
            </w:r>
          </w:p>
        </w:tc>
      </w:tr>
      <w:tr w:rsidR="005F1702" w14:paraId="467912F3" w14:textId="77777777" w:rsidTr="001F5BDB">
        <w:trPr>
          <w:trHeight w:val="23"/>
          <w:jc w:val="center"/>
        </w:trPr>
        <w:tc>
          <w:tcPr>
            <w:tcW w:w="1080" w:type="dxa"/>
            <w:shd w:val="clear" w:color="auto" w:fill="D9D9D9"/>
            <w:tcMar>
              <w:top w:w="100" w:type="dxa"/>
              <w:left w:w="100" w:type="dxa"/>
              <w:bottom w:w="100" w:type="dxa"/>
              <w:right w:w="100" w:type="dxa"/>
            </w:tcMar>
          </w:tcPr>
          <w:p w14:paraId="064C215C" w14:textId="77777777" w:rsidR="005F1702" w:rsidRPr="001C5FC7" w:rsidRDefault="005F1702" w:rsidP="001F5BDB">
            <w:pPr>
              <w:widowControl w:val="0"/>
              <w:jc w:val="right"/>
              <w:rPr>
                <w:sz w:val="18"/>
                <w:szCs w:val="18"/>
              </w:rPr>
            </w:pPr>
            <w:r w:rsidRPr="001C5FC7">
              <w:rPr>
                <w:sz w:val="18"/>
                <w:szCs w:val="18"/>
              </w:rPr>
              <w:t>Juveniles survived</w:t>
            </w:r>
          </w:p>
        </w:tc>
        <w:tc>
          <w:tcPr>
            <w:tcW w:w="630" w:type="dxa"/>
            <w:shd w:val="clear" w:color="auto" w:fill="D9D9D9"/>
            <w:tcMar>
              <w:top w:w="100" w:type="dxa"/>
              <w:left w:w="100" w:type="dxa"/>
              <w:bottom w:w="100" w:type="dxa"/>
              <w:right w:w="100" w:type="dxa"/>
            </w:tcMar>
          </w:tcPr>
          <w:p w14:paraId="31A88956"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29A96396" w14:textId="77777777" w:rsidR="005F1702" w:rsidRDefault="005F1702" w:rsidP="001F5BDB">
            <w:pPr>
              <w:widowControl w:val="0"/>
              <w:jc w:val="center"/>
              <w:rPr>
                <w:sz w:val="16"/>
                <w:szCs w:val="16"/>
              </w:rPr>
            </w:pPr>
            <w:r>
              <w:rPr>
                <w:sz w:val="16"/>
                <w:szCs w:val="16"/>
              </w:rPr>
              <w:t>60</w:t>
            </w:r>
          </w:p>
        </w:tc>
        <w:tc>
          <w:tcPr>
            <w:tcW w:w="810" w:type="dxa"/>
            <w:shd w:val="clear" w:color="auto" w:fill="D9D9D9"/>
            <w:tcMar>
              <w:top w:w="100" w:type="dxa"/>
              <w:left w:w="100" w:type="dxa"/>
              <w:bottom w:w="100" w:type="dxa"/>
              <w:right w:w="100" w:type="dxa"/>
            </w:tcMar>
          </w:tcPr>
          <w:p w14:paraId="625E45EF" w14:textId="77777777" w:rsidR="005F1702" w:rsidRDefault="005F1702" w:rsidP="001F5BDB">
            <w:pPr>
              <w:widowControl w:val="0"/>
              <w:jc w:val="center"/>
              <w:rPr>
                <w:sz w:val="16"/>
                <w:szCs w:val="16"/>
              </w:rPr>
            </w:pPr>
            <w:r>
              <w:rPr>
                <w:sz w:val="16"/>
                <w:szCs w:val="16"/>
              </w:rPr>
              <w:t>159</w:t>
            </w:r>
          </w:p>
        </w:tc>
        <w:tc>
          <w:tcPr>
            <w:tcW w:w="810" w:type="dxa"/>
            <w:shd w:val="clear" w:color="auto" w:fill="EFEFEF"/>
            <w:tcMar>
              <w:top w:w="100" w:type="dxa"/>
              <w:left w:w="100" w:type="dxa"/>
              <w:bottom w:w="100" w:type="dxa"/>
              <w:right w:w="100" w:type="dxa"/>
            </w:tcMar>
          </w:tcPr>
          <w:p w14:paraId="55ADD6DC" w14:textId="77777777" w:rsidR="005F1702" w:rsidRDefault="005F1702" w:rsidP="001F5BDB">
            <w:pPr>
              <w:widowControl w:val="0"/>
              <w:jc w:val="center"/>
              <w:rPr>
                <w:sz w:val="16"/>
                <w:szCs w:val="16"/>
              </w:rPr>
            </w:pPr>
            <w:r>
              <w:rPr>
                <w:sz w:val="16"/>
                <w:szCs w:val="16"/>
              </w:rPr>
              <w:t>72</w:t>
            </w:r>
          </w:p>
        </w:tc>
        <w:tc>
          <w:tcPr>
            <w:tcW w:w="720" w:type="dxa"/>
            <w:shd w:val="clear" w:color="auto" w:fill="D9D9D9"/>
            <w:tcMar>
              <w:top w:w="100" w:type="dxa"/>
              <w:left w:w="100" w:type="dxa"/>
              <w:bottom w:w="100" w:type="dxa"/>
              <w:right w:w="100" w:type="dxa"/>
            </w:tcMar>
          </w:tcPr>
          <w:p w14:paraId="0918AB7D" w14:textId="77777777" w:rsidR="005F1702" w:rsidRDefault="005F1702" w:rsidP="001F5BDB">
            <w:pPr>
              <w:widowControl w:val="0"/>
              <w:jc w:val="center"/>
              <w:rPr>
                <w:sz w:val="16"/>
                <w:szCs w:val="16"/>
              </w:rPr>
            </w:pPr>
            <w:r>
              <w:rPr>
                <w:sz w:val="16"/>
                <w:szCs w:val="16"/>
              </w:rPr>
              <w:t>81</w:t>
            </w:r>
          </w:p>
        </w:tc>
        <w:tc>
          <w:tcPr>
            <w:tcW w:w="810" w:type="dxa"/>
            <w:shd w:val="clear" w:color="auto" w:fill="EFEFEF"/>
            <w:tcMar>
              <w:top w:w="100" w:type="dxa"/>
              <w:left w:w="100" w:type="dxa"/>
              <w:bottom w:w="100" w:type="dxa"/>
              <w:right w:w="100" w:type="dxa"/>
            </w:tcMar>
          </w:tcPr>
          <w:p w14:paraId="12778DAA" w14:textId="77777777" w:rsidR="005F1702" w:rsidRDefault="005F1702" w:rsidP="001F5BDB">
            <w:pPr>
              <w:widowControl w:val="0"/>
              <w:jc w:val="center"/>
              <w:rPr>
                <w:sz w:val="16"/>
                <w:szCs w:val="16"/>
              </w:rPr>
            </w:pPr>
            <w:r>
              <w:rPr>
                <w:sz w:val="16"/>
                <w:szCs w:val="16"/>
              </w:rPr>
              <w:t>32</w:t>
            </w:r>
          </w:p>
        </w:tc>
        <w:tc>
          <w:tcPr>
            <w:tcW w:w="810" w:type="dxa"/>
            <w:shd w:val="clear" w:color="auto" w:fill="D9D9D9"/>
            <w:tcMar>
              <w:top w:w="100" w:type="dxa"/>
              <w:left w:w="100" w:type="dxa"/>
              <w:bottom w:w="100" w:type="dxa"/>
              <w:right w:w="100" w:type="dxa"/>
            </w:tcMar>
          </w:tcPr>
          <w:p w14:paraId="0F826F87" w14:textId="77777777" w:rsidR="005F1702" w:rsidRDefault="005F1702" w:rsidP="001F5BDB">
            <w:pPr>
              <w:widowControl w:val="0"/>
              <w:jc w:val="center"/>
              <w:rPr>
                <w:sz w:val="16"/>
                <w:szCs w:val="16"/>
              </w:rPr>
            </w:pPr>
            <w:r>
              <w:rPr>
                <w:sz w:val="16"/>
                <w:szCs w:val="16"/>
              </w:rPr>
              <w:t>45</w:t>
            </w:r>
          </w:p>
        </w:tc>
        <w:tc>
          <w:tcPr>
            <w:tcW w:w="810" w:type="dxa"/>
            <w:shd w:val="clear" w:color="auto" w:fill="EFEFEF"/>
            <w:tcMar>
              <w:top w:w="100" w:type="dxa"/>
              <w:left w:w="100" w:type="dxa"/>
              <w:bottom w:w="100" w:type="dxa"/>
              <w:right w:w="100" w:type="dxa"/>
            </w:tcMar>
          </w:tcPr>
          <w:p w14:paraId="19FD4D6F" w14:textId="77777777" w:rsidR="005F1702" w:rsidRDefault="005F1702" w:rsidP="001F5BDB">
            <w:pPr>
              <w:widowControl w:val="0"/>
              <w:jc w:val="center"/>
              <w:rPr>
                <w:sz w:val="16"/>
                <w:szCs w:val="16"/>
              </w:rPr>
            </w:pPr>
            <w:r>
              <w:rPr>
                <w:sz w:val="16"/>
                <w:szCs w:val="16"/>
              </w:rPr>
              <w:t>22</w:t>
            </w:r>
          </w:p>
        </w:tc>
        <w:tc>
          <w:tcPr>
            <w:tcW w:w="810" w:type="dxa"/>
            <w:shd w:val="clear" w:color="auto" w:fill="D9D9D9"/>
            <w:tcMar>
              <w:top w:w="100" w:type="dxa"/>
              <w:left w:w="100" w:type="dxa"/>
              <w:bottom w:w="100" w:type="dxa"/>
              <w:right w:w="100" w:type="dxa"/>
            </w:tcMar>
          </w:tcPr>
          <w:p w14:paraId="2590686D" w14:textId="77777777" w:rsidR="005F1702" w:rsidRDefault="005F1702" w:rsidP="001F5BDB">
            <w:pPr>
              <w:widowControl w:val="0"/>
              <w:jc w:val="center"/>
              <w:rPr>
                <w:sz w:val="16"/>
                <w:szCs w:val="16"/>
              </w:rPr>
            </w:pPr>
            <w:r>
              <w:rPr>
                <w:sz w:val="16"/>
                <w:szCs w:val="16"/>
              </w:rPr>
              <w:t>4</w:t>
            </w:r>
          </w:p>
        </w:tc>
        <w:tc>
          <w:tcPr>
            <w:tcW w:w="900" w:type="dxa"/>
            <w:shd w:val="clear" w:color="auto" w:fill="EFEFEF"/>
            <w:tcMar>
              <w:top w:w="100" w:type="dxa"/>
              <w:left w:w="100" w:type="dxa"/>
              <w:bottom w:w="100" w:type="dxa"/>
              <w:right w:w="100" w:type="dxa"/>
            </w:tcMar>
          </w:tcPr>
          <w:p w14:paraId="3002F3EB" w14:textId="77777777" w:rsidR="005F1702" w:rsidRDefault="005F1702" w:rsidP="001F5BDB">
            <w:pPr>
              <w:widowControl w:val="0"/>
              <w:jc w:val="center"/>
              <w:rPr>
                <w:sz w:val="16"/>
                <w:szCs w:val="16"/>
              </w:rPr>
            </w:pPr>
            <w:r>
              <w:rPr>
                <w:sz w:val="16"/>
                <w:szCs w:val="16"/>
              </w:rPr>
              <w:t>186</w:t>
            </w:r>
          </w:p>
        </w:tc>
        <w:tc>
          <w:tcPr>
            <w:tcW w:w="900" w:type="dxa"/>
            <w:shd w:val="clear" w:color="auto" w:fill="D9D9D9"/>
            <w:tcMar>
              <w:top w:w="100" w:type="dxa"/>
              <w:left w:w="100" w:type="dxa"/>
              <w:bottom w:w="100" w:type="dxa"/>
              <w:right w:w="100" w:type="dxa"/>
            </w:tcMar>
          </w:tcPr>
          <w:p w14:paraId="7C543B6F" w14:textId="77777777" w:rsidR="005F1702" w:rsidRDefault="005F1702" w:rsidP="001F5BDB">
            <w:pPr>
              <w:widowControl w:val="0"/>
              <w:jc w:val="center"/>
              <w:rPr>
                <w:sz w:val="16"/>
                <w:szCs w:val="16"/>
              </w:rPr>
            </w:pPr>
            <w:r>
              <w:rPr>
                <w:sz w:val="16"/>
                <w:szCs w:val="16"/>
              </w:rPr>
              <w:t>289</w:t>
            </w:r>
          </w:p>
        </w:tc>
      </w:tr>
    </w:tbl>
    <w:p w14:paraId="72CC9688" w14:textId="77777777" w:rsidR="005F1702" w:rsidRDefault="005F1702" w:rsidP="005F1702">
      <w:pPr>
        <w:suppressLineNumbers/>
        <w:rPr>
          <w:b/>
        </w:rPr>
      </w:pPr>
      <w:r>
        <w:rPr>
          <w:b/>
        </w:rPr>
        <w:br w:type="page"/>
      </w:r>
    </w:p>
    <w:p w14:paraId="2DB7D2DF" w14:textId="77777777" w:rsidR="005F1702" w:rsidRPr="002D0328" w:rsidRDefault="005F1702" w:rsidP="005F1702">
      <w:pPr>
        <w:suppressLineNumbers/>
        <w:rPr>
          <w:b/>
        </w:rPr>
      </w:pPr>
      <w:r w:rsidRPr="002D0328">
        <w:rPr>
          <w:b/>
        </w:rPr>
        <w:lastRenderedPageBreak/>
        <w:t xml:space="preserve">Larval survival estimates </w:t>
      </w:r>
    </w:p>
    <w:p w14:paraId="00218B69" w14:textId="77777777" w:rsidR="005F1702" w:rsidRPr="002D0328" w:rsidRDefault="005F1702" w:rsidP="005F1702">
      <w:pPr>
        <w:suppressLineNumbers/>
      </w:pPr>
      <w:r w:rsidRPr="002D0328">
        <w:t>Larval survival was estimated from both twice-weekly larval counts and cumulative survival counts. Percent survival between biweekly larval counts was calculated by summing the number of live larvae in all size classes (100 µm, 180 µm, 224 µm), dividing by the number of live larvae restocked after the previous count, plus all new larvae added since. Cumulative percent survival from newly released larvae (“new larvae”) to the near-metamorphosis stage (“eyed larvae”), and to post-metamorphosis (“post-set”) were compared between treatments based on total number of new larvae stocked in culture tanks and eyed larvae in setting tanks over the larval rearing period. During larval rearing, culture tank densities were capped at 200,000 larvae (~10 larvae/mL</w:t>
      </w:r>
      <w:proofErr w:type="gramStart"/>
      <w:r w:rsidRPr="002D0328">
        <w:t>), but</w:t>
      </w:r>
      <w:proofErr w:type="gramEnd"/>
      <w:r w:rsidRPr="002D0328">
        <w:t xml:space="preserve"> ranged during the 67 day larval rearing period due to varying mortality and larval release timing. Daily tank densities were estimated from twice-weekly larval counts and number of new larvae added, then compared between temperature x pCO</w:t>
      </w:r>
      <w:r w:rsidRPr="002D0328">
        <w:rPr>
          <w:vertAlign w:val="subscript"/>
        </w:rPr>
        <w:t>2</w:t>
      </w:r>
      <w:r w:rsidRPr="002D0328">
        <w:t xml:space="preserve"> treatments using a Kruskal-Wallis Test. </w:t>
      </w:r>
    </w:p>
    <w:p w14:paraId="21EDD8D1" w14:textId="77777777" w:rsidR="005F1702" w:rsidRPr="002D0328" w:rsidRDefault="005F1702" w:rsidP="005F1702">
      <w:pPr>
        <w:suppressLineNumbers/>
        <w:ind w:firstLine="720"/>
      </w:pPr>
      <w:r w:rsidRPr="002D0328">
        <w:t>Biweekly larval survival, cumulative survival from new to eyed larvae, and survival from eyed larvae to post-set were compared among cohort x temperature x pCO</w:t>
      </w:r>
      <w:r w:rsidRPr="002D0328">
        <w:rPr>
          <w:vertAlign w:val="subscript"/>
        </w:rPr>
        <w:t>2</w:t>
      </w:r>
      <w:r w:rsidRPr="002D0328">
        <w:t xml:space="preserve"> treatments using ANCOVA on fitted linear regression models. For biweekly percent survival, square-</w:t>
      </w:r>
      <w:proofErr w:type="spellStart"/>
      <w:r w:rsidRPr="002D0328">
        <w:t>root</w:t>
      </w:r>
      <w:proofErr w:type="spellEnd"/>
      <w:r w:rsidRPr="002D0328">
        <w:t xml:space="preserve"> arcsine transformation was applied, and biweekly tank density was included as a random effect. For cumulative survival models, mean stocking density and total larvae stocked in culture tanks were examined as candidate random effects with Pearson’s correlation using </w:t>
      </w:r>
      <w:r w:rsidRPr="002D0328">
        <w:rPr>
          <w:rFonts w:ascii="Courier New" w:eastAsia="Courier New" w:hAnsi="Courier New" w:cs="Courier New"/>
        </w:rPr>
        <w:t>pairs</w:t>
      </w:r>
      <w:r w:rsidRPr="002D0328">
        <w:t xml:space="preserve"> and </w:t>
      </w:r>
      <w:r w:rsidRPr="002D0328">
        <w:rPr>
          <w:rFonts w:ascii="Courier New" w:eastAsia="Courier New" w:hAnsi="Courier New" w:cs="Courier New"/>
        </w:rPr>
        <w:t>cor</w:t>
      </w:r>
      <w:r w:rsidRPr="002D0328">
        <w:t>. For post-set survival, cumulative eyed larvae stocked in setting tanks and percent survival to eyed larvae stage were also tested and survival data was log-transformed. Tank density factors that correlated significantly with cumulative survival were considered as random effects in full regression models alongside cohort, temperature and pCO</w:t>
      </w:r>
      <w:r w:rsidRPr="002D0328">
        <w:rPr>
          <w:vertAlign w:val="subscript"/>
        </w:rPr>
        <w:t>2</w:t>
      </w:r>
      <w:r w:rsidRPr="002D0328">
        <w:t xml:space="preserve">. All models were optimized using stepwise deletion and selected based on AIC value, adjusted R-squared, and F-statistic. </w:t>
      </w:r>
    </w:p>
    <w:p w14:paraId="3CA3A112" w14:textId="77777777" w:rsidR="005F1702" w:rsidRPr="002D0328" w:rsidRDefault="005F1702" w:rsidP="005F1702">
      <w:pPr>
        <w:suppressLineNumbers/>
        <w:rPr>
          <w:b/>
        </w:rPr>
      </w:pPr>
    </w:p>
    <w:p w14:paraId="6C66FAEA" w14:textId="77777777" w:rsidR="005F1702" w:rsidRPr="002D0328" w:rsidRDefault="005F1702" w:rsidP="005F1702">
      <w:pPr>
        <w:suppressLineNumbers/>
        <w:rPr>
          <w:b/>
        </w:rPr>
      </w:pPr>
      <w:r w:rsidRPr="002D0328">
        <w:rPr>
          <w:b/>
        </w:rPr>
        <w:t xml:space="preserve">Larval survival results </w:t>
      </w:r>
    </w:p>
    <w:p w14:paraId="45B4D8DF" w14:textId="77777777" w:rsidR="005F1702" w:rsidRPr="002D0328" w:rsidRDefault="005F1702" w:rsidP="005F1702">
      <w:pPr>
        <w:suppressLineNumbers/>
      </w:pPr>
      <w:r w:rsidRPr="002D0328">
        <w:t>Larval survival between biweekly counts did not differ by pCO</w:t>
      </w:r>
      <w:r w:rsidRPr="002D0328">
        <w:rPr>
          <w:vertAlign w:val="subscript"/>
        </w:rPr>
        <w:t>2</w:t>
      </w:r>
      <w:r w:rsidRPr="002D0328">
        <w:t xml:space="preserve"> or temperature, but did differ by cohort (</w:t>
      </w:r>
      <w:proofErr w:type="gramStart"/>
      <w:r w:rsidRPr="002D0328">
        <w:t>F(</w:t>
      </w:r>
      <w:proofErr w:type="gramEnd"/>
      <w:r w:rsidRPr="002D0328">
        <w:t>3,230)=5.73, p=8.5e-4). Pairwise tests indicate that O-1 survival was significantly lower than D (p=3.8e-4), O-2 (p=5.4e-4), and F (p=0.019). Mean biweekly survival of D, F, O-2, and O-1 cohorts was 62±22%, 59±24%, 55±24%, and 49±28%, respectively. Cumulative survival from new- to eyed-larvae was low across all treatments, and did not differ by parental temperature treatment (F(1,14)=2.3, p=0.15), parental pCO</w:t>
      </w:r>
      <w:r w:rsidRPr="002D0328">
        <w:rPr>
          <w:vertAlign w:val="subscript"/>
        </w:rPr>
        <w:t>2</w:t>
      </w:r>
      <w:r w:rsidRPr="002D0328">
        <w:t xml:space="preserve"> (F(1,14)= 1.9, p=0.19), or cohort (F(3,12)= 1.4, p=0.29) (Table 3). Cumulative survival from eyed larvae to post-set) ranged from 0.2% to 26.5% and differed by cohort (</w:t>
      </w:r>
      <w:proofErr w:type="gramStart"/>
      <w:r w:rsidRPr="002D0328">
        <w:t>F(</w:t>
      </w:r>
      <w:proofErr w:type="gramEnd"/>
      <w:r w:rsidRPr="002D0328">
        <w:t>3,11)=3.8, p=0.04). Pairwise tests revealed that this was influenced by low survival in the O-1 group and significance was not strong after removing O-1 (</w:t>
      </w:r>
      <w:proofErr w:type="gramStart"/>
      <w:r w:rsidRPr="002D0328">
        <w:t>F(</w:t>
      </w:r>
      <w:proofErr w:type="gramEnd"/>
      <w:r w:rsidRPr="002D0328">
        <w:t>2,9)=4.1, p=0.06). No survival differences through metamorphosis were detected between pCO</w:t>
      </w:r>
      <w:r w:rsidRPr="002D0328">
        <w:rPr>
          <w:vertAlign w:val="subscript"/>
        </w:rPr>
        <w:t>2</w:t>
      </w:r>
      <w:r w:rsidRPr="002D0328">
        <w:t xml:space="preserve"> or temperature treatments. </w:t>
      </w:r>
    </w:p>
    <w:p w14:paraId="45F0B236" w14:textId="77777777" w:rsidR="005F1702" w:rsidRPr="002D0328" w:rsidRDefault="005F1702" w:rsidP="005F1702">
      <w:pPr>
        <w:suppressLineNumbers/>
        <w:ind w:firstLine="720"/>
      </w:pPr>
      <w:r w:rsidRPr="002D0328">
        <w:t>Tank density prior to each biweekly screening was a significant factor influencing survival between bi-weekly counts (</w:t>
      </w:r>
      <w:proofErr w:type="gramStart"/>
      <w:r w:rsidRPr="002D0328">
        <w:t>F(</w:t>
      </w:r>
      <w:proofErr w:type="gramEnd"/>
      <w:r w:rsidRPr="002D0328">
        <w:t xml:space="preserve">1,230)=10.4, p=0.0015) and therefore was included as a random effect in the biweekly survival regression model. Mean stocking densities across the 67-day rearing period in O-1, D, O-2, and F were 76,500±71,100, 54,400±424000, 47,000±46,200, and 43,500±42,700, respectively. No random effects were retained in the cumulative survival from new- to eyed-larvae model. Total larvae stocked in larval culture tanks correlated with survival from eyed-larvae to post-set (i.e. through metamorphosis), and therefore was included as a random effect in the post-set survival model. </w:t>
      </w:r>
    </w:p>
    <w:p w14:paraId="3DF19B3B" w14:textId="7F5D30C4" w:rsidR="005F1702" w:rsidRPr="002D0328" w:rsidRDefault="005F1702" w:rsidP="005F1702">
      <w:pPr>
        <w:suppressLineNumbers/>
        <w:ind w:firstLine="720"/>
      </w:pPr>
      <w:r w:rsidRPr="002D0328">
        <w:lastRenderedPageBreak/>
        <w:t>The number of days between first and last larval collection, and first and last eyed larvae varied by cohort, although this was not significant. Across treatments, eyed larvae were present soonest in F (14.5±2.5 days), followed by O-1 (16.5±1.75 days), O-2 (17.25±1.25 days), and lastly D (18.25±3 days) (</w:t>
      </w:r>
      <w:proofErr w:type="gramStart"/>
      <w:r w:rsidRPr="002D0328">
        <w:t>F(</w:t>
      </w:r>
      <w:proofErr w:type="gramEnd"/>
      <w:r w:rsidRPr="002D0328">
        <w:t xml:space="preserve">3,12)=2.0, p=0.16). The number of days between stocking the last batch of newly released larvae, and collecting the last eyed larvae were 22±5.8, 23.25±7.4, 29.5±4.7, and 32±4.8 for O-1, F, D, and O-2, respectively. </w:t>
      </w:r>
    </w:p>
    <w:p w14:paraId="78DD0990" w14:textId="60AE9CD3" w:rsidR="005F1702" w:rsidRPr="002D0328" w:rsidRDefault="005F1702" w:rsidP="005F1702">
      <w:pPr>
        <w:rPr>
          <w:sz w:val="21"/>
          <w:szCs w:val="20"/>
        </w:rPr>
      </w:pPr>
    </w:p>
    <w:tbl>
      <w:tblPr>
        <w:tblW w:w="10170"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615"/>
        <w:gridCol w:w="825"/>
        <w:gridCol w:w="840"/>
        <w:gridCol w:w="825"/>
        <w:gridCol w:w="825"/>
        <w:gridCol w:w="840"/>
        <w:gridCol w:w="840"/>
        <w:gridCol w:w="840"/>
        <w:gridCol w:w="855"/>
        <w:gridCol w:w="840"/>
        <w:gridCol w:w="870"/>
      </w:tblGrid>
      <w:tr w:rsidR="005F1702" w14:paraId="60E2BC6D" w14:textId="77777777" w:rsidTr="001F5BDB">
        <w:trPr>
          <w:trHeight w:val="114"/>
        </w:trPr>
        <w:tc>
          <w:tcPr>
            <w:tcW w:w="10170" w:type="dxa"/>
            <w:gridSpan w:val="12"/>
            <w:shd w:val="clear" w:color="auto" w:fill="D9D9D9"/>
            <w:tcMar>
              <w:top w:w="100" w:type="dxa"/>
              <w:left w:w="100" w:type="dxa"/>
              <w:bottom w:w="100" w:type="dxa"/>
              <w:right w:w="100" w:type="dxa"/>
            </w:tcMar>
          </w:tcPr>
          <w:p w14:paraId="52C4BF10" w14:textId="77777777" w:rsidR="005F1702" w:rsidRDefault="005F1702" w:rsidP="001F5BDB">
            <w:pPr>
              <w:widowControl w:val="0"/>
              <w:rPr>
                <w:sz w:val="18"/>
                <w:szCs w:val="18"/>
              </w:rPr>
            </w:pPr>
            <w:r>
              <w:rPr>
                <w:sz w:val="18"/>
                <w:szCs w:val="18"/>
              </w:rPr>
              <w:t xml:space="preserve">Supplementary Table 7: Larval survival estimates by parental treatment and cohort.  </w:t>
            </w:r>
          </w:p>
        </w:tc>
      </w:tr>
      <w:tr w:rsidR="005F1702" w14:paraId="0612D763" w14:textId="77777777" w:rsidTr="001F5BDB">
        <w:trPr>
          <w:trHeight w:val="23"/>
        </w:trPr>
        <w:tc>
          <w:tcPr>
            <w:tcW w:w="10170" w:type="dxa"/>
            <w:gridSpan w:val="12"/>
            <w:shd w:val="clear" w:color="auto" w:fill="D9D9D9"/>
            <w:tcMar>
              <w:top w:w="100" w:type="dxa"/>
              <w:left w:w="100" w:type="dxa"/>
              <w:bottom w:w="100" w:type="dxa"/>
              <w:right w:w="100" w:type="dxa"/>
            </w:tcMar>
          </w:tcPr>
          <w:p w14:paraId="756385D9" w14:textId="77777777" w:rsidR="005F1702" w:rsidRDefault="005F1702" w:rsidP="001F5BDB">
            <w:pPr>
              <w:widowControl w:val="0"/>
              <w:jc w:val="center"/>
              <w:rPr>
                <w:i/>
                <w:sz w:val="20"/>
                <w:szCs w:val="20"/>
              </w:rPr>
            </w:pPr>
            <w:r>
              <w:rPr>
                <w:i/>
                <w:sz w:val="20"/>
                <w:szCs w:val="20"/>
              </w:rPr>
              <w:t>Larval survival, by treatment and cohort</w:t>
            </w:r>
          </w:p>
        </w:tc>
      </w:tr>
      <w:tr w:rsidR="005F1702" w14:paraId="2633CD5F" w14:textId="77777777" w:rsidTr="001F5BDB">
        <w:trPr>
          <w:trHeight w:val="23"/>
        </w:trPr>
        <w:tc>
          <w:tcPr>
            <w:tcW w:w="1155" w:type="dxa"/>
            <w:shd w:val="clear" w:color="auto" w:fill="D9D9D9"/>
            <w:tcMar>
              <w:top w:w="100" w:type="dxa"/>
              <w:left w:w="100" w:type="dxa"/>
              <w:bottom w:w="100" w:type="dxa"/>
              <w:right w:w="100" w:type="dxa"/>
            </w:tcMar>
          </w:tcPr>
          <w:p w14:paraId="1BDDA6B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15090D8" w14:textId="77777777" w:rsidR="005F1702" w:rsidRPr="002C59E4" w:rsidRDefault="005F1702" w:rsidP="001F5BDB">
            <w:pPr>
              <w:widowControl w:val="0"/>
              <w:jc w:val="center"/>
              <w:rPr>
                <w:sz w:val="18"/>
                <w:szCs w:val="18"/>
              </w:rPr>
            </w:pPr>
          </w:p>
        </w:tc>
        <w:tc>
          <w:tcPr>
            <w:tcW w:w="1665" w:type="dxa"/>
            <w:gridSpan w:val="2"/>
            <w:shd w:val="clear" w:color="auto" w:fill="EFEFEF"/>
            <w:tcMar>
              <w:top w:w="100" w:type="dxa"/>
              <w:left w:w="100" w:type="dxa"/>
              <w:bottom w:w="100" w:type="dxa"/>
              <w:right w:w="100" w:type="dxa"/>
            </w:tcMar>
          </w:tcPr>
          <w:p w14:paraId="2AD17F51" w14:textId="77777777" w:rsidR="005F1702" w:rsidRPr="002C59E4" w:rsidRDefault="005F1702" w:rsidP="001F5BDB">
            <w:pPr>
              <w:widowControl w:val="0"/>
              <w:jc w:val="center"/>
              <w:rPr>
                <w:i/>
                <w:sz w:val="18"/>
                <w:szCs w:val="18"/>
              </w:rPr>
            </w:pPr>
            <w:r w:rsidRPr="002C59E4">
              <w:rPr>
                <w:i/>
                <w:sz w:val="18"/>
                <w:szCs w:val="18"/>
              </w:rPr>
              <w:t xml:space="preserve">Fidalgo Bay </w:t>
            </w:r>
          </w:p>
        </w:tc>
        <w:tc>
          <w:tcPr>
            <w:tcW w:w="1650" w:type="dxa"/>
            <w:gridSpan w:val="2"/>
            <w:shd w:val="clear" w:color="auto" w:fill="EFEFEF"/>
            <w:tcMar>
              <w:top w:w="100" w:type="dxa"/>
              <w:left w:w="100" w:type="dxa"/>
              <w:bottom w:w="100" w:type="dxa"/>
              <w:right w:w="100" w:type="dxa"/>
            </w:tcMar>
          </w:tcPr>
          <w:p w14:paraId="420E1FE4" w14:textId="77777777" w:rsidR="005F1702" w:rsidRPr="002C59E4" w:rsidRDefault="005F1702" w:rsidP="001F5BDB">
            <w:pPr>
              <w:widowControl w:val="0"/>
              <w:jc w:val="center"/>
              <w:rPr>
                <w:sz w:val="18"/>
                <w:szCs w:val="18"/>
                <w:vertAlign w:val="superscript"/>
              </w:rPr>
            </w:pPr>
            <w:proofErr w:type="spellStart"/>
            <w:r w:rsidRPr="002C59E4">
              <w:rPr>
                <w:i/>
                <w:sz w:val="18"/>
                <w:szCs w:val="18"/>
              </w:rPr>
              <w:t>Dabob</w:t>
            </w:r>
            <w:proofErr w:type="spellEnd"/>
            <w:r w:rsidRPr="002C59E4">
              <w:rPr>
                <w:i/>
                <w:sz w:val="18"/>
                <w:szCs w:val="18"/>
              </w:rPr>
              <w:t xml:space="preserve"> Bay </w:t>
            </w:r>
          </w:p>
        </w:tc>
        <w:tc>
          <w:tcPr>
            <w:tcW w:w="1680" w:type="dxa"/>
            <w:gridSpan w:val="2"/>
            <w:shd w:val="clear" w:color="auto" w:fill="EFEFEF"/>
            <w:tcMar>
              <w:top w:w="100" w:type="dxa"/>
              <w:left w:w="100" w:type="dxa"/>
              <w:bottom w:w="100" w:type="dxa"/>
              <w:right w:w="100" w:type="dxa"/>
            </w:tcMar>
          </w:tcPr>
          <w:p w14:paraId="32EA4306" w14:textId="77777777" w:rsidR="005F1702" w:rsidRPr="002C59E4" w:rsidRDefault="005F1702" w:rsidP="001F5BDB">
            <w:pPr>
              <w:widowControl w:val="0"/>
              <w:jc w:val="center"/>
              <w:rPr>
                <w:i/>
                <w:sz w:val="18"/>
                <w:szCs w:val="18"/>
                <w:vertAlign w:val="superscript"/>
              </w:rPr>
            </w:pPr>
            <w:r w:rsidRPr="002C59E4">
              <w:rPr>
                <w:i/>
                <w:sz w:val="18"/>
                <w:szCs w:val="18"/>
              </w:rPr>
              <w:t xml:space="preserve">Oyster Bay - F1 </w:t>
            </w:r>
          </w:p>
        </w:tc>
        <w:tc>
          <w:tcPr>
            <w:tcW w:w="1695" w:type="dxa"/>
            <w:gridSpan w:val="2"/>
            <w:shd w:val="clear" w:color="auto" w:fill="EFEFEF"/>
            <w:tcMar>
              <w:top w:w="100" w:type="dxa"/>
              <w:left w:w="100" w:type="dxa"/>
              <w:bottom w:w="100" w:type="dxa"/>
              <w:right w:w="100" w:type="dxa"/>
            </w:tcMar>
          </w:tcPr>
          <w:p w14:paraId="601A04CF" w14:textId="77777777" w:rsidR="005F1702" w:rsidRPr="002C59E4" w:rsidRDefault="005F1702" w:rsidP="001F5BDB">
            <w:pPr>
              <w:widowControl w:val="0"/>
              <w:jc w:val="center"/>
              <w:rPr>
                <w:i/>
                <w:sz w:val="18"/>
                <w:szCs w:val="18"/>
              </w:rPr>
            </w:pPr>
            <w:r w:rsidRPr="002C59E4">
              <w:rPr>
                <w:i/>
                <w:sz w:val="18"/>
                <w:szCs w:val="18"/>
              </w:rPr>
              <w:t>Oyster Bay - F2</w:t>
            </w:r>
          </w:p>
        </w:tc>
        <w:tc>
          <w:tcPr>
            <w:tcW w:w="1710" w:type="dxa"/>
            <w:gridSpan w:val="2"/>
            <w:shd w:val="clear" w:color="auto" w:fill="EFEFEF"/>
            <w:tcMar>
              <w:top w:w="100" w:type="dxa"/>
              <w:left w:w="100" w:type="dxa"/>
              <w:bottom w:w="100" w:type="dxa"/>
              <w:right w:w="100" w:type="dxa"/>
            </w:tcMar>
          </w:tcPr>
          <w:p w14:paraId="61376BEA" w14:textId="77777777" w:rsidR="005F1702" w:rsidRPr="002C59E4" w:rsidRDefault="005F1702" w:rsidP="001F5BDB">
            <w:pPr>
              <w:widowControl w:val="0"/>
              <w:jc w:val="center"/>
              <w:rPr>
                <w:i/>
                <w:sz w:val="18"/>
                <w:szCs w:val="18"/>
                <w:vertAlign w:val="superscript"/>
              </w:rPr>
            </w:pPr>
            <w:r w:rsidRPr="002C59E4">
              <w:rPr>
                <w:i/>
                <w:sz w:val="18"/>
                <w:szCs w:val="18"/>
              </w:rPr>
              <w:t>All cohorts</w:t>
            </w:r>
          </w:p>
        </w:tc>
      </w:tr>
      <w:tr w:rsidR="005F1702" w14:paraId="0885B972" w14:textId="77777777" w:rsidTr="001F5BDB">
        <w:trPr>
          <w:trHeight w:val="23"/>
        </w:trPr>
        <w:tc>
          <w:tcPr>
            <w:tcW w:w="1155" w:type="dxa"/>
            <w:shd w:val="clear" w:color="auto" w:fill="D9D9D9"/>
            <w:tcMar>
              <w:top w:w="100" w:type="dxa"/>
              <w:left w:w="100" w:type="dxa"/>
              <w:bottom w:w="100" w:type="dxa"/>
              <w:right w:w="100" w:type="dxa"/>
            </w:tcMar>
          </w:tcPr>
          <w:p w14:paraId="2C5A756D"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557AE1E" w14:textId="77777777" w:rsidR="005F1702" w:rsidRPr="002C59E4" w:rsidRDefault="005F1702" w:rsidP="001F5BDB">
            <w:pPr>
              <w:widowControl w:val="0"/>
              <w:jc w:val="center"/>
              <w:rPr>
                <w:sz w:val="18"/>
                <w:szCs w:val="18"/>
              </w:rPr>
            </w:pPr>
          </w:p>
        </w:tc>
        <w:tc>
          <w:tcPr>
            <w:tcW w:w="825" w:type="dxa"/>
            <w:shd w:val="clear" w:color="auto" w:fill="EFEFEF"/>
            <w:tcMar>
              <w:top w:w="100" w:type="dxa"/>
              <w:left w:w="100" w:type="dxa"/>
              <w:bottom w:w="100" w:type="dxa"/>
              <w:right w:w="100" w:type="dxa"/>
            </w:tcMar>
          </w:tcPr>
          <w:p w14:paraId="2FBF6E5F"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5DF9F233"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25" w:type="dxa"/>
            <w:shd w:val="clear" w:color="auto" w:fill="EFEFEF"/>
            <w:tcMar>
              <w:top w:w="100" w:type="dxa"/>
              <w:left w:w="100" w:type="dxa"/>
              <w:bottom w:w="100" w:type="dxa"/>
              <w:right w:w="100" w:type="dxa"/>
            </w:tcMar>
          </w:tcPr>
          <w:p w14:paraId="58CD7780"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25" w:type="dxa"/>
            <w:shd w:val="clear" w:color="auto" w:fill="D9D9D9"/>
            <w:tcMar>
              <w:top w:w="100" w:type="dxa"/>
              <w:left w:w="100" w:type="dxa"/>
              <w:bottom w:w="100" w:type="dxa"/>
              <w:right w:w="100" w:type="dxa"/>
            </w:tcMar>
          </w:tcPr>
          <w:p w14:paraId="5D6E55B2"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6CDA7297"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136AFE66"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0AAE4621"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55" w:type="dxa"/>
            <w:shd w:val="clear" w:color="auto" w:fill="D9D9D9"/>
            <w:tcMar>
              <w:top w:w="100" w:type="dxa"/>
              <w:left w:w="100" w:type="dxa"/>
              <w:bottom w:w="100" w:type="dxa"/>
              <w:right w:w="100" w:type="dxa"/>
            </w:tcMar>
          </w:tcPr>
          <w:p w14:paraId="5AC526D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58710C68"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70" w:type="dxa"/>
            <w:shd w:val="clear" w:color="auto" w:fill="D9D9D9"/>
            <w:tcMar>
              <w:top w:w="100" w:type="dxa"/>
              <w:left w:w="100" w:type="dxa"/>
              <w:bottom w:w="100" w:type="dxa"/>
              <w:right w:w="100" w:type="dxa"/>
            </w:tcMar>
          </w:tcPr>
          <w:p w14:paraId="03F5D1F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r>
      <w:tr w:rsidR="005F1702" w14:paraId="69C04CAF" w14:textId="77777777" w:rsidTr="001F5BDB">
        <w:trPr>
          <w:trHeight w:val="20"/>
        </w:trPr>
        <w:tc>
          <w:tcPr>
            <w:tcW w:w="1155" w:type="dxa"/>
            <w:vMerge w:val="restart"/>
            <w:shd w:val="clear" w:color="auto" w:fill="D9D9D9"/>
            <w:tcMar>
              <w:top w:w="100" w:type="dxa"/>
              <w:left w:w="100" w:type="dxa"/>
              <w:bottom w:w="100" w:type="dxa"/>
              <w:right w:w="100" w:type="dxa"/>
            </w:tcMar>
          </w:tcPr>
          <w:p w14:paraId="0D27F86C" w14:textId="77777777" w:rsidR="005F1702" w:rsidRPr="002C59E4" w:rsidRDefault="005F1702" w:rsidP="001F5BDB">
            <w:pPr>
              <w:widowControl w:val="0"/>
              <w:jc w:val="center"/>
              <w:rPr>
                <w:sz w:val="18"/>
                <w:szCs w:val="18"/>
              </w:rPr>
            </w:pPr>
            <w:r w:rsidRPr="002C59E4">
              <w:rPr>
                <w:sz w:val="18"/>
                <w:szCs w:val="18"/>
              </w:rPr>
              <w:t>Average biweekly larval survival</w:t>
            </w:r>
          </w:p>
        </w:tc>
        <w:tc>
          <w:tcPr>
            <w:tcW w:w="615" w:type="dxa"/>
            <w:shd w:val="clear" w:color="auto" w:fill="D9D9D9"/>
            <w:tcMar>
              <w:top w:w="100" w:type="dxa"/>
              <w:left w:w="100" w:type="dxa"/>
              <w:bottom w:w="100" w:type="dxa"/>
              <w:right w:w="100" w:type="dxa"/>
            </w:tcMar>
          </w:tcPr>
          <w:p w14:paraId="51720EF1"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1FB406E0" w14:textId="77777777" w:rsidR="005F1702" w:rsidRDefault="005F1702" w:rsidP="001F5BDB">
            <w:pPr>
              <w:widowControl w:val="0"/>
              <w:jc w:val="center"/>
              <w:rPr>
                <w:sz w:val="16"/>
                <w:szCs w:val="16"/>
              </w:rPr>
            </w:pPr>
            <w:r>
              <w:rPr>
                <w:sz w:val="16"/>
                <w:szCs w:val="16"/>
              </w:rPr>
              <w:t>56±25%</w:t>
            </w:r>
          </w:p>
        </w:tc>
        <w:tc>
          <w:tcPr>
            <w:tcW w:w="840" w:type="dxa"/>
            <w:shd w:val="clear" w:color="auto" w:fill="D9D9D9"/>
            <w:tcMar>
              <w:top w:w="100" w:type="dxa"/>
              <w:left w:w="100" w:type="dxa"/>
              <w:bottom w:w="100" w:type="dxa"/>
              <w:right w:w="100" w:type="dxa"/>
            </w:tcMar>
          </w:tcPr>
          <w:p w14:paraId="58787240" w14:textId="77777777" w:rsidR="005F1702" w:rsidRDefault="005F1702" w:rsidP="001F5BDB">
            <w:pPr>
              <w:widowControl w:val="0"/>
              <w:jc w:val="center"/>
              <w:rPr>
                <w:sz w:val="16"/>
                <w:szCs w:val="16"/>
              </w:rPr>
            </w:pPr>
            <w:r>
              <w:rPr>
                <w:sz w:val="16"/>
                <w:szCs w:val="16"/>
              </w:rPr>
              <w:t>62±26%</w:t>
            </w:r>
          </w:p>
        </w:tc>
        <w:tc>
          <w:tcPr>
            <w:tcW w:w="825" w:type="dxa"/>
            <w:shd w:val="clear" w:color="auto" w:fill="EFEFEF"/>
            <w:tcMar>
              <w:top w:w="100" w:type="dxa"/>
              <w:left w:w="100" w:type="dxa"/>
              <w:bottom w:w="100" w:type="dxa"/>
              <w:right w:w="100" w:type="dxa"/>
            </w:tcMar>
          </w:tcPr>
          <w:p w14:paraId="1FC3E7E7" w14:textId="73570E29" w:rsidR="005F1702" w:rsidRDefault="005F1702" w:rsidP="001F5BDB">
            <w:pPr>
              <w:widowControl w:val="0"/>
              <w:jc w:val="center"/>
              <w:rPr>
                <w:sz w:val="16"/>
                <w:szCs w:val="16"/>
              </w:rPr>
            </w:pPr>
            <w:r>
              <w:rPr>
                <w:sz w:val="16"/>
                <w:szCs w:val="16"/>
              </w:rPr>
              <w:t>69±18%</w:t>
            </w:r>
          </w:p>
        </w:tc>
        <w:tc>
          <w:tcPr>
            <w:tcW w:w="825" w:type="dxa"/>
            <w:shd w:val="clear" w:color="auto" w:fill="D9D9D9"/>
            <w:tcMar>
              <w:top w:w="100" w:type="dxa"/>
              <w:left w:w="100" w:type="dxa"/>
              <w:bottom w:w="100" w:type="dxa"/>
              <w:right w:w="100" w:type="dxa"/>
            </w:tcMar>
          </w:tcPr>
          <w:p w14:paraId="39A45CEA" w14:textId="77777777" w:rsidR="005F1702" w:rsidRDefault="005F1702" w:rsidP="001F5BDB">
            <w:pPr>
              <w:widowControl w:val="0"/>
              <w:jc w:val="center"/>
              <w:rPr>
                <w:sz w:val="16"/>
                <w:szCs w:val="16"/>
              </w:rPr>
            </w:pPr>
            <w:r>
              <w:rPr>
                <w:sz w:val="16"/>
                <w:szCs w:val="16"/>
              </w:rPr>
              <w:t>49±21%</w:t>
            </w:r>
          </w:p>
        </w:tc>
        <w:tc>
          <w:tcPr>
            <w:tcW w:w="840" w:type="dxa"/>
            <w:shd w:val="clear" w:color="auto" w:fill="EFEFEF"/>
            <w:tcMar>
              <w:top w:w="100" w:type="dxa"/>
              <w:left w:w="100" w:type="dxa"/>
              <w:bottom w:w="100" w:type="dxa"/>
              <w:right w:w="100" w:type="dxa"/>
            </w:tcMar>
          </w:tcPr>
          <w:p w14:paraId="718D483C" w14:textId="77777777" w:rsidR="005F1702" w:rsidRDefault="005F1702" w:rsidP="001F5BDB">
            <w:pPr>
              <w:widowControl w:val="0"/>
              <w:jc w:val="center"/>
              <w:rPr>
                <w:sz w:val="16"/>
                <w:szCs w:val="16"/>
              </w:rPr>
            </w:pPr>
            <w:r>
              <w:rPr>
                <w:sz w:val="16"/>
                <w:szCs w:val="16"/>
              </w:rPr>
              <w:t>44±23%</w:t>
            </w:r>
          </w:p>
        </w:tc>
        <w:tc>
          <w:tcPr>
            <w:tcW w:w="840" w:type="dxa"/>
            <w:shd w:val="clear" w:color="auto" w:fill="D9D9D9"/>
            <w:tcMar>
              <w:top w:w="100" w:type="dxa"/>
              <w:left w:w="100" w:type="dxa"/>
              <w:bottom w:w="100" w:type="dxa"/>
              <w:right w:w="100" w:type="dxa"/>
            </w:tcMar>
          </w:tcPr>
          <w:p w14:paraId="54190DB9" w14:textId="77777777" w:rsidR="005F1702" w:rsidRDefault="005F1702" w:rsidP="001F5BDB">
            <w:pPr>
              <w:widowControl w:val="0"/>
              <w:jc w:val="center"/>
              <w:rPr>
                <w:sz w:val="16"/>
                <w:szCs w:val="16"/>
              </w:rPr>
            </w:pPr>
            <w:r>
              <w:rPr>
                <w:sz w:val="16"/>
                <w:szCs w:val="16"/>
              </w:rPr>
              <w:t>52±27%</w:t>
            </w:r>
          </w:p>
        </w:tc>
        <w:tc>
          <w:tcPr>
            <w:tcW w:w="840" w:type="dxa"/>
            <w:shd w:val="clear" w:color="auto" w:fill="EFEFEF"/>
            <w:tcMar>
              <w:top w:w="100" w:type="dxa"/>
              <w:left w:w="100" w:type="dxa"/>
              <w:bottom w:w="100" w:type="dxa"/>
              <w:right w:w="100" w:type="dxa"/>
            </w:tcMar>
          </w:tcPr>
          <w:p w14:paraId="603049A6" w14:textId="77777777" w:rsidR="005F1702" w:rsidRDefault="005F1702" w:rsidP="001F5BDB">
            <w:pPr>
              <w:widowControl w:val="0"/>
              <w:jc w:val="center"/>
              <w:rPr>
                <w:sz w:val="16"/>
                <w:szCs w:val="16"/>
              </w:rPr>
            </w:pPr>
            <w:r>
              <w:rPr>
                <w:sz w:val="16"/>
                <w:szCs w:val="16"/>
              </w:rPr>
              <w:t>60±24%</w:t>
            </w:r>
          </w:p>
        </w:tc>
        <w:tc>
          <w:tcPr>
            <w:tcW w:w="855" w:type="dxa"/>
            <w:shd w:val="clear" w:color="auto" w:fill="D9D9D9"/>
            <w:tcMar>
              <w:top w:w="100" w:type="dxa"/>
              <w:left w:w="100" w:type="dxa"/>
              <w:bottom w:w="100" w:type="dxa"/>
              <w:right w:w="100" w:type="dxa"/>
            </w:tcMar>
          </w:tcPr>
          <w:p w14:paraId="37863E2C" w14:textId="77777777" w:rsidR="005F1702" w:rsidRDefault="005F1702" w:rsidP="001F5BDB">
            <w:pPr>
              <w:widowControl w:val="0"/>
              <w:jc w:val="center"/>
              <w:rPr>
                <w:sz w:val="16"/>
                <w:szCs w:val="16"/>
              </w:rPr>
            </w:pPr>
            <w:r>
              <w:rPr>
                <w:sz w:val="16"/>
                <w:szCs w:val="16"/>
              </w:rPr>
              <w:t>59±28%</w:t>
            </w:r>
          </w:p>
        </w:tc>
        <w:tc>
          <w:tcPr>
            <w:tcW w:w="840" w:type="dxa"/>
            <w:shd w:val="clear" w:color="auto" w:fill="EFEFEF"/>
            <w:tcMar>
              <w:top w:w="100" w:type="dxa"/>
              <w:left w:w="100" w:type="dxa"/>
              <w:bottom w:w="100" w:type="dxa"/>
              <w:right w:w="100" w:type="dxa"/>
            </w:tcMar>
          </w:tcPr>
          <w:p w14:paraId="340BE1CC" w14:textId="77777777" w:rsidR="005F1702" w:rsidRDefault="005F1702" w:rsidP="001F5BDB">
            <w:pPr>
              <w:widowControl w:val="0"/>
              <w:jc w:val="center"/>
              <w:rPr>
                <w:sz w:val="16"/>
                <w:szCs w:val="16"/>
              </w:rPr>
            </w:pPr>
            <w:r>
              <w:rPr>
                <w:sz w:val="16"/>
                <w:szCs w:val="16"/>
              </w:rPr>
              <w:t>56±24%</w:t>
            </w:r>
          </w:p>
        </w:tc>
        <w:tc>
          <w:tcPr>
            <w:tcW w:w="870" w:type="dxa"/>
            <w:shd w:val="clear" w:color="auto" w:fill="D9D9D9"/>
            <w:tcMar>
              <w:top w:w="100" w:type="dxa"/>
              <w:left w:w="100" w:type="dxa"/>
              <w:bottom w:w="100" w:type="dxa"/>
              <w:right w:w="100" w:type="dxa"/>
            </w:tcMar>
          </w:tcPr>
          <w:p w14:paraId="46E21159" w14:textId="77777777" w:rsidR="005F1702" w:rsidRDefault="005F1702" w:rsidP="001F5BDB">
            <w:pPr>
              <w:widowControl w:val="0"/>
              <w:jc w:val="center"/>
              <w:rPr>
                <w:sz w:val="16"/>
                <w:szCs w:val="16"/>
              </w:rPr>
            </w:pPr>
            <w:r>
              <w:rPr>
                <w:sz w:val="16"/>
                <w:szCs w:val="16"/>
              </w:rPr>
              <w:t>56±26%</w:t>
            </w:r>
          </w:p>
        </w:tc>
      </w:tr>
      <w:tr w:rsidR="005F1702" w14:paraId="3F46D83C" w14:textId="77777777" w:rsidTr="001F5BDB">
        <w:trPr>
          <w:trHeight w:val="20"/>
        </w:trPr>
        <w:tc>
          <w:tcPr>
            <w:tcW w:w="1155" w:type="dxa"/>
            <w:vMerge/>
            <w:shd w:val="clear" w:color="auto" w:fill="D9D9D9"/>
            <w:tcMar>
              <w:top w:w="100" w:type="dxa"/>
              <w:left w:w="100" w:type="dxa"/>
              <w:bottom w:w="100" w:type="dxa"/>
              <w:right w:w="100" w:type="dxa"/>
            </w:tcMar>
          </w:tcPr>
          <w:p w14:paraId="114ACF1C"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DF83079"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356880DA" w14:textId="77777777" w:rsidR="005F1702" w:rsidRDefault="005F1702" w:rsidP="001F5BDB">
            <w:pPr>
              <w:widowControl w:val="0"/>
              <w:jc w:val="center"/>
              <w:rPr>
                <w:sz w:val="16"/>
                <w:szCs w:val="16"/>
              </w:rPr>
            </w:pPr>
            <w:r>
              <w:rPr>
                <w:sz w:val="16"/>
                <w:szCs w:val="16"/>
              </w:rPr>
              <w:t>50±18%</w:t>
            </w:r>
          </w:p>
        </w:tc>
        <w:tc>
          <w:tcPr>
            <w:tcW w:w="840" w:type="dxa"/>
            <w:shd w:val="clear" w:color="auto" w:fill="D9D9D9"/>
            <w:tcMar>
              <w:top w:w="100" w:type="dxa"/>
              <w:left w:w="100" w:type="dxa"/>
              <w:bottom w:w="100" w:type="dxa"/>
              <w:right w:w="100" w:type="dxa"/>
            </w:tcMar>
          </w:tcPr>
          <w:p w14:paraId="0523FE72" w14:textId="77777777" w:rsidR="005F1702" w:rsidRDefault="005F1702" w:rsidP="001F5BDB">
            <w:pPr>
              <w:widowControl w:val="0"/>
              <w:jc w:val="center"/>
              <w:rPr>
                <w:sz w:val="16"/>
                <w:szCs w:val="16"/>
              </w:rPr>
            </w:pPr>
            <w:r>
              <w:rPr>
                <w:sz w:val="16"/>
                <w:szCs w:val="16"/>
              </w:rPr>
              <w:t>51±26%</w:t>
            </w:r>
          </w:p>
        </w:tc>
        <w:tc>
          <w:tcPr>
            <w:tcW w:w="825" w:type="dxa"/>
            <w:shd w:val="clear" w:color="auto" w:fill="EFEFEF"/>
            <w:tcMar>
              <w:top w:w="100" w:type="dxa"/>
              <w:left w:w="100" w:type="dxa"/>
              <w:bottom w:w="100" w:type="dxa"/>
              <w:right w:w="100" w:type="dxa"/>
            </w:tcMar>
          </w:tcPr>
          <w:p w14:paraId="50E50752" w14:textId="77777777" w:rsidR="005F1702" w:rsidRDefault="005F1702" w:rsidP="001F5BDB">
            <w:pPr>
              <w:widowControl w:val="0"/>
              <w:jc w:val="center"/>
              <w:rPr>
                <w:sz w:val="16"/>
                <w:szCs w:val="16"/>
              </w:rPr>
            </w:pPr>
            <w:r>
              <w:rPr>
                <w:sz w:val="16"/>
                <w:szCs w:val="16"/>
              </w:rPr>
              <w:t>58±25%</w:t>
            </w:r>
          </w:p>
        </w:tc>
        <w:tc>
          <w:tcPr>
            <w:tcW w:w="825" w:type="dxa"/>
            <w:shd w:val="clear" w:color="auto" w:fill="D9D9D9"/>
            <w:tcMar>
              <w:top w:w="100" w:type="dxa"/>
              <w:left w:w="100" w:type="dxa"/>
              <w:bottom w:w="100" w:type="dxa"/>
              <w:right w:w="100" w:type="dxa"/>
            </w:tcMar>
          </w:tcPr>
          <w:p w14:paraId="7D56BF8F" w14:textId="77777777" w:rsidR="005F1702" w:rsidRDefault="005F1702" w:rsidP="001F5BDB">
            <w:pPr>
              <w:widowControl w:val="0"/>
              <w:jc w:val="center"/>
              <w:rPr>
                <w:sz w:val="16"/>
                <w:szCs w:val="16"/>
              </w:rPr>
            </w:pPr>
            <w:r>
              <w:rPr>
                <w:sz w:val="16"/>
                <w:szCs w:val="16"/>
              </w:rPr>
              <w:t>70±18%</w:t>
            </w:r>
          </w:p>
        </w:tc>
        <w:tc>
          <w:tcPr>
            <w:tcW w:w="840" w:type="dxa"/>
            <w:shd w:val="clear" w:color="auto" w:fill="EFEFEF"/>
            <w:tcMar>
              <w:top w:w="100" w:type="dxa"/>
              <w:left w:w="100" w:type="dxa"/>
              <w:bottom w:w="100" w:type="dxa"/>
              <w:right w:w="100" w:type="dxa"/>
            </w:tcMar>
          </w:tcPr>
          <w:p w14:paraId="03FFCAF0" w14:textId="77777777" w:rsidR="005F1702" w:rsidRDefault="005F1702" w:rsidP="001F5BDB">
            <w:pPr>
              <w:widowControl w:val="0"/>
              <w:jc w:val="center"/>
              <w:rPr>
                <w:sz w:val="16"/>
                <w:szCs w:val="16"/>
              </w:rPr>
            </w:pPr>
            <w:r>
              <w:rPr>
                <w:sz w:val="16"/>
                <w:szCs w:val="16"/>
              </w:rPr>
              <w:t>49±30%</w:t>
            </w:r>
          </w:p>
        </w:tc>
        <w:tc>
          <w:tcPr>
            <w:tcW w:w="840" w:type="dxa"/>
            <w:shd w:val="clear" w:color="auto" w:fill="D9D9D9"/>
            <w:tcMar>
              <w:top w:w="100" w:type="dxa"/>
              <w:left w:w="100" w:type="dxa"/>
              <w:bottom w:w="100" w:type="dxa"/>
              <w:right w:w="100" w:type="dxa"/>
            </w:tcMar>
          </w:tcPr>
          <w:p w14:paraId="07190194" w14:textId="77777777" w:rsidR="005F1702" w:rsidRDefault="005F1702" w:rsidP="001F5BDB">
            <w:pPr>
              <w:widowControl w:val="0"/>
              <w:jc w:val="center"/>
              <w:rPr>
                <w:sz w:val="16"/>
                <w:szCs w:val="16"/>
              </w:rPr>
            </w:pPr>
            <w:r>
              <w:rPr>
                <w:sz w:val="16"/>
                <w:szCs w:val="16"/>
              </w:rPr>
              <w:t>46±29%</w:t>
            </w:r>
          </w:p>
        </w:tc>
        <w:tc>
          <w:tcPr>
            <w:tcW w:w="840" w:type="dxa"/>
            <w:shd w:val="clear" w:color="auto" w:fill="EFEFEF"/>
            <w:tcMar>
              <w:top w:w="100" w:type="dxa"/>
              <w:left w:w="100" w:type="dxa"/>
              <w:bottom w:w="100" w:type="dxa"/>
              <w:right w:w="100" w:type="dxa"/>
            </w:tcMar>
          </w:tcPr>
          <w:p w14:paraId="655E3A91" w14:textId="77777777" w:rsidR="005F1702" w:rsidRDefault="005F1702" w:rsidP="001F5BDB">
            <w:pPr>
              <w:widowControl w:val="0"/>
              <w:jc w:val="center"/>
              <w:rPr>
                <w:sz w:val="16"/>
                <w:szCs w:val="16"/>
              </w:rPr>
            </w:pPr>
            <w:r>
              <w:rPr>
                <w:sz w:val="16"/>
                <w:szCs w:val="16"/>
              </w:rPr>
              <w:t>63±25%</w:t>
            </w:r>
          </w:p>
        </w:tc>
        <w:tc>
          <w:tcPr>
            <w:tcW w:w="855" w:type="dxa"/>
            <w:shd w:val="clear" w:color="auto" w:fill="D9D9D9"/>
            <w:tcMar>
              <w:top w:w="100" w:type="dxa"/>
              <w:left w:w="100" w:type="dxa"/>
              <w:bottom w:w="100" w:type="dxa"/>
              <w:right w:w="100" w:type="dxa"/>
            </w:tcMar>
          </w:tcPr>
          <w:p w14:paraId="6AF9C888" w14:textId="77777777" w:rsidR="005F1702" w:rsidRDefault="005F1702" w:rsidP="001F5BDB">
            <w:pPr>
              <w:widowControl w:val="0"/>
              <w:jc w:val="center"/>
              <w:rPr>
                <w:sz w:val="16"/>
                <w:szCs w:val="16"/>
              </w:rPr>
            </w:pPr>
            <w:r>
              <w:rPr>
                <w:sz w:val="16"/>
                <w:szCs w:val="16"/>
              </w:rPr>
              <w:t>55±21%</w:t>
            </w:r>
          </w:p>
        </w:tc>
        <w:tc>
          <w:tcPr>
            <w:tcW w:w="840" w:type="dxa"/>
            <w:shd w:val="clear" w:color="auto" w:fill="EFEFEF"/>
            <w:tcMar>
              <w:top w:w="100" w:type="dxa"/>
              <w:left w:w="100" w:type="dxa"/>
              <w:bottom w:w="100" w:type="dxa"/>
              <w:right w:w="100" w:type="dxa"/>
            </w:tcMar>
          </w:tcPr>
          <w:p w14:paraId="0B8EECEA" w14:textId="77777777" w:rsidR="005F1702" w:rsidRDefault="005F1702" w:rsidP="001F5BDB">
            <w:pPr>
              <w:widowControl w:val="0"/>
              <w:jc w:val="center"/>
              <w:rPr>
                <w:sz w:val="16"/>
                <w:szCs w:val="16"/>
              </w:rPr>
            </w:pPr>
            <w:r>
              <w:rPr>
                <w:sz w:val="16"/>
                <w:szCs w:val="16"/>
              </w:rPr>
              <w:t>55±25%</w:t>
            </w:r>
          </w:p>
        </w:tc>
        <w:tc>
          <w:tcPr>
            <w:tcW w:w="870" w:type="dxa"/>
            <w:shd w:val="clear" w:color="auto" w:fill="D9D9D9"/>
            <w:tcMar>
              <w:top w:w="100" w:type="dxa"/>
              <w:left w:w="100" w:type="dxa"/>
              <w:bottom w:w="100" w:type="dxa"/>
              <w:right w:w="100" w:type="dxa"/>
            </w:tcMar>
          </w:tcPr>
          <w:p w14:paraId="052388E1" w14:textId="77777777" w:rsidR="005F1702" w:rsidRDefault="005F1702" w:rsidP="001F5BDB">
            <w:pPr>
              <w:widowControl w:val="0"/>
              <w:jc w:val="center"/>
              <w:rPr>
                <w:sz w:val="16"/>
                <w:szCs w:val="16"/>
              </w:rPr>
            </w:pPr>
            <w:r>
              <w:rPr>
                <w:sz w:val="16"/>
                <w:szCs w:val="16"/>
              </w:rPr>
              <w:t>56±25%</w:t>
            </w:r>
          </w:p>
        </w:tc>
      </w:tr>
      <w:tr w:rsidR="005F1702" w14:paraId="38CE3A43" w14:textId="77777777" w:rsidTr="001F5BDB">
        <w:trPr>
          <w:trHeight w:val="20"/>
        </w:trPr>
        <w:tc>
          <w:tcPr>
            <w:tcW w:w="1155" w:type="dxa"/>
            <w:vMerge w:val="restart"/>
            <w:shd w:val="clear" w:color="auto" w:fill="D9D9D9"/>
            <w:tcMar>
              <w:top w:w="100" w:type="dxa"/>
              <w:left w:w="100" w:type="dxa"/>
              <w:bottom w:w="100" w:type="dxa"/>
              <w:right w:w="100" w:type="dxa"/>
            </w:tcMar>
          </w:tcPr>
          <w:p w14:paraId="1BE24DFD" w14:textId="77777777" w:rsidR="005F1702" w:rsidRPr="002C59E4" w:rsidRDefault="005F1702" w:rsidP="001F5BDB">
            <w:pPr>
              <w:widowControl w:val="0"/>
              <w:jc w:val="center"/>
              <w:rPr>
                <w:sz w:val="18"/>
                <w:szCs w:val="18"/>
              </w:rPr>
            </w:pPr>
            <w:r w:rsidRPr="002C59E4">
              <w:rPr>
                <w:sz w:val="18"/>
                <w:szCs w:val="18"/>
              </w:rPr>
              <w:t>Cumulative survival to eyed larvae</w:t>
            </w:r>
          </w:p>
        </w:tc>
        <w:tc>
          <w:tcPr>
            <w:tcW w:w="615" w:type="dxa"/>
            <w:shd w:val="clear" w:color="auto" w:fill="D9D9D9"/>
            <w:tcMar>
              <w:top w:w="100" w:type="dxa"/>
              <w:left w:w="100" w:type="dxa"/>
              <w:bottom w:w="100" w:type="dxa"/>
              <w:right w:w="100" w:type="dxa"/>
            </w:tcMar>
          </w:tcPr>
          <w:p w14:paraId="53D6B4BB"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6EE05142" w14:textId="77777777" w:rsidR="005F1702" w:rsidRDefault="005F1702" w:rsidP="001F5BDB">
            <w:pPr>
              <w:widowControl w:val="0"/>
              <w:jc w:val="center"/>
              <w:rPr>
                <w:sz w:val="16"/>
                <w:szCs w:val="16"/>
              </w:rPr>
            </w:pPr>
            <w:r>
              <w:rPr>
                <w:sz w:val="16"/>
                <w:szCs w:val="16"/>
              </w:rPr>
              <w:t>8.5%</w:t>
            </w:r>
          </w:p>
        </w:tc>
        <w:tc>
          <w:tcPr>
            <w:tcW w:w="840" w:type="dxa"/>
            <w:shd w:val="clear" w:color="auto" w:fill="D9D9D9"/>
            <w:tcMar>
              <w:top w:w="100" w:type="dxa"/>
              <w:left w:w="100" w:type="dxa"/>
              <w:bottom w:w="100" w:type="dxa"/>
              <w:right w:w="100" w:type="dxa"/>
            </w:tcMar>
          </w:tcPr>
          <w:p w14:paraId="2E9A3D53" w14:textId="77777777" w:rsidR="005F1702" w:rsidRDefault="005F1702" w:rsidP="001F5BDB">
            <w:pPr>
              <w:widowControl w:val="0"/>
              <w:jc w:val="center"/>
              <w:rPr>
                <w:sz w:val="16"/>
                <w:szCs w:val="16"/>
              </w:rPr>
            </w:pPr>
            <w:r>
              <w:rPr>
                <w:sz w:val="16"/>
                <w:szCs w:val="16"/>
              </w:rPr>
              <w:t>3.0%</w:t>
            </w:r>
          </w:p>
        </w:tc>
        <w:tc>
          <w:tcPr>
            <w:tcW w:w="825" w:type="dxa"/>
            <w:shd w:val="clear" w:color="auto" w:fill="EFEFEF"/>
            <w:tcMar>
              <w:top w:w="100" w:type="dxa"/>
              <w:left w:w="100" w:type="dxa"/>
              <w:bottom w:w="100" w:type="dxa"/>
              <w:right w:w="100" w:type="dxa"/>
            </w:tcMar>
          </w:tcPr>
          <w:p w14:paraId="6E2F65CD" w14:textId="77777777" w:rsidR="005F1702" w:rsidRDefault="005F1702" w:rsidP="001F5BDB">
            <w:pPr>
              <w:widowControl w:val="0"/>
              <w:jc w:val="center"/>
              <w:rPr>
                <w:sz w:val="16"/>
                <w:szCs w:val="16"/>
              </w:rPr>
            </w:pPr>
            <w:r>
              <w:rPr>
                <w:sz w:val="16"/>
                <w:szCs w:val="16"/>
              </w:rPr>
              <w:t>5.1%</w:t>
            </w:r>
          </w:p>
        </w:tc>
        <w:tc>
          <w:tcPr>
            <w:tcW w:w="825" w:type="dxa"/>
            <w:shd w:val="clear" w:color="auto" w:fill="D9D9D9"/>
            <w:tcMar>
              <w:top w:w="100" w:type="dxa"/>
              <w:left w:w="100" w:type="dxa"/>
              <w:bottom w:w="100" w:type="dxa"/>
              <w:right w:w="100" w:type="dxa"/>
            </w:tcMar>
          </w:tcPr>
          <w:p w14:paraId="2B6162B5" w14:textId="77777777" w:rsidR="005F1702" w:rsidRDefault="005F1702" w:rsidP="001F5BDB">
            <w:pPr>
              <w:widowControl w:val="0"/>
              <w:jc w:val="center"/>
              <w:rPr>
                <w:sz w:val="16"/>
                <w:szCs w:val="16"/>
              </w:rPr>
            </w:pPr>
            <w:r>
              <w:rPr>
                <w:sz w:val="16"/>
                <w:szCs w:val="16"/>
              </w:rPr>
              <w:t>4.7%</w:t>
            </w:r>
          </w:p>
        </w:tc>
        <w:tc>
          <w:tcPr>
            <w:tcW w:w="840" w:type="dxa"/>
            <w:shd w:val="clear" w:color="auto" w:fill="EFEFEF"/>
            <w:tcMar>
              <w:top w:w="100" w:type="dxa"/>
              <w:left w:w="100" w:type="dxa"/>
              <w:bottom w:w="100" w:type="dxa"/>
              <w:right w:w="100" w:type="dxa"/>
            </w:tcMar>
          </w:tcPr>
          <w:p w14:paraId="52148FB2" w14:textId="77777777" w:rsidR="005F1702" w:rsidRDefault="005F1702" w:rsidP="001F5BDB">
            <w:pPr>
              <w:widowControl w:val="0"/>
              <w:jc w:val="center"/>
              <w:rPr>
                <w:sz w:val="16"/>
                <w:szCs w:val="16"/>
              </w:rPr>
            </w:pPr>
            <w:r>
              <w:rPr>
                <w:sz w:val="16"/>
                <w:szCs w:val="16"/>
              </w:rPr>
              <w:t>2.7%</w:t>
            </w:r>
          </w:p>
        </w:tc>
        <w:tc>
          <w:tcPr>
            <w:tcW w:w="840" w:type="dxa"/>
            <w:shd w:val="clear" w:color="auto" w:fill="D9D9D9"/>
            <w:tcMar>
              <w:top w:w="100" w:type="dxa"/>
              <w:left w:w="100" w:type="dxa"/>
              <w:bottom w:w="100" w:type="dxa"/>
              <w:right w:w="100" w:type="dxa"/>
            </w:tcMar>
          </w:tcPr>
          <w:p w14:paraId="79D9869D" w14:textId="77777777" w:rsidR="005F1702" w:rsidRDefault="005F1702" w:rsidP="001F5BDB">
            <w:pPr>
              <w:widowControl w:val="0"/>
              <w:jc w:val="center"/>
              <w:rPr>
                <w:sz w:val="16"/>
                <w:szCs w:val="16"/>
              </w:rPr>
            </w:pPr>
            <w:r>
              <w:rPr>
                <w:sz w:val="16"/>
                <w:szCs w:val="16"/>
              </w:rPr>
              <w:t>1.2%</w:t>
            </w:r>
          </w:p>
        </w:tc>
        <w:tc>
          <w:tcPr>
            <w:tcW w:w="840" w:type="dxa"/>
            <w:shd w:val="clear" w:color="auto" w:fill="EFEFEF"/>
            <w:tcMar>
              <w:top w:w="100" w:type="dxa"/>
              <w:left w:w="100" w:type="dxa"/>
              <w:bottom w:w="100" w:type="dxa"/>
              <w:right w:w="100" w:type="dxa"/>
            </w:tcMar>
          </w:tcPr>
          <w:p w14:paraId="290E24E8" w14:textId="77777777" w:rsidR="005F1702" w:rsidRDefault="005F1702" w:rsidP="001F5BDB">
            <w:pPr>
              <w:widowControl w:val="0"/>
              <w:jc w:val="center"/>
              <w:rPr>
                <w:sz w:val="16"/>
                <w:szCs w:val="16"/>
              </w:rPr>
            </w:pPr>
            <w:r>
              <w:rPr>
                <w:sz w:val="16"/>
                <w:szCs w:val="16"/>
              </w:rPr>
              <w:t>6.7%</w:t>
            </w:r>
          </w:p>
        </w:tc>
        <w:tc>
          <w:tcPr>
            <w:tcW w:w="855" w:type="dxa"/>
            <w:shd w:val="clear" w:color="auto" w:fill="D9D9D9"/>
            <w:tcMar>
              <w:top w:w="100" w:type="dxa"/>
              <w:left w:w="100" w:type="dxa"/>
              <w:bottom w:w="100" w:type="dxa"/>
              <w:right w:w="100" w:type="dxa"/>
            </w:tcMar>
          </w:tcPr>
          <w:p w14:paraId="1EAA931A" w14:textId="77777777" w:rsidR="005F1702" w:rsidRDefault="005F1702" w:rsidP="001F5BDB">
            <w:pPr>
              <w:widowControl w:val="0"/>
              <w:jc w:val="center"/>
              <w:rPr>
                <w:sz w:val="16"/>
                <w:szCs w:val="16"/>
              </w:rPr>
            </w:pPr>
            <w:r>
              <w:rPr>
                <w:sz w:val="16"/>
                <w:szCs w:val="16"/>
              </w:rPr>
              <w:t>5.7%</w:t>
            </w:r>
          </w:p>
        </w:tc>
        <w:tc>
          <w:tcPr>
            <w:tcW w:w="840" w:type="dxa"/>
            <w:shd w:val="clear" w:color="auto" w:fill="EFEFEF"/>
            <w:tcMar>
              <w:top w:w="100" w:type="dxa"/>
              <w:left w:w="100" w:type="dxa"/>
              <w:bottom w:w="100" w:type="dxa"/>
              <w:right w:w="100" w:type="dxa"/>
            </w:tcMar>
          </w:tcPr>
          <w:p w14:paraId="10DA167A" w14:textId="77777777" w:rsidR="005F1702" w:rsidRDefault="005F1702" w:rsidP="001F5BDB">
            <w:pPr>
              <w:widowControl w:val="0"/>
              <w:jc w:val="center"/>
              <w:rPr>
                <w:sz w:val="16"/>
                <w:szCs w:val="16"/>
              </w:rPr>
            </w:pPr>
            <w:r>
              <w:rPr>
                <w:sz w:val="16"/>
                <w:szCs w:val="16"/>
              </w:rPr>
              <w:t>5.7±2%</w:t>
            </w:r>
          </w:p>
        </w:tc>
        <w:tc>
          <w:tcPr>
            <w:tcW w:w="870" w:type="dxa"/>
            <w:shd w:val="clear" w:color="auto" w:fill="D9D9D9"/>
            <w:tcMar>
              <w:top w:w="100" w:type="dxa"/>
              <w:left w:w="100" w:type="dxa"/>
              <w:bottom w:w="100" w:type="dxa"/>
              <w:right w:w="100" w:type="dxa"/>
            </w:tcMar>
          </w:tcPr>
          <w:p w14:paraId="199D0B7B" w14:textId="77777777" w:rsidR="005F1702" w:rsidRDefault="005F1702" w:rsidP="001F5BDB">
            <w:pPr>
              <w:widowControl w:val="0"/>
              <w:jc w:val="center"/>
              <w:rPr>
                <w:sz w:val="16"/>
                <w:szCs w:val="16"/>
              </w:rPr>
            </w:pPr>
            <w:r>
              <w:rPr>
                <w:sz w:val="16"/>
                <w:szCs w:val="16"/>
              </w:rPr>
              <w:t>3.6±2%</w:t>
            </w:r>
          </w:p>
        </w:tc>
      </w:tr>
      <w:tr w:rsidR="005F1702" w14:paraId="2A309AB4" w14:textId="77777777" w:rsidTr="001F5BDB">
        <w:trPr>
          <w:trHeight w:val="20"/>
        </w:trPr>
        <w:tc>
          <w:tcPr>
            <w:tcW w:w="1155" w:type="dxa"/>
            <w:vMerge/>
            <w:shd w:val="clear" w:color="auto" w:fill="D9D9D9"/>
            <w:tcMar>
              <w:top w:w="100" w:type="dxa"/>
              <w:left w:w="100" w:type="dxa"/>
              <w:bottom w:w="100" w:type="dxa"/>
              <w:right w:w="100" w:type="dxa"/>
            </w:tcMar>
          </w:tcPr>
          <w:p w14:paraId="5A9DE83E"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6E36C6F"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0DC3DD55" w14:textId="77777777" w:rsidR="005F1702" w:rsidRDefault="005F1702" w:rsidP="001F5BDB">
            <w:pPr>
              <w:widowControl w:val="0"/>
              <w:jc w:val="center"/>
              <w:rPr>
                <w:sz w:val="16"/>
                <w:szCs w:val="16"/>
              </w:rPr>
            </w:pPr>
            <w:r>
              <w:rPr>
                <w:sz w:val="16"/>
                <w:szCs w:val="16"/>
              </w:rPr>
              <w:t>1.3%</w:t>
            </w:r>
          </w:p>
        </w:tc>
        <w:tc>
          <w:tcPr>
            <w:tcW w:w="840" w:type="dxa"/>
            <w:shd w:val="clear" w:color="auto" w:fill="D9D9D9"/>
            <w:tcMar>
              <w:top w:w="100" w:type="dxa"/>
              <w:left w:w="100" w:type="dxa"/>
              <w:bottom w:w="100" w:type="dxa"/>
              <w:right w:w="100" w:type="dxa"/>
            </w:tcMar>
          </w:tcPr>
          <w:p w14:paraId="2E0EB4DC" w14:textId="14856892" w:rsidR="005F1702" w:rsidRDefault="005F1702" w:rsidP="001F5BDB">
            <w:pPr>
              <w:widowControl w:val="0"/>
              <w:jc w:val="center"/>
              <w:rPr>
                <w:sz w:val="16"/>
                <w:szCs w:val="16"/>
              </w:rPr>
            </w:pPr>
            <w:r>
              <w:rPr>
                <w:sz w:val="16"/>
                <w:szCs w:val="16"/>
              </w:rPr>
              <w:t>1.4%</w:t>
            </w:r>
          </w:p>
        </w:tc>
        <w:tc>
          <w:tcPr>
            <w:tcW w:w="825" w:type="dxa"/>
            <w:shd w:val="clear" w:color="auto" w:fill="EFEFEF"/>
            <w:tcMar>
              <w:top w:w="100" w:type="dxa"/>
              <w:left w:w="100" w:type="dxa"/>
              <w:bottom w:w="100" w:type="dxa"/>
              <w:right w:w="100" w:type="dxa"/>
            </w:tcMar>
          </w:tcPr>
          <w:p w14:paraId="053D317E" w14:textId="77777777" w:rsidR="005F1702" w:rsidRDefault="005F1702" w:rsidP="001F5BDB">
            <w:pPr>
              <w:widowControl w:val="0"/>
              <w:jc w:val="center"/>
              <w:rPr>
                <w:sz w:val="16"/>
                <w:szCs w:val="16"/>
              </w:rPr>
            </w:pPr>
            <w:r>
              <w:rPr>
                <w:sz w:val="16"/>
                <w:szCs w:val="16"/>
              </w:rPr>
              <w:t>5.2%</w:t>
            </w:r>
          </w:p>
        </w:tc>
        <w:tc>
          <w:tcPr>
            <w:tcW w:w="825" w:type="dxa"/>
            <w:shd w:val="clear" w:color="auto" w:fill="D9D9D9"/>
            <w:tcMar>
              <w:top w:w="100" w:type="dxa"/>
              <w:left w:w="100" w:type="dxa"/>
              <w:bottom w:w="100" w:type="dxa"/>
              <w:right w:w="100" w:type="dxa"/>
            </w:tcMar>
          </w:tcPr>
          <w:p w14:paraId="17A072E3" w14:textId="77777777" w:rsidR="005F1702" w:rsidRDefault="005F1702" w:rsidP="001F5BDB">
            <w:pPr>
              <w:widowControl w:val="0"/>
              <w:jc w:val="center"/>
              <w:rPr>
                <w:sz w:val="16"/>
                <w:szCs w:val="16"/>
              </w:rPr>
            </w:pPr>
            <w:r>
              <w:rPr>
                <w:sz w:val="16"/>
                <w:szCs w:val="16"/>
              </w:rPr>
              <w:t>6.6%</w:t>
            </w:r>
          </w:p>
        </w:tc>
        <w:tc>
          <w:tcPr>
            <w:tcW w:w="840" w:type="dxa"/>
            <w:shd w:val="clear" w:color="auto" w:fill="EFEFEF"/>
            <w:tcMar>
              <w:top w:w="100" w:type="dxa"/>
              <w:left w:w="100" w:type="dxa"/>
              <w:bottom w:w="100" w:type="dxa"/>
              <w:right w:w="100" w:type="dxa"/>
            </w:tcMar>
          </w:tcPr>
          <w:p w14:paraId="01642637" w14:textId="77777777" w:rsidR="005F1702" w:rsidRDefault="005F1702" w:rsidP="001F5BDB">
            <w:pPr>
              <w:widowControl w:val="0"/>
              <w:jc w:val="center"/>
              <w:rPr>
                <w:sz w:val="16"/>
                <w:szCs w:val="16"/>
              </w:rPr>
            </w:pPr>
            <w:r>
              <w:rPr>
                <w:sz w:val="16"/>
                <w:szCs w:val="16"/>
              </w:rPr>
              <w:t>4.2%</w:t>
            </w:r>
          </w:p>
        </w:tc>
        <w:tc>
          <w:tcPr>
            <w:tcW w:w="840" w:type="dxa"/>
            <w:shd w:val="clear" w:color="auto" w:fill="D9D9D9"/>
            <w:tcMar>
              <w:top w:w="100" w:type="dxa"/>
              <w:left w:w="100" w:type="dxa"/>
              <w:bottom w:w="100" w:type="dxa"/>
              <w:right w:w="100" w:type="dxa"/>
            </w:tcMar>
          </w:tcPr>
          <w:p w14:paraId="7A1AC4D9"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6FFEB3DD" w14:textId="77777777" w:rsidR="005F1702" w:rsidRDefault="005F1702" w:rsidP="001F5BDB">
            <w:pPr>
              <w:widowControl w:val="0"/>
              <w:jc w:val="center"/>
              <w:rPr>
                <w:sz w:val="16"/>
                <w:szCs w:val="16"/>
              </w:rPr>
            </w:pPr>
            <w:r>
              <w:rPr>
                <w:sz w:val="16"/>
                <w:szCs w:val="16"/>
              </w:rPr>
              <w:t>4.4%</w:t>
            </w:r>
          </w:p>
        </w:tc>
        <w:tc>
          <w:tcPr>
            <w:tcW w:w="855" w:type="dxa"/>
            <w:shd w:val="clear" w:color="auto" w:fill="D9D9D9"/>
            <w:tcMar>
              <w:top w:w="100" w:type="dxa"/>
              <w:left w:w="100" w:type="dxa"/>
              <w:bottom w:w="100" w:type="dxa"/>
              <w:right w:w="100" w:type="dxa"/>
            </w:tcMar>
          </w:tcPr>
          <w:p w14:paraId="19471468" w14:textId="77777777" w:rsidR="005F1702" w:rsidRDefault="005F1702" w:rsidP="001F5BDB">
            <w:pPr>
              <w:widowControl w:val="0"/>
              <w:jc w:val="center"/>
              <w:rPr>
                <w:b/>
                <w:sz w:val="16"/>
                <w:szCs w:val="16"/>
              </w:rPr>
            </w:pPr>
            <w:r>
              <w:rPr>
                <w:sz w:val="16"/>
                <w:szCs w:val="16"/>
              </w:rPr>
              <w:t>1.0%</w:t>
            </w:r>
          </w:p>
        </w:tc>
        <w:tc>
          <w:tcPr>
            <w:tcW w:w="840" w:type="dxa"/>
            <w:shd w:val="clear" w:color="auto" w:fill="EFEFEF"/>
            <w:tcMar>
              <w:top w:w="100" w:type="dxa"/>
              <w:left w:w="100" w:type="dxa"/>
              <w:bottom w:w="100" w:type="dxa"/>
              <w:right w:w="100" w:type="dxa"/>
            </w:tcMar>
          </w:tcPr>
          <w:p w14:paraId="56E69BA4" w14:textId="77777777" w:rsidR="005F1702" w:rsidRDefault="005F1702" w:rsidP="001F5BDB">
            <w:pPr>
              <w:widowControl w:val="0"/>
              <w:jc w:val="center"/>
              <w:rPr>
                <w:sz w:val="16"/>
                <w:szCs w:val="16"/>
              </w:rPr>
            </w:pPr>
            <w:r>
              <w:rPr>
                <w:sz w:val="16"/>
                <w:szCs w:val="16"/>
              </w:rPr>
              <w:t>3.8±1%</w:t>
            </w:r>
          </w:p>
        </w:tc>
        <w:tc>
          <w:tcPr>
            <w:tcW w:w="870" w:type="dxa"/>
            <w:shd w:val="clear" w:color="auto" w:fill="D9D9D9"/>
            <w:tcMar>
              <w:top w:w="100" w:type="dxa"/>
              <w:left w:w="100" w:type="dxa"/>
              <w:bottom w:w="100" w:type="dxa"/>
              <w:right w:w="100" w:type="dxa"/>
            </w:tcMar>
          </w:tcPr>
          <w:p w14:paraId="67EDD5D1" w14:textId="77777777" w:rsidR="005F1702" w:rsidRDefault="005F1702" w:rsidP="001F5BDB">
            <w:pPr>
              <w:widowControl w:val="0"/>
              <w:jc w:val="center"/>
              <w:rPr>
                <w:sz w:val="16"/>
                <w:szCs w:val="16"/>
              </w:rPr>
            </w:pPr>
            <w:r>
              <w:rPr>
                <w:sz w:val="16"/>
                <w:szCs w:val="16"/>
              </w:rPr>
              <w:t>2.4±3%</w:t>
            </w:r>
          </w:p>
        </w:tc>
      </w:tr>
      <w:tr w:rsidR="005F1702" w14:paraId="273D0745" w14:textId="77777777" w:rsidTr="001F5BDB">
        <w:trPr>
          <w:trHeight w:val="20"/>
        </w:trPr>
        <w:tc>
          <w:tcPr>
            <w:tcW w:w="1155" w:type="dxa"/>
            <w:vMerge w:val="restart"/>
            <w:shd w:val="clear" w:color="auto" w:fill="D9D9D9"/>
            <w:tcMar>
              <w:top w:w="100" w:type="dxa"/>
              <w:left w:w="100" w:type="dxa"/>
              <w:bottom w:w="100" w:type="dxa"/>
              <w:right w:w="100" w:type="dxa"/>
            </w:tcMar>
          </w:tcPr>
          <w:p w14:paraId="25ABB4D3" w14:textId="77777777" w:rsidR="005F1702" w:rsidRPr="002C59E4" w:rsidRDefault="005F1702" w:rsidP="001F5BDB">
            <w:pPr>
              <w:widowControl w:val="0"/>
              <w:jc w:val="center"/>
              <w:rPr>
                <w:sz w:val="18"/>
                <w:szCs w:val="18"/>
              </w:rPr>
            </w:pPr>
            <w:r w:rsidRPr="002C59E4">
              <w:rPr>
                <w:sz w:val="18"/>
                <w:szCs w:val="18"/>
              </w:rPr>
              <w:t>Cumulative survival, eyed larvae to post set</w:t>
            </w:r>
          </w:p>
        </w:tc>
        <w:tc>
          <w:tcPr>
            <w:tcW w:w="615" w:type="dxa"/>
            <w:shd w:val="clear" w:color="auto" w:fill="D9D9D9"/>
            <w:tcMar>
              <w:top w:w="100" w:type="dxa"/>
              <w:left w:w="100" w:type="dxa"/>
              <w:bottom w:w="100" w:type="dxa"/>
              <w:right w:w="100" w:type="dxa"/>
            </w:tcMar>
          </w:tcPr>
          <w:p w14:paraId="4744B66D"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32176125" w14:textId="77777777" w:rsidR="005F1702" w:rsidRDefault="005F1702" w:rsidP="001F5BDB">
            <w:pPr>
              <w:widowControl w:val="0"/>
              <w:jc w:val="center"/>
              <w:rPr>
                <w:sz w:val="16"/>
                <w:szCs w:val="16"/>
              </w:rPr>
            </w:pPr>
            <w:r>
              <w:rPr>
                <w:sz w:val="16"/>
                <w:szCs w:val="16"/>
              </w:rPr>
              <w:t>13.8%</w:t>
            </w:r>
          </w:p>
        </w:tc>
        <w:tc>
          <w:tcPr>
            <w:tcW w:w="840" w:type="dxa"/>
            <w:shd w:val="clear" w:color="auto" w:fill="D9D9D9"/>
            <w:tcMar>
              <w:top w:w="100" w:type="dxa"/>
              <w:left w:w="100" w:type="dxa"/>
              <w:bottom w:w="100" w:type="dxa"/>
              <w:right w:w="100" w:type="dxa"/>
            </w:tcMar>
          </w:tcPr>
          <w:p w14:paraId="45F69159" w14:textId="152709AC" w:rsidR="005F1702" w:rsidRDefault="005F1702" w:rsidP="001F5BDB">
            <w:pPr>
              <w:widowControl w:val="0"/>
              <w:jc w:val="center"/>
              <w:rPr>
                <w:sz w:val="16"/>
                <w:szCs w:val="16"/>
              </w:rPr>
            </w:pPr>
            <w:r>
              <w:rPr>
                <w:sz w:val="16"/>
                <w:szCs w:val="16"/>
              </w:rPr>
              <w:t>5.9%</w:t>
            </w:r>
          </w:p>
        </w:tc>
        <w:tc>
          <w:tcPr>
            <w:tcW w:w="825" w:type="dxa"/>
            <w:shd w:val="clear" w:color="auto" w:fill="EFEFEF"/>
            <w:tcMar>
              <w:top w:w="100" w:type="dxa"/>
              <w:left w:w="100" w:type="dxa"/>
              <w:bottom w:w="100" w:type="dxa"/>
              <w:right w:w="100" w:type="dxa"/>
            </w:tcMar>
          </w:tcPr>
          <w:p w14:paraId="1F32D30F" w14:textId="77777777" w:rsidR="005F1702" w:rsidRDefault="005F1702" w:rsidP="001F5BDB">
            <w:pPr>
              <w:widowControl w:val="0"/>
              <w:jc w:val="center"/>
              <w:rPr>
                <w:sz w:val="16"/>
                <w:szCs w:val="16"/>
              </w:rPr>
            </w:pPr>
            <w:r>
              <w:rPr>
                <w:sz w:val="16"/>
                <w:szCs w:val="16"/>
              </w:rPr>
              <w:t>26.5%</w:t>
            </w:r>
          </w:p>
        </w:tc>
        <w:tc>
          <w:tcPr>
            <w:tcW w:w="825" w:type="dxa"/>
            <w:shd w:val="clear" w:color="auto" w:fill="D9D9D9"/>
            <w:tcMar>
              <w:top w:w="100" w:type="dxa"/>
              <w:left w:w="100" w:type="dxa"/>
              <w:bottom w:w="100" w:type="dxa"/>
              <w:right w:w="100" w:type="dxa"/>
            </w:tcMar>
          </w:tcPr>
          <w:p w14:paraId="7BD7A41D" w14:textId="77777777" w:rsidR="005F1702" w:rsidRDefault="005F1702" w:rsidP="001F5BDB">
            <w:pPr>
              <w:widowControl w:val="0"/>
              <w:jc w:val="center"/>
              <w:rPr>
                <w:sz w:val="16"/>
                <w:szCs w:val="16"/>
              </w:rPr>
            </w:pPr>
            <w:r>
              <w:rPr>
                <w:sz w:val="16"/>
                <w:szCs w:val="16"/>
              </w:rPr>
              <w:t>9.3%</w:t>
            </w:r>
          </w:p>
        </w:tc>
        <w:tc>
          <w:tcPr>
            <w:tcW w:w="840" w:type="dxa"/>
            <w:shd w:val="clear" w:color="auto" w:fill="EFEFEF"/>
            <w:tcMar>
              <w:top w:w="100" w:type="dxa"/>
              <w:left w:w="100" w:type="dxa"/>
              <w:bottom w:w="100" w:type="dxa"/>
              <w:right w:w="100" w:type="dxa"/>
            </w:tcMar>
          </w:tcPr>
          <w:p w14:paraId="1ABFD92F" w14:textId="77777777" w:rsidR="005F1702" w:rsidRDefault="005F1702" w:rsidP="001F5BDB">
            <w:pPr>
              <w:widowControl w:val="0"/>
              <w:jc w:val="center"/>
              <w:rPr>
                <w:sz w:val="16"/>
                <w:szCs w:val="16"/>
              </w:rPr>
            </w:pPr>
            <w:r>
              <w:rPr>
                <w:sz w:val="16"/>
                <w:szCs w:val="16"/>
              </w:rPr>
              <w:t>1.1%</w:t>
            </w:r>
          </w:p>
        </w:tc>
        <w:tc>
          <w:tcPr>
            <w:tcW w:w="840" w:type="dxa"/>
            <w:shd w:val="clear" w:color="auto" w:fill="D9D9D9"/>
            <w:tcMar>
              <w:top w:w="100" w:type="dxa"/>
              <w:left w:w="100" w:type="dxa"/>
              <w:bottom w:w="100" w:type="dxa"/>
              <w:right w:w="100" w:type="dxa"/>
            </w:tcMar>
          </w:tcPr>
          <w:p w14:paraId="4CFBA23C" w14:textId="77777777" w:rsidR="005F1702" w:rsidRDefault="005F1702" w:rsidP="001F5BDB">
            <w:pPr>
              <w:widowControl w:val="0"/>
              <w:jc w:val="center"/>
              <w:rPr>
                <w:sz w:val="16"/>
                <w:szCs w:val="16"/>
              </w:rPr>
            </w:pPr>
            <w:r>
              <w:rPr>
                <w:sz w:val="16"/>
                <w:szCs w:val="16"/>
              </w:rPr>
              <w:t>3.6%</w:t>
            </w:r>
          </w:p>
        </w:tc>
        <w:tc>
          <w:tcPr>
            <w:tcW w:w="840" w:type="dxa"/>
            <w:shd w:val="clear" w:color="auto" w:fill="EFEFEF"/>
            <w:tcMar>
              <w:top w:w="100" w:type="dxa"/>
              <w:left w:w="100" w:type="dxa"/>
              <w:bottom w:w="100" w:type="dxa"/>
              <w:right w:w="100" w:type="dxa"/>
            </w:tcMar>
          </w:tcPr>
          <w:p w14:paraId="6C8BC08B" w14:textId="77777777" w:rsidR="005F1702" w:rsidRDefault="005F1702" w:rsidP="001F5BDB">
            <w:pPr>
              <w:widowControl w:val="0"/>
              <w:jc w:val="center"/>
              <w:rPr>
                <w:sz w:val="16"/>
                <w:szCs w:val="16"/>
              </w:rPr>
            </w:pPr>
            <w:r>
              <w:rPr>
                <w:sz w:val="16"/>
                <w:szCs w:val="16"/>
              </w:rPr>
              <w:t>1.7%</w:t>
            </w:r>
          </w:p>
        </w:tc>
        <w:tc>
          <w:tcPr>
            <w:tcW w:w="855" w:type="dxa"/>
            <w:shd w:val="clear" w:color="auto" w:fill="D9D9D9"/>
            <w:tcMar>
              <w:top w:w="100" w:type="dxa"/>
              <w:left w:w="100" w:type="dxa"/>
              <w:bottom w:w="100" w:type="dxa"/>
              <w:right w:w="100" w:type="dxa"/>
            </w:tcMar>
          </w:tcPr>
          <w:p w14:paraId="48669227" w14:textId="77777777" w:rsidR="005F1702" w:rsidRDefault="005F1702" w:rsidP="001F5BDB">
            <w:pPr>
              <w:widowControl w:val="0"/>
              <w:jc w:val="center"/>
              <w:rPr>
                <w:sz w:val="16"/>
                <w:szCs w:val="16"/>
              </w:rPr>
            </w:pPr>
            <w:r>
              <w:rPr>
                <w:sz w:val="16"/>
                <w:szCs w:val="16"/>
              </w:rPr>
              <w:t>3.5%</w:t>
            </w:r>
          </w:p>
        </w:tc>
        <w:tc>
          <w:tcPr>
            <w:tcW w:w="840" w:type="dxa"/>
            <w:shd w:val="clear" w:color="auto" w:fill="EFEFEF"/>
            <w:tcMar>
              <w:top w:w="100" w:type="dxa"/>
              <w:left w:w="100" w:type="dxa"/>
              <w:bottom w:w="100" w:type="dxa"/>
              <w:right w:w="100" w:type="dxa"/>
            </w:tcMar>
          </w:tcPr>
          <w:p w14:paraId="2201AD2C" w14:textId="77777777" w:rsidR="005F1702" w:rsidRDefault="005F1702" w:rsidP="001F5BDB">
            <w:pPr>
              <w:widowControl w:val="0"/>
              <w:jc w:val="center"/>
              <w:rPr>
                <w:sz w:val="16"/>
                <w:szCs w:val="16"/>
              </w:rPr>
            </w:pPr>
            <w:r>
              <w:rPr>
                <w:sz w:val="16"/>
                <w:szCs w:val="16"/>
              </w:rPr>
              <w:t>10.8</w:t>
            </w:r>
          </w:p>
          <w:p w14:paraId="355D4402" w14:textId="77777777" w:rsidR="005F1702" w:rsidRDefault="005F1702" w:rsidP="001F5BDB">
            <w:pPr>
              <w:widowControl w:val="0"/>
              <w:jc w:val="center"/>
              <w:rPr>
                <w:sz w:val="16"/>
                <w:szCs w:val="16"/>
              </w:rPr>
            </w:pPr>
            <w:r>
              <w:rPr>
                <w:sz w:val="16"/>
                <w:szCs w:val="16"/>
              </w:rPr>
              <w:t>±10%</w:t>
            </w:r>
          </w:p>
        </w:tc>
        <w:tc>
          <w:tcPr>
            <w:tcW w:w="870" w:type="dxa"/>
            <w:shd w:val="clear" w:color="auto" w:fill="D9D9D9"/>
            <w:tcMar>
              <w:top w:w="100" w:type="dxa"/>
              <w:left w:w="100" w:type="dxa"/>
              <w:bottom w:w="100" w:type="dxa"/>
              <w:right w:w="100" w:type="dxa"/>
            </w:tcMar>
          </w:tcPr>
          <w:p w14:paraId="5606BE18" w14:textId="77777777" w:rsidR="005F1702" w:rsidRDefault="005F1702" w:rsidP="001F5BDB">
            <w:pPr>
              <w:widowControl w:val="0"/>
              <w:jc w:val="center"/>
              <w:rPr>
                <w:sz w:val="16"/>
                <w:szCs w:val="16"/>
              </w:rPr>
            </w:pPr>
            <w:r>
              <w:rPr>
                <w:sz w:val="16"/>
                <w:szCs w:val="16"/>
              </w:rPr>
              <w:t>5.6</w:t>
            </w:r>
          </w:p>
          <w:p w14:paraId="5BB76F7D" w14:textId="77777777" w:rsidR="005F1702" w:rsidRDefault="005F1702" w:rsidP="001F5BDB">
            <w:pPr>
              <w:widowControl w:val="0"/>
              <w:jc w:val="center"/>
              <w:rPr>
                <w:sz w:val="16"/>
                <w:szCs w:val="16"/>
              </w:rPr>
            </w:pPr>
            <w:r>
              <w:rPr>
                <w:sz w:val="16"/>
                <w:szCs w:val="16"/>
              </w:rPr>
              <w:t>±2.7%</w:t>
            </w:r>
          </w:p>
        </w:tc>
      </w:tr>
      <w:tr w:rsidR="005F1702" w14:paraId="019FD349" w14:textId="77777777" w:rsidTr="001F5BDB">
        <w:trPr>
          <w:trHeight w:val="20"/>
        </w:trPr>
        <w:tc>
          <w:tcPr>
            <w:tcW w:w="1155" w:type="dxa"/>
            <w:vMerge/>
            <w:shd w:val="clear" w:color="auto" w:fill="D9D9D9"/>
            <w:tcMar>
              <w:top w:w="100" w:type="dxa"/>
              <w:left w:w="100" w:type="dxa"/>
              <w:bottom w:w="100" w:type="dxa"/>
              <w:right w:w="100" w:type="dxa"/>
            </w:tcMar>
          </w:tcPr>
          <w:p w14:paraId="6B4CBB6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9BD65DB"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71F978DE" w14:textId="77777777" w:rsidR="005F1702" w:rsidRDefault="005F1702" w:rsidP="001F5BDB">
            <w:pPr>
              <w:widowControl w:val="0"/>
              <w:jc w:val="center"/>
              <w:rPr>
                <w:sz w:val="16"/>
                <w:szCs w:val="16"/>
              </w:rPr>
            </w:pPr>
            <w:r>
              <w:rPr>
                <w:sz w:val="16"/>
                <w:szCs w:val="16"/>
              </w:rPr>
              <w:t>18.5%</w:t>
            </w:r>
          </w:p>
        </w:tc>
        <w:tc>
          <w:tcPr>
            <w:tcW w:w="840" w:type="dxa"/>
            <w:shd w:val="clear" w:color="auto" w:fill="D9D9D9"/>
            <w:tcMar>
              <w:top w:w="100" w:type="dxa"/>
              <w:left w:w="100" w:type="dxa"/>
              <w:bottom w:w="100" w:type="dxa"/>
              <w:right w:w="100" w:type="dxa"/>
            </w:tcMar>
          </w:tcPr>
          <w:p w14:paraId="0A9ED5A9" w14:textId="19C9C121" w:rsidR="005F1702" w:rsidRDefault="005F1702" w:rsidP="001F5BDB">
            <w:pPr>
              <w:widowControl w:val="0"/>
              <w:jc w:val="center"/>
              <w:rPr>
                <w:sz w:val="16"/>
                <w:szCs w:val="16"/>
              </w:rPr>
            </w:pPr>
            <w:r>
              <w:rPr>
                <w:sz w:val="16"/>
                <w:szCs w:val="16"/>
              </w:rPr>
              <w:t>2.7%</w:t>
            </w:r>
          </w:p>
        </w:tc>
        <w:tc>
          <w:tcPr>
            <w:tcW w:w="825" w:type="dxa"/>
            <w:shd w:val="clear" w:color="auto" w:fill="EFEFEF"/>
            <w:tcMar>
              <w:top w:w="100" w:type="dxa"/>
              <w:left w:w="100" w:type="dxa"/>
              <w:bottom w:w="100" w:type="dxa"/>
              <w:right w:w="100" w:type="dxa"/>
            </w:tcMar>
          </w:tcPr>
          <w:p w14:paraId="0A77755C" w14:textId="77777777" w:rsidR="005F1702" w:rsidRDefault="005F1702" w:rsidP="001F5BDB">
            <w:pPr>
              <w:widowControl w:val="0"/>
              <w:jc w:val="center"/>
              <w:rPr>
                <w:sz w:val="16"/>
                <w:szCs w:val="16"/>
              </w:rPr>
            </w:pPr>
            <w:r>
              <w:rPr>
                <w:sz w:val="16"/>
                <w:szCs w:val="16"/>
              </w:rPr>
              <w:t>9.7%</w:t>
            </w:r>
          </w:p>
        </w:tc>
        <w:tc>
          <w:tcPr>
            <w:tcW w:w="825" w:type="dxa"/>
            <w:shd w:val="clear" w:color="auto" w:fill="D9D9D9"/>
            <w:tcMar>
              <w:top w:w="100" w:type="dxa"/>
              <w:left w:w="100" w:type="dxa"/>
              <w:bottom w:w="100" w:type="dxa"/>
              <w:right w:w="100" w:type="dxa"/>
            </w:tcMar>
          </w:tcPr>
          <w:p w14:paraId="23DE1068" w14:textId="77777777" w:rsidR="005F1702" w:rsidRDefault="005F1702" w:rsidP="001F5BDB">
            <w:pPr>
              <w:widowControl w:val="0"/>
              <w:jc w:val="center"/>
              <w:rPr>
                <w:sz w:val="16"/>
                <w:szCs w:val="16"/>
              </w:rPr>
            </w:pPr>
            <w:r>
              <w:rPr>
                <w:sz w:val="16"/>
                <w:szCs w:val="16"/>
              </w:rPr>
              <w:t>6.0%</w:t>
            </w:r>
          </w:p>
        </w:tc>
        <w:tc>
          <w:tcPr>
            <w:tcW w:w="840" w:type="dxa"/>
            <w:shd w:val="clear" w:color="auto" w:fill="EFEFEF"/>
            <w:tcMar>
              <w:top w:w="100" w:type="dxa"/>
              <w:left w:w="100" w:type="dxa"/>
              <w:bottom w:w="100" w:type="dxa"/>
              <w:right w:w="100" w:type="dxa"/>
            </w:tcMar>
          </w:tcPr>
          <w:p w14:paraId="19283249" w14:textId="77777777" w:rsidR="005F1702" w:rsidRDefault="005F1702" w:rsidP="001F5BDB">
            <w:pPr>
              <w:widowControl w:val="0"/>
              <w:jc w:val="center"/>
              <w:rPr>
                <w:sz w:val="16"/>
                <w:szCs w:val="16"/>
              </w:rPr>
            </w:pPr>
            <w:r>
              <w:rPr>
                <w:sz w:val="16"/>
                <w:szCs w:val="16"/>
              </w:rPr>
              <w:t>0.2%</w:t>
            </w:r>
          </w:p>
        </w:tc>
        <w:tc>
          <w:tcPr>
            <w:tcW w:w="840" w:type="dxa"/>
            <w:shd w:val="clear" w:color="auto" w:fill="D9D9D9"/>
            <w:tcMar>
              <w:top w:w="100" w:type="dxa"/>
              <w:left w:w="100" w:type="dxa"/>
              <w:bottom w:w="100" w:type="dxa"/>
              <w:right w:w="100" w:type="dxa"/>
            </w:tcMar>
          </w:tcPr>
          <w:p w14:paraId="361DDF74"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3312432D" w14:textId="77777777" w:rsidR="005F1702" w:rsidRDefault="005F1702" w:rsidP="001F5BDB">
            <w:pPr>
              <w:widowControl w:val="0"/>
              <w:jc w:val="center"/>
              <w:rPr>
                <w:sz w:val="16"/>
                <w:szCs w:val="16"/>
              </w:rPr>
            </w:pPr>
            <w:r>
              <w:rPr>
                <w:sz w:val="16"/>
                <w:szCs w:val="16"/>
              </w:rPr>
              <w:t>1.9%</w:t>
            </w:r>
          </w:p>
        </w:tc>
        <w:tc>
          <w:tcPr>
            <w:tcW w:w="855" w:type="dxa"/>
            <w:shd w:val="clear" w:color="auto" w:fill="D9D9D9"/>
            <w:tcMar>
              <w:top w:w="100" w:type="dxa"/>
              <w:left w:w="100" w:type="dxa"/>
              <w:bottom w:w="100" w:type="dxa"/>
              <w:right w:w="100" w:type="dxa"/>
            </w:tcMar>
          </w:tcPr>
          <w:p w14:paraId="5EA7ED9D" w14:textId="77777777" w:rsidR="005F1702" w:rsidRDefault="005F1702" w:rsidP="001F5BDB">
            <w:pPr>
              <w:widowControl w:val="0"/>
              <w:jc w:val="center"/>
              <w:rPr>
                <w:sz w:val="16"/>
                <w:szCs w:val="16"/>
              </w:rPr>
            </w:pPr>
            <w:r>
              <w:rPr>
                <w:sz w:val="16"/>
                <w:szCs w:val="16"/>
              </w:rPr>
              <w:t>5.8%</w:t>
            </w:r>
          </w:p>
        </w:tc>
        <w:tc>
          <w:tcPr>
            <w:tcW w:w="840" w:type="dxa"/>
            <w:shd w:val="clear" w:color="auto" w:fill="EFEFEF"/>
            <w:tcMar>
              <w:top w:w="100" w:type="dxa"/>
              <w:left w:w="100" w:type="dxa"/>
              <w:bottom w:w="100" w:type="dxa"/>
              <w:right w:w="100" w:type="dxa"/>
            </w:tcMar>
          </w:tcPr>
          <w:p w14:paraId="6B5378D3" w14:textId="77777777" w:rsidR="005F1702" w:rsidRDefault="005F1702" w:rsidP="001F5BDB">
            <w:pPr>
              <w:widowControl w:val="0"/>
              <w:jc w:val="center"/>
              <w:rPr>
                <w:sz w:val="16"/>
                <w:szCs w:val="16"/>
              </w:rPr>
            </w:pPr>
            <w:r>
              <w:rPr>
                <w:sz w:val="16"/>
                <w:szCs w:val="16"/>
              </w:rPr>
              <w:t>7.6±8%</w:t>
            </w:r>
          </w:p>
        </w:tc>
        <w:tc>
          <w:tcPr>
            <w:tcW w:w="870" w:type="dxa"/>
            <w:shd w:val="clear" w:color="auto" w:fill="D9D9D9"/>
            <w:tcMar>
              <w:top w:w="100" w:type="dxa"/>
              <w:left w:w="100" w:type="dxa"/>
              <w:bottom w:w="100" w:type="dxa"/>
              <w:right w:w="100" w:type="dxa"/>
            </w:tcMar>
          </w:tcPr>
          <w:p w14:paraId="7C4F19DB" w14:textId="77777777" w:rsidR="005F1702" w:rsidRDefault="005F1702" w:rsidP="001F5BDB">
            <w:pPr>
              <w:widowControl w:val="0"/>
              <w:jc w:val="center"/>
              <w:rPr>
                <w:sz w:val="16"/>
                <w:szCs w:val="16"/>
              </w:rPr>
            </w:pPr>
            <w:r>
              <w:rPr>
                <w:sz w:val="16"/>
                <w:szCs w:val="16"/>
              </w:rPr>
              <w:t>3.8±3%</w:t>
            </w:r>
          </w:p>
        </w:tc>
      </w:tr>
    </w:tbl>
    <w:p w14:paraId="42F7D8B9" w14:textId="1FAC15E7" w:rsidR="00B85906" w:rsidRDefault="006103BB" w:rsidP="005F1702">
      <w:pPr>
        <w:suppressLineNumbers/>
      </w:pPr>
      <w:r>
        <w:rPr>
          <w:noProof/>
        </w:rPr>
        <w:drawing>
          <wp:anchor distT="0" distB="0" distL="114300" distR="114300" simplePos="0" relativeHeight="251668480" behindDoc="0" locked="0" layoutInCell="1" allowOverlap="1" wp14:anchorId="5C80AC6A" wp14:editId="556D48C9">
            <wp:simplePos x="0" y="0"/>
            <wp:positionH relativeFrom="column">
              <wp:posOffset>-25400</wp:posOffset>
            </wp:positionH>
            <wp:positionV relativeFrom="paragraph">
              <wp:posOffset>194945</wp:posOffset>
            </wp:positionV>
            <wp:extent cx="2806700" cy="2806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ployment-mass-change-cohort.pdf"/>
                    <pic:cNvPicPr/>
                  </pic:nvPicPr>
                  <pic:blipFill>
                    <a:blip r:embed="rId577">
                      <a:extLst>
                        <a:ext uri="{28A0092B-C50C-407E-A947-70E740481C1C}">
                          <a14:useLocalDpi xmlns:a14="http://schemas.microsoft.com/office/drawing/2010/main" val="0"/>
                        </a:ext>
                      </a:extLst>
                    </a:blip>
                    <a:stretch>
                      <a:fillRect/>
                    </a:stretch>
                  </pic:blipFill>
                  <pic:spPr>
                    <a:xfrm>
                      <a:off x="0" y="0"/>
                      <a:ext cx="2806700" cy="2806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7945DE11" wp14:editId="5C99D6C0">
            <wp:simplePos x="0" y="0"/>
            <wp:positionH relativeFrom="column">
              <wp:posOffset>2806700</wp:posOffset>
            </wp:positionH>
            <wp:positionV relativeFrom="paragraph">
              <wp:posOffset>194945</wp:posOffset>
            </wp:positionV>
            <wp:extent cx="2832100" cy="28321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mass-change-bay.pdf"/>
                    <pic:cNvPicPr/>
                  </pic:nvPicPr>
                  <pic:blipFill>
                    <a:blip r:embed="rId578">
                      <a:extLst>
                        <a:ext uri="{28A0092B-C50C-407E-A947-70E740481C1C}">
                          <a14:useLocalDpi xmlns:a14="http://schemas.microsoft.com/office/drawing/2010/main" val="0"/>
                        </a:ext>
                      </a:extLst>
                    </a:blip>
                    <a:stretch>
                      <a:fillRect/>
                    </a:stretch>
                  </pic:blipFill>
                  <pic:spPr>
                    <a:xfrm>
                      <a:off x="0" y="0"/>
                      <a:ext cx="2832100" cy="2832100"/>
                    </a:xfrm>
                    <a:prstGeom prst="rect">
                      <a:avLst/>
                    </a:prstGeom>
                  </pic:spPr>
                </pic:pic>
              </a:graphicData>
            </a:graphic>
            <wp14:sizeRelH relativeFrom="page">
              <wp14:pctWidth>0</wp14:pctWidth>
            </wp14:sizeRelH>
            <wp14:sizeRelV relativeFrom="page">
              <wp14:pctHeight>0</wp14:pctHeight>
            </wp14:sizeRelV>
          </wp:anchor>
        </w:drawing>
      </w:r>
    </w:p>
    <w:p w14:paraId="789A950A" w14:textId="77777777" w:rsidR="006103BB" w:rsidRDefault="006103BB" w:rsidP="006103BB">
      <w:pPr>
        <w:suppressLineNumbers/>
      </w:pPr>
    </w:p>
    <w:p w14:paraId="22CF6624" w14:textId="15061653" w:rsidR="006103BB" w:rsidRDefault="006103BB" w:rsidP="006103BB">
      <w:pPr>
        <w:suppressLineNumbers/>
      </w:pPr>
      <w:r w:rsidRPr="00CA70D5">
        <w:rPr>
          <w:b/>
        </w:rPr>
        <w:t>Supplementary Figure 5</w:t>
      </w:r>
      <w:r>
        <w:t>: Juvenile</w:t>
      </w:r>
      <w:r w:rsidRPr="00494FF9">
        <w:t xml:space="preserve"> mass</w:t>
      </w:r>
      <w:r>
        <w:t xml:space="preserve"> change during field trial was significantly less in the </w:t>
      </w:r>
      <w:proofErr w:type="spellStart"/>
      <w:r>
        <w:t>Dabob</w:t>
      </w:r>
      <w:proofErr w:type="spellEnd"/>
      <w:r>
        <w:t xml:space="preserve"> Bay cohort than other 3 cohorts (left</w:t>
      </w:r>
      <w:proofErr w:type="gramStart"/>
      <w:r>
        <w:t>), and</w:t>
      </w:r>
      <w:proofErr w:type="gramEnd"/>
      <w:r>
        <w:t xml:space="preserve"> was significantly less in Fidalgo Bay than in Port Gamble Bay and Case Inlet (right). Mean mass / oyster represents the average final mass per oyster minus average initial mass within each deployment bag. </w:t>
      </w:r>
    </w:p>
    <w:p w14:paraId="25933124" w14:textId="3E31729D" w:rsidR="00CA70D5" w:rsidRDefault="00CA70D5" w:rsidP="007E1805">
      <w:pPr>
        <w:suppressLineNumbers/>
        <w:jc w:val="center"/>
      </w:pPr>
      <w:r>
        <w:rPr>
          <w:noProof/>
        </w:rPr>
        <w:lastRenderedPageBreak/>
        <w:drawing>
          <wp:inline distT="0" distB="0" distL="0" distR="0" wp14:anchorId="419A2EDC" wp14:editId="54B40684">
            <wp:extent cx="4319058" cy="740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loyment-survival-envdata.pdf"/>
                    <pic:cNvPicPr/>
                  </pic:nvPicPr>
                  <pic:blipFill>
                    <a:blip r:embed="rId579">
                      <a:extLst>
                        <a:ext uri="{28A0092B-C50C-407E-A947-70E740481C1C}">
                          <a14:useLocalDpi xmlns:a14="http://schemas.microsoft.com/office/drawing/2010/main" val="0"/>
                        </a:ext>
                      </a:extLst>
                    </a:blip>
                    <a:stretch>
                      <a:fillRect/>
                    </a:stretch>
                  </pic:blipFill>
                  <pic:spPr>
                    <a:xfrm>
                      <a:off x="0" y="0"/>
                      <a:ext cx="4329477" cy="7421961"/>
                    </a:xfrm>
                    <a:prstGeom prst="rect">
                      <a:avLst/>
                    </a:prstGeom>
                  </pic:spPr>
                </pic:pic>
              </a:graphicData>
            </a:graphic>
          </wp:inline>
        </w:drawing>
      </w:r>
    </w:p>
    <w:p w14:paraId="0A06C15D" w14:textId="358372FB" w:rsidR="00CA70D5" w:rsidRPr="006103BB" w:rsidRDefault="00CA70D5" w:rsidP="006103BB">
      <w:pPr>
        <w:suppressLineNumbers/>
      </w:pPr>
      <w:r w:rsidRPr="00CA70D5">
        <w:rPr>
          <w:b/>
        </w:rPr>
        <w:t xml:space="preserve">Supplementary Figure </w:t>
      </w:r>
      <w:r w:rsidR="007E1805">
        <w:rPr>
          <w:b/>
        </w:rPr>
        <w:t>6</w:t>
      </w:r>
      <w:r>
        <w:t xml:space="preserve">: </w:t>
      </w:r>
      <w:r w:rsidR="007E1805">
        <w:t>Juvenile proportion survival ~ environmental summary statistics. Model selection indica</w:t>
      </w:r>
      <w:r w:rsidR="004F36BA">
        <w:t>t</w:t>
      </w:r>
      <w:r w:rsidR="007E1805">
        <w:t>es that survival was significantly related to mean temperature (“</w:t>
      </w:r>
      <w:proofErr w:type="spellStart"/>
      <w:r w:rsidR="007E1805">
        <w:t>Temp.mean</w:t>
      </w:r>
      <w:proofErr w:type="spellEnd"/>
      <w:r w:rsidR="007E1805">
        <w:t>”), mean pH (“</w:t>
      </w:r>
      <w:proofErr w:type="spellStart"/>
      <w:proofErr w:type="gramStart"/>
      <w:r w:rsidR="007E1805">
        <w:t>pH.mean</w:t>
      </w:r>
      <w:proofErr w:type="spellEnd"/>
      <w:proofErr w:type="gramEnd"/>
      <w:r w:rsidR="007E1805">
        <w:t xml:space="preserve">”), and dissolved oxygen standard deviation (“DO.sd”). </w:t>
      </w:r>
      <w:r>
        <w:t xml:space="preserve"> </w:t>
      </w:r>
    </w:p>
    <w:sectPr w:rsidR="00CA70D5" w:rsidRPr="006103BB" w:rsidSect="00C56A3D">
      <w:headerReference w:type="default" r:id="rId580"/>
      <w:footerReference w:type="even" r:id="rId581"/>
      <w:footerReference w:type="default" r:id="rId582"/>
      <w:pgSz w:w="12240" w:h="15840"/>
      <w:pgMar w:top="1440" w:right="1440" w:bottom="1440" w:left="1440" w:header="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aura H Spencer" w:date="2019-09-24T17:32:00Z" w:initials="LHS">
    <w:p w14:paraId="3D1BDC56" w14:textId="5B0010C2" w:rsidR="001B695C" w:rsidRDefault="001B695C">
      <w:pPr>
        <w:pStyle w:val="CommentText"/>
      </w:pPr>
      <w:r>
        <w:rPr>
          <w:rStyle w:val="CommentReference"/>
        </w:rPr>
        <w:annotationRef/>
      </w:r>
      <w:r>
        <w:t>Need to shave off 9 words! (350 max)</w:t>
      </w:r>
    </w:p>
  </w:comment>
  <w:comment w:id="2" w:author="Laura H Spencer" w:date="2019-09-22T15:46:00Z" w:initials="LHS">
    <w:p w14:paraId="574B6ED1" w14:textId="4827DB76" w:rsidR="001B695C" w:rsidRDefault="001B695C">
      <w:pPr>
        <w:pStyle w:val="CommentText"/>
      </w:pPr>
      <w:r>
        <w:rPr>
          <w:rStyle w:val="CommentReference"/>
        </w:rPr>
        <w:annotationRef/>
      </w:r>
      <w:r>
        <w:t xml:space="preserve">Added broad and ecologically relevant </w:t>
      </w:r>
      <w:proofErr w:type="spellStart"/>
      <w:r>
        <w:t>sttatements</w:t>
      </w:r>
      <w:proofErr w:type="spellEnd"/>
      <w:r>
        <w:t xml:space="preserve"> as suggested by reviewers. </w:t>
      </w:r>
    </w:p>
  </w:comment>
  <w:comment w:id="51" w:author="Laura H Spencer" w:date="2019-09-22T15:54:00Z" w:initials="LHS">
    <w:p w14:paraId="5DE4E32B" w14:textId="77777777" w:rsidR="001B695C" w:rsidRDefault="001B695C" w:rsidP="004D14D7">
      <w:pPr>
        <w:pStyle w:val="NormalWeb"/>
        <w:spacing w:before="0" w:beforeAutospacing="0" w:after="0" w:afterAutospacing="0"/>
      </w:pPr>
      <w:r>
        <w:rPr>
          <w:rStyle w:val="CommentReference"/>
        </w:rPr>
        <w:annotationRef/>
      </w:r>
      <w:r>
        <w:rPr>
          <w:rFonts w:ascii="Arial" w:hAnsi="Arial" w:cs="Arial"/>
          <w:color w:val="000000"/>
          <w:sz w:val="22"/>
          <w:szCs w:val="22"/>
        </w:rPr>
        <w:t xml:space="preserve">towards the end of the abstract, it would seem worth highlighting that </w:t>
      </w:r>
      <w:proofErr w:type="spellStart"/>
      <w:r>
        <w:rPr>
          <w:rFonts w:ascii="Arial" w:hAnsi="Arial" w:cs="Arial"/>
          <w:color w:val="000000"/>
          <w:sz w:val="22"/>
          <w:szCs w:val="22"/>
        </w:rPr>
        <w:t>Olys</w:t>
      </w:r>
      <w:proofErr w:type="spellEnd"/>
      <w:r>
        <w:rPr>
          <w:rFonts w:ascii="Arial" w:hAnsi="Arial" w:cs="Arial"/>
          <w:color w:val="000000"/>
          <w:sz w:val="22"/>
          <w:szCs w:val="22"/>
        </w:rPr>
        <w:t xml:space="preserve"> may actually do better under projected climate change, or at least that for the scenarios tested here, they seem like they will not do worse</w:t>
      </w:r>
    </w:p>
    <w:p w14:paraId="30EBDB43" w14:textId="77777777" w:rsidR="001B695C" w:rsidRDefault="001B695C" w:rsidP="004D14D7"/>
    <w:p w14:paraId="5369D86D" w14:textId="1EA0AFC2" w:rsidR="001B695C" w:rsidRDefault="001B695C">
      <w:pPr>
        <w:pStyle w:val="CommentText"/>
      </w:pPr>
    </w:p>
  </w:comment>
  <w:comment w:id="63" w:author="Laura H Spencer" w:date="2019-09-22T13:57:00Z" w:initials="LHS">
    <w:p w14:paraId="059E81FF" w14:textId="2CEDD187" w:rsidR="001B695C" w:rsidRDefault="001B695C">
      <w:pPr>
        <w:pStyle w:val="CommentText"/>
      </w:pPr>
      <w:r>
        <w:rPr>
          <w:rStyle w:val="CommentReference"/>
        </w:rPr>
        <w:annotationRef/>
      </w:r>
    </w:p>
  </w:comment>
  <w:comment w:id="64" w:author="Laura H Spencer" w:date="2019-09-22T13:57:00Z" w:initials="LHS">
    <w:p w14:paraId="4A96A480" w14:textId="694F9865" w:rsidR="001B695C" w:rsidRDefault="001B695C">
      <w:pPr>
        <w:pStyle w:val="CommentText"/>
      </w:pPr>
      <w:r>
        <w:rPr>
          <w:rStyle w:val="CommentReference"/>
        </w:rPr>
        <w:annotationRef/>
      </w:r>
      <w:r>
        <w:t xml:space="preserve">Reviewer 2 comment: need </w:t>
      </w:r>
      <w:proofErr w:type="gramStart"/>
      <w:r>
        <w:t>to  better</w:t>
      </w:r>
      <w:proofErr w:type="gramEnd"/>
      <w:r>
        <w:t xml:space="preserve"> explain how </w:t>
      </w:r>
      <w:proofErr w:type="spellStart"/>
      <w:r>
        <w:t>thtis</w:t>
      </w:r>
      <w:proofErr w:type="spellEnd"/>
      <w:r>
        <w:t xml:space="preserve"> study fits a particular ecological problem, issue, policy decision… perhaps connect to recruitment. I.e. – Do winter conditions predict recruitment patterns? We see varying recruitment success through time and space, perhaps winter conditions are one factor, influences when larvae are released into the environment, what environment they encounter, and how they fare in that environment. Spatial variation. </w:t>
      </w:r>
    </w:p>
    <w:p w14:paraId="0A1C6C45" w14:textId="77777777" w:rsidR="001B695C" w:rsidRDefault="001B695C">
      <w:pPr>
        <w:pStyle w:val="CommentText"/>
      </w:pPr>
      <w:r>
        <w:sym w:font="Wingdings" w:char="F0E0"/>
      </w:r>
      <w:r>
        <w:t xml:space="preserve"> Kimbro et al. 2019, Oikos. </w:t>
      </w:r>
    </w:p>
    <w:p w14:paraId="54358095" w14:textId="77777777" w:rsidR="001B695C" w:rsidRDefault="001B695C">
      <w:pPr>
        <w:pStyle w:val="CommentText"/>
      </w:pPr>
      <w:r>
        <w:sym w:font="Wingdings" w:char="F0E0"/>
      </w:r>
      <w:r>
        <w:t xml:space="preserve"> Wasson et al. 2016, Ecology. </w:t>
      </w:r>
    </w:p>
    <w:p w14:paraId="50DA8A37" w14:textId="77777777" w:rsidR="001B695C" w:rsidRDefault="001B695C">
      <w:pPr>
        <w:pStyle w:val="CommentText"/>
      </w:pPr>
    </w:p>
    <w:p w14:paraId="28AC8545" w14:textId="331C6F89" w:rsidR="001B695C" w:rsidRDefault="001B695C">
      <w:pPr>
        <w:pStyle w:val="CommentText"/>
      </w:pPr>
      <w:r>
        <w:t xml:space="preserve"> Also highlight in intro: </w:t>
      </w:r>
    </w:p>
    <w:p w14:paraId="3101803F" w14:textId="11D38E1D" w:rsidR="001B695C" w:rsidRDefault="001B695C">
      <w:pPr>
        <w:pStyle w:val="CommentText"/>
      </w:pPr>
      <w:r>
        <w:t>Effects of intraspecific diversity can emerge in unpredictable environments, has implications for restoration.</w:t>
      </w:r>
    </w:p>
  </w:comment>
  <w:comment w:id="66" w:author="Laura H Spencer" w:date="2019-09-22T14:22:00Z" w:initials="LHS">
    <w:p w14:paraId="502CD2EA" w14:textId="2D7AA5AE" w:rsidR="001B695C" w:rsidRPr="004E7C76" w:rsidRDefault="001B695C" w:rsidP="004E7C76">
      <w:r>
        <w:rPr>
          <w:rStyle w:val="CommentReference"/>
        </w:rPr>
        <w:annotationRef/>
      </w:r>
      <w:r>
        <w:t xml:space="preserve">Reviewer 2 comment: begin more broadly. E.g. … </w:t>
      </w:r>
      <w:r w:rsidRPr="004E7C76">
        <w:rPr>
          <w:color w:val="000000"/>
        </w:rPr>
        <w:t>understanding population responses to climate change across generations or about the importance of realistic temporal exposure to climate-related stressors</w:t>
      </w:r>
    </w:p>
    <w:p w14:paraId="535F42D0" w14:textId="78593D87" w:rsidR="001B695C" w:rsidRDefault="001B695C">
      <w:pPr>
        <w:pStyle w:val="CommentText"/>
      </w:pPr>
    </w:p>
  </w:comment>
  <w:comment w:id="290" w:author="Laura H Spencer" w:date="2019-09-22T14:42:00Z" w:initials="LHS">
    <w:p w14:paraId="4894B284" w14:textId="2B04DF01" w:rsidR="001B695C" w:rsidRDefault="001B695C" w:rsidP="009462E5">
      <w:pPr>
        <w:rPr>
          <w:color w:val="000000"/>
        </w:rPr>
      </w:pPr>
      <w:r>
        <w:rPr>
          <w:rStyle w:val="CommentReference"/>
        </w:rPr>
        <w:annotationRef/>
      </w:r>
      <w:r w:rsidRPr="009462E5">
        <w:rPr>
          <w:b/>
          <w:bCs/>
          <w:color w:val="000000"/>
        </w:rPr>
        <w:t> For the section on gametogenesis, the rationale for the assessment needs to be clarified.</w:t>
      </w:r>
      <w:r w:rsidRPr="009462E5">
        <w:rPr>
          <w:color w:val="000000"/>
        </w:rPr>
        <w:t xml:space="preserve"> It is not clear whether the evaluations pertain to individual fitness or population level reproductive output. </w:t>
      </w:r>
      <w:r w:rsidRPr="009462E5">
        <w:rPr>
          <w:b/>
          <w:bCs/>
          <w:color w:val="000000"/>
        </w:rPr>
        <w:t>Text is needed to explain why staging the gonads is a good indicator, and why the particular snapshots in time chosen are relevant predictors of reproduction.</w:t>
      </w:r>
      <w:r w:rsidRPr="009462E5">
        <w:rPr>
          <w:color w:val="000000"/>
        </w:rPr>
        <w:t xml:space="preserve"> </w:t>
      </w:r>
    </w:p>
    <w:p w14:paraId="74EBE035" w14:textId="10F27CCC" w:rsidR="001B695C" w:rsidRDefault="001B695C" w:rsidP="009462E5">
      <w:pPr>
        <w:rPr>
          <w:color w:val="000000"/>
        </w:rPr>
      </w:pPr>
    </w:p>
    <w:p w14:paraId="41AA60B9" w14:textId="2766BBA3" w:rsidR="001B695C" w:rsidRPr="009462E5" w:rsidRDefault="001B695C" w:rsidP="00AF238D">
      <w:pPr>
        <w:pStyle w:val="NormalWeb"/>
        <w:spacing w:before="0" w:beforeAutospacing="0" w:after="0" w:afterAutospacing="0"/>
      </w:pPr>
      <w:r>
        <w:rPr>
          <w:color w:val="000000"/>
        </w:rPr>
        <w:t xml:space="preserve">Other comment from same author:  </w:t>
      </w:r>
      <w:r>
        <w:rPr>
          <w:rFonts w:ascii="Arial" w:hAnsi="Arial" w:cs="Arial"/>
          <w:color w:val="000000"/>
          <w:sz w:val="22"/>
          <w:szCs w:val="22"/>
        </w:rPr>
        <w:t xml:space="preserve">it would be helpful to add some overview sentences about the rationale/approach for the assessment of reproduction. Since the same individuals were not tracked over time, and since individuals in a population are not synchronous (Moore et al. 2016) it seems impossible to tell if a needed “quiescent” period was absent, for instance. It also seems unclear how the particular snapshot in time for making the assessment was chosen, and why that time was particularly informative. Thus, </w:t>
      </w:r>
      <w:r>
        <w:rPr>
          <w:rFonts w:ascii="Arial" w:hAnsi="Arial" w:cs="Arial"/>
          <w:b/>
          <w:bCs/>
          <w:color w:val="000000"/>
          <w:sz w:val="22"/>
          <w:szCs w:val="22"/>
        </w:rPr>
        <w:t>you need to make a clearer case for why the results are representative or predictive of individual oyster fitness or overall oyster population output or whatever you had in mind.</w:t>
      </w:r>
    </w:p>
    <w:p w14:paraId="482A9C64" w14:textId="25BE7129" w:rsidR="001B695C" w:rsidRDefault="001B695C">
      <w:pPr>
        <w:pStyle w:val="CommentText"/>
      </w:pPr>
    </w:p>
  </w:comment>
  <w:comment w:id="304" w:author="Laura H Spencer" w:date="2019-09-22T15:34:00Z" w:initials="LHS">
    <w:p w14:paraId="04C2D825" w14:textId="61BD652A" w:rsidR="001B695C" w:rsidRDefault="001B695C">
      <w:pPr>
        <w:pStyle w:val="CommentText"/>
      </w:pPr>
      <w:r>
        <w:rPr>
          <w:rStyle w:val="CommentReference"/>
        </w:rPr>
        <w:annotationRef/>
      </w:r>
      <w:r>
        <w:t xml:space="preserve">Also – larval release differences could be explained by gonad developmental differences after treatment – </w:t>
      </w:r>
      <w:proofErr w:type="gramStart"/>
      <w:r>
        <w:t>provides  more</w:t>
      </w:r>
      <w:proofErr w:type="gramEnd"/>
      <w:r>
        <w:t xml:space="preserve"> insight into why reproduction is effected by winter conditions.  </w:t>
      </w:r>
    </w:p>
  </w:comment>
  <w:comment w:id="308" w:author="Laura H Spencer" w:date="2019-09-19T17:16:00Z" w:initials="LHS">
    <w:p w14:paraId="78F05A8B" w14:textId="7D1E8C9A" w:rsidR="001B695C" w:rsidRDefault="001B695C">
      <w:pPr>
        <w:pStyle w:val="CommentText"/>
      </w:pPr>
      <w:r>
        <w:rPr>
          <w:rStyle w:val="CommentReference"/>
        </w:rPr>
        <w:annotationRef/>
      </w:r>
      <w:r>
        <w:t>Was a box in pdf – double check</w:t>
      </w:r>
    </w:p>
  </w:comment>
  <w:comment w:id="353" w:author="Laura H Spencer" w:date="2019-09-22T23:08:00Z" w:initials="LHS">
    <w:p w14:paraId="0C604545" w14:textId="77777777" w:rsidR="001B695C" w:rsidRDefault="001B695C" w:rsidP="00A30BAF">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Reviewer comment: </w:t>
      </w:r>
    </w:p>
    <w:p w14:paraId="668395A8" w14:textId="15C39CBA" w:rsidR="001B695C" w:rsidRDefault="001B695C" w:rsidP="00A30BAF">
      <w:pPr>
        <w:pStyle w:val="NormalWeb"/>
        <w:spacing w:before="0" w:beforeAutospacing="0" w:after="0" w:afterAutospacing="0"/>
      </w:pPr>
      <w:r>
        <w:rPr>
          <w:rStyle w:val="CommentReference"/>
        </w:rPr>
        <w:annotationRef/>
      </w:r>
      <w:r>
        <w:rPr>
          <w:rFonts w:ascii="Arial" w:hAnsi="Arial" w:cs="Arial"/>
          <w:color w:val="000000"/>
          <w:sz w:val="22"/>
          <w:szCs w:val="22"/>
        </w:rPr>
        <w:t>2) Please explain why only the pCO2 factor was included in the outplant studies? I understand the logistics of this were</w:t>
      </w:r>
    </w:p>
    <w:p w14:paraId="61114CF5" w14:textId="77777777" w:rsidR="001B695C" w:rsidRDefault="001B695C" w:rsidP="00A30BAF">
      <w:pPr>
        <w:pStyle w:val="NormalWeb"/>
        <w:spacing w:before="0" w:beforeAutospacing="0" w:after="0" w:afterAutospacing="0"/>
      </w:pPr>
      <w:r>
        <w:rPr>
          <w:rFonts w:ascii="Arial" w:hAnsi="Arial" w:cs="Arial"/>
          <w:color w:val="000000"/>
          <w:sz w:val="22"/>
          <w:szCs w:val="22"/>
        </w:rPr>
        <w:t>probably quite difficult, but the lack of mention of why this one factor was dropped from the outplant study seemed curious.</w:t>
      </w:r>
    </w:p>
    <w:p w14:paraId="024EB3B2" w14:textId="205070CF" w:rsidR="001B695C" w:rsidRDefault="001B695C">
      <w:pPr>
        <w:pStyle w:val="CommentText"/>
      </w:pPr>
    </w:p>
  </w:comment>
  <w:comment w:id="359" w:author="Laura H Spencer" w:date="2019-09-22T23:15:00Z" w:initials="LHS">
    <w:p w14:paraId="7038883E" w14:textId="77777777" w:rsidR="001B695C" w:rsidRDefault="001B695C" w:rsidP="007B28F1">
      <w:r>
        <w:rPr>
          <w:rStyle w:val="CommentReference"/>
        </w:rPr>
        <w:annotationRef/>
      </w:r>
      <w:r>
        <w:t xml:space="preserve">Reviewer comment: </w:t>
      </w:r>
      <w:r>
        <w:rPr>
          <w:rFonts w:ascii="Arial" w:hAnsi="Arial" w:cs="Arial"/>
          <w:color w:val="000000"/>
          <w:sz w:val="22"/>
          <w:szCs w:val="22"/>
        </w:rPr>
        <w:t>(4) I may have missed this, but model-selection approach could be used to evaluate which of the environmental factors best explain the spatial variation in oyster survival from the field</w:t>
      </w:r>
    </w:p>
    <w:p w14:paraId="16C32030" w14:textId="3D40D5CE" w:rsidR="001B695C" w:rsidRDefault="001B695C">
      <w:pPr>
        <w:pStyle w:val="CommentText"/>
      </w:pPr>
    </w:p>
  </w:comment>
  <w:comment w:id="360" w:author="Laura H Spencer" w:date="2019-09-22T15:09:00Z" w:initials="LHS">
    <w:p w14:paraId="2EDF6369" w14:textId="77777777" w:rsidR="001B695C" w:rsidRDefault="001B695C" w:rsidP="00622224">
      <w:r>
        <w:rPr>
          <w:rStyle w:val="CommentReference"/>
        </w:rPr>
        <w:annotationRef/>
      </w:r>
      <w:r>
        <w:rPr>
          <w:rFonts w:ascii="Arial" w:hAnsi="Arial" w:cs="Arial"/>
          <w:b/>
          <w:bCs/>
          <w:color w:val="000000"/>
          <w:sz w:val="22"/>
          <w:szCs w:val="22"/>
        </w:rPr>
        <w:t>n the Results, the significance of Figure 4 and 5 needs to be more clearly explained, in terms of indicators of fitness or population growth rate or whatever</w:t>
      </w:r>
      <w:r>
        <w:rPr>
          <w:rFonts w:ascii="Arial" w:hAnsi="Arial" w:cs="Arial"/>
          <w:color w:val="000000"/>
          <w:sz w:val="22"/>
          <w:szCs w:val="22"/>
        </w:rPr>
        <w:t>.</w:t>
      </w:r>
    </w:p>
    <w:p w14:paraId="53DD3704" w14:textId="68947CD3" w:rsidR="001B695C" w:rsidRDefault="001B695C">
      <w:pPr>
        <w:pStyle w:val="CommentText"/>
      </w:pPr>
    </w:p>
  </w:comment>
  <w:comment w:id="361" w:author="Laura H Spencer" w:date="2019-09-22T15:16:00Z" w:initials="LHS">
    <w:p w14:paraId="172DA1FE" w14:textId="42A55D78" w:rsidR="001B695C" w:rsidRDefault="001B695C">
      <w:pPr>
        <w:pStyle w:val="CommentText"/>
      </w:pPr>
      <w:r>
        <w:rPr>
          <w:rStyle w:val="CommentReference"/>
        </w:rPr>
        <w:annotationRef/>
      </w:r>
      <w:r>
        <w:t xml:space="preserve">I don’t describe significance within results text. Added some to the Figure 4 </w:t>
      </w:r>
      <w:proofErr w:type="gramStart"/>
      <w:r>
        <w:t>&amp;  5</w:t>
      </w:r>
      <w:proofErr w:type="gramEnd"/>
      <w:r>
        <w:t xml:space="preserve"> captions</w:t>
      </w:r>
    </w:p>
  </w:comment>
  <w:comment w:id="372" w:author="Laura H Spencer" w:date="2019-09-22T17:03:00Z" w:initials="LHS">
    <w:p w14:paraId="67A653F1" w14:textId="77777777" w:rsidR="001B695C" w:rsidRDefault="001B695C" w:rsidP="00A16E3B">
      <w:pPr>
        <w:pStyle w:val="NormalWeb"/>
        <w:spacing w:before="0" w:beforeAutospacing="0" w:after="0" w:afterAutospacing="0"/>
      </w:pPr>
      <w:r>
        <w:rPr>
          <w:rStyle w:val="CommentReference"/>
        </w:rPr>
        <w:annotationRef/>
      </w:r>
      <w:r>
        <w:rPr>
          <w:rFonts w:ascii="Arial" w:hAnsi="Arial" w:cs="Arial"/>
          <w:color w:val="000000"/>
          <w:sz w:val="22"/>
          <w:szCs w:val="22"/>
        </w:rPr>
        <w:t>clarify why # of larvae produced per day differed by temperature, but total larvae produced did not; does not seem to follow?</w:t>
      </w:r>
    </w:p>
    <w:p w14:paraId="72EF23A2" w14:textId="77777777" w:rsidR="001B695C" w:rsidRDefault="001B695C" w:rsidP="00A16E3B"/>
    <w:p w14:paraId="21886D68" w14:textId="09D9F7FD" w:rsidR="001B695C" w:rsidRDefault="001B695C">
      <w:pPr>
        <w:pStyle w:val="CommentText"/>
      </w:pPr>
    </w:p>
  </w:comment>
  <w:comment w:id="567" w:author="Laura H Spencer" w:date="2019-09-25T10:16:00Z" w:initials="LHS">
    <w:p w14:paraId="09D6551B" w14:textId="06B98B8F" w:rsidR="001B695C" w:rsidRDefault="001B695C">
      <w:pPr>
        <w:pStyle w:val="CommentText"/>
      </w:pPr>
      <w:r>
        <w:rPr>
          <w:rStyle w:val="CommentReference"/>
        </w:rPr>
        <w:annotationRef/>
      </w:r>
      <w:r>
        <w:t xml:space="preserve">I didn’t previously have a separate Conclusion section, added one </w:t>
      </w:r>
    </w:p>
  </w:comment>
  <w:comment w:id="571" w:author="Laura H Spencer" w:date="2019-09-22T20:38:00Z" w:initials="LHS">
    <w:p w14:paraId="49AE8AE8" w14:textId="42F69584" w:rsidR="001B695C" w:rsidRDefault="001B695C" w:rsidP="00C00CD5">
      <w:pPr>
        <w:pStyle w:val="NormalWeb"/>
        <w:spacing w:before="0" w:beforeAutospacing="0" w:after="0" w:afterAutospacing="0"/>
      </w:pPr>
      <w:r>
        <w:rPr>
          <w:rFonts w:ascii="Arial" w:hAnsi="Arial" w:cs="Arial"/>
          <w:color w:val="000000"/>
          <w:sz w:val="22"/>
          <w:szCs w:val="22"/>
        </w:rPr>
        <w:t xml:space="preserve">Reviewer comment: </w:t>
      </w:r>
      <w:r>
        <w:rPr>
          <w:rStyle w:val="CommentReference"/>
        </w:rPr>
        <w:annotationRef/>
      </w:r>
      <w:r>
        <w:rPr>
          <w:rFonts w:ascii="Arial" w:hAnsi="Arial" w:cs="Arial"/>
          <w:color w:val="000000"/>
          <w:sz w:val="22"/>
          <w:szCs w:val="22"/>
        </w:rPr>
        <w:t>is “plasticity” the right word here?</w:t>
      </w:r>
    </w:p>
  </w:comment>
  <w:comment w:id="610" w:author="Laura H Spencer" w:date="2019-09-24T18:22:00Z" w:initials="LHS">
    <w:p w14:paraId="5B5A7D48" w14:textId="77777777" w:rsidR="001B695C" w:rsidRDefault="001B695C" w:rsidP="004F0989">
      <w:pPr>
        <w:pStyle w:val="CommentText"/>
      </w:pPr>
      <w:r>
        <w:rPr>
          <w:rStyle w:val="CommentReference"/>
        </w:rPr>
        <w:annotationRef/>
      </w:r>
      <w:r>
        <w:t>Added based on Reviewer comment:</w:t>
      </w:r>
    </w:p>
    <w:p w14:paraId="39850FD8" w14:textId="77777777" w:rsidR="001B695C" w:rsidRDefault="001B695C" w:rsidP="004F0989">
      <w:pPr>
        <w:pStyle w:val="NormalWeb"/>
        <w:rPr>
          <w:rFonts w:ascii="SegoeUI" w:hAnsi="SegoeUI"/>
          <w:sz w:val="20"/>
          <w:szCs w:val="20"/>
        </w:rPr>
      </w:pPr>
    </w:p>
    <w:p w14:paraId="40BD9F65" w14:textId="77777777" w:rsidR="001B695C" w:rsidRDefault="001B695C" w:rsidP="004F0989">
      <w:pPr>
        <w:pStyle w:val="NormalWeb"/>
      </w:pPr>
      <w:r>
        <w:rPr>
          <w:rFonts w:ascii="SegoeUI" w:hAnsi="SegoeUI"/>
          <w:sz w:val="20"/>
          <w:szCs w:val="20"/>
        </w:rPr>
        <w:t xml:space="preserve">Finally, either the first or last paragraph of the Discussion could again zoom out to a broad level, discussing general implications of the work that would apply to any system (importance of realistic timing, of examining population variation, context-dependence, etc.) and citing non-bivalve papers. </w:t>
      </w:r>
    </w:p>
    <w:p w14:paraId="4598BBEF" w14:textId="77777777" w:rsidR="001B695C" w:rsidRDefault="001B695C" w:rsidP="004F0989">
      <w:pPr>
        <w:pStyle w:val="CommentText"/>
      </w:pPr>
      <w:r>
        <w:t xml:space="preserve"> </w:t>
      </w:r>
    </w:p>
  </w:comment>
  <w:comment w:id="743" w:author="Laura H Spencer" w:date="2019-09-22T20:42:00Z" w:initials="LHS">
    <w:p w14:paraId="1287B8DD" w14:textId="77777777" w:rsidR="001B695C" w:rsidRDefault="001B695C" w:rsidP="00F51E92">
      <w:r>
        <w:rPr>
          <w:rStyle w:val="CommentReference"/>
        </w:rPr>
        <w:annotationRef/>
      </w:r>
      <w:r>
        <w:t xml:space="preserve">Reviewer comment: </w:t>
      </w:r>
      <w:r>
        <w:rPr>
          <w:rFonts w:ascii="Arial" w:hAnsi="Arial" w:cs="Arial"/>
          <w:color w:val="000000"/>
          <w:sz w:val="22"/>
          <w:szCs w:val="22"/>
        </w:rPr>
        <w:t>Table 1: indicate the years/months when measurements occurred, and define measurement units for chlorophyll</w:t>
      </w:r>
    </w:p>
    <w:p w14:paraId="558E1DE5" w14:textId="432D1D2C" w:rsidR="001B695C" w:rsidRDefault="001B695C">
      <w:pPr>
        <w:pStyle w:val="CommentText"/>
      </w:pPr>
    </w:p>
  </w:comment>
  <w:comment w:id="798" w:author="Laura H Spencer" w:date="2019-09-22T22:55:00Z" w:initials="LHS">
    <w:p w14:paraId="1CEC039D" w14:textId="77777777" w:rsidR="001B695C" w:rsidRDefault="001B695C" w:rsidP="001B695C">
      <w:pPr>
        <w:pStyle w:val="NormalWeb"/>
        <w:spacing w:before="0" w:beforeAutospacing="0" w:after="0" w:afterAutospacing="0"/>
      </w:pPr>
      <w:r>
        <w:rPr>
          <w:rStyle w:val="CommentReference"/>
        </w:rPr>
        <w:annotationRef/>
      </w:r>
      <w:r>
        <w:t>Comment from reviewer: T</w:t>
      </w:r>
      <w:r>
        <w:rPr>
          <w:rFonts w:ascii="Arial" w:hAnsi="Arial" w:cs="Arial"/>
          <w:color w:val="000000"/>
          <w:sz w:val="22"/>
          <w:szCs w:val="22"/>
        </w:rPr>
        <w:t>ables 2-3: there is so much information here that it is hard to absorb. Perhaps it’d be possible to use color coding, e.g. conditional formatting in Excel to make the high values pop out, so the reader can quickly see which treatments yielded the highest levels for each indicator?</w:t>
      </w:r>
    </w:p>
    <w:p w14:paraId="25535F4D" w14:textId="77777777" w:rsidR="001B695C" w:rsidRDefault="001B695C" w:rsidP="001B695C">
      <w:pPr>
        <w:pStyle w:val="CommentText"/>
      </w:pPr>
    </w:p>
    <w:p w14:paraId="0A7BC878" w14:textId="27EEFE06" w:rsidR="001B695C" w:rsidRDefault="001B695C" w:rsidP="001B695C">
      <w:pPr>
        <w:pStyle w:val="CommentText"/>
      </w:pPr>
      <w:r>
        <w:t xml:space="preserve">Simplified table by merging chi-square values and p-values into same cell, </w:t>
      </w:r>
      <w:r w:rsidR="00F7731C">
        <w:t xml:space="preserve">color coded, etc. </w:t>
      </w:r>
    </w:p>
  </w:comment>
  <w:comment w:id="801" w:author="Laura H Spencer" w:date="2019-09-22T21:37:00Z" w:initials="LHS">
    <w:p w14:paraId="20064569" w14:textId="33CCD33E" w:rsidR="001B695C" w:rsidRDefault="001B695C" w:rsidP="00A078F8">
      <w:pPr>
        <w:pStyle w:val="NormalWeb"/>
        <w:spacing w:before="0" w:beforeAutospacing="0" w:after="0" w:afterAutospacing="0"/>
      </w:pPr>
      <w:r>
        <w:rPr>
          <w:rStyle w:val="CommentReference"/>
        </w:rPr>
        <w:annotationRef/>
      </w:r>
      <w:r>
        <w:t>Comment from reviewer: T</w:t>
      </w:r>
      <w:r>
        <w:rPr>
          <w:rFonts w:ascii="Arial" w:hAnsi="Arial" w:cs="Arial"/>
          <w:color w:val="000000"/>
          <w:sz w:val="22"/>
          <w:szCs w:val="22"/>
        </w:rPr>
        <w:t>ables 2-3: there is so much information here that it is hard to absorb. Perhaps it’d be possible to use color coding, e.g. conditional formatting in Excel to make the high values pop out, so the reader can quickly see which treatments yielded the highest levels for each indicator?</w:t>
      </w:r>
    </w:p>
    <w:p w14:paraId="2BA1A2CA" w14:textId="77777777" w:rsidR="001B695C" w:rsidRDefault="001B695C" w:rsidP="00A078F8"/>
    <w:p w14:paraId="6C40C6B7" w14:textId="07DAA59B" w:rsidR="001B695C" w:rsidRDefault="001B695C">
      <w:pPr>
        <w:pStyle w:val="CommentText"/>
      </w:pPr>
    </w:p>
  </w:comment>
  <w:comment w:id="802" w:author="Laura H Spencer" w:date="2019-09-22T21:37:00Z" w:initials="LHS">
    <w:p w14:paraId="7D9D99CB" w14:textId="0DEB9876" w:rsidR="001B695C" w:rsidRDefault="001B695C">
      <w:pPr>
        <w:pStyle w:val="CommentText"/>
      </w:pPr>
      <w:r>
        <w:rPr>
          <w:rStyle w:val="CommentReference"/>
        </w:rPr>
        <w:annotationRef/>
      </w:r>
      <w:r>
        <w:t xml:space="preserve">Removed shell length data to simplify </w:t>
      </w:r>
      <w:proofErr w:type="spellStart"/>
      <w:r>
        <w:t>dable</w:t>
      </w:r>
      <w:proofErr w:type="spellEnd"/>
      <w:r>
        <w:t xml:space="preserve"> </w:t>
      </w:r>
    </w:p>
  </w:comment>
  <w:comment w:id="833" w:author="Laura H Spencer" w:date="2019-09-22T23:02:00Z" w:initials="LHS">
    <w:p w14:paraId="2D06071F" w14:textId="77777777" w:rsidR="001B695C" w:rsidRDefault="001B695C" w:rsidP="000C3921">
      <w:r>
        <w:rPr>
          <w:rStyle w:val="CommentReference"/>
        </w:rPr>
        <w:annotationRef/>
      </w:r>
      <w:r>
        <w:t xml:space="preserve">Comment from reviewer: </w:t>
      </w:r>
      <w:r>
        <w:rPr>
          <w:rFonts w:ascii="Arial" w:hAnsi="Arial" w:cs="Arial"/>
          <w:color w:val="000000"/>
          <w:sz w:val="22"/>
          <w:szCs w:val="22"/>
        </w:rPr>
        <w:t xml:space="preserve">suggest moving this to Supplement, as most readers are ecologists and won’t be able to make heads or tails of this. </w:t>
      </w:r>
      <w:proofErr w:type="gramStart"/>
      <w:r>
        <w:rPr>
          <w:rFonts w:ascii="Arial" w:hAnsi="Arial" w:cs="Arial"/>
          <w:color w:val="000000"/>
          <w:sz w:val="22"/>
          <w:szCs w:val="22"/>
        </w:rPr>
        <w:t>Also</w:t>
      </w:r>
      <w:proofErr w:type="gramEnd"/>
      <w:r>
        <w:rPr>
          <w:rFonts w:ascii="Arial" w:hAnsi="Arial" w:cs="Arial"/>
          <w:color w:val="000000"/>
          <w:sz w:val="22"/>
          <w:szCs w:val="22"/>
        </w:rPr>
        <w:t xml:space="preserve"> might be helpful to add some arrows, asterisks, etc. to point out key identifying features for some/all of the photos</w:t>
      </w:r>
    </w:p>
    <w:p w14:paraId="4BD049FA" w14:textId="440D51E0" w:rsidR="001B695C" w:rsidRDefault="001B695C">
      <w:pPr>
        <w:pStyle w:val="CommentText"/>
      </w:pPr>
    </w:p>
  </w:comment>
  <w:comment w:id="834" w:author="Laura H Spencer" w:date="2019-09-22T23:04:00Z" w:initials="LHS">
    <w:p w14:paraId="1FA55346" w14:textId="77777777" w:rsidR="001B695C" w:rsidRDefault="001B695C">
      <w:pPr>
        <w:pStyle w:val="CommentText"/>
      </w:pPr>
      <w:r>
        <w:rPr>
          <w:rStyle w:val="CommentReference"/>
        </w:rPr>
        <w:annotationRef/>
      </w:r>
      <w:r>
        <w:t xml:space="preserve">Comments from reviewers:  </w:t>
      </w:r>
    </w:p>
    <w:p w14:paraId="390A82DB" w14:textId="77777777" w:rsidR="001B695C" w:rsidRDefault="001B695C">
      <w:pPr>
        <w:pStyle w:val="CommentText"/>
      </w:pPr>
    </w:p>
    <w:p w14:paraId="6F30C46D" w14:textId="77777777" w:rsidR="001B695C" w:rsidRDefault="001B695C" w:rsidP="00A30BAF">
      <w:pPr>
        <w:pStyle w:val="NormalWeb"/>
        <w:spacing w:before="0" w:beforeAutospacing="0" w:after="0" w:afterAutospacing="0"/>
      </w:pPr>
      <w:r>
        <w:t>-</w:t>
      </w:r>
      <w:r>
        <w:rPr>
          <w:rFonts w:ascii="Arial" w:hAnsi="Arial" w:cs="Arial"/>
          <w:color w:val="000000"/>
          <w:sz w:val="22"/>
          <w:szCs w:val="22"/>
        </w:rPr>
        <w:t> Fig 6: font size is too small</w:t>
      </w:r>
    </w:p>
    <w:p w14:paraId="3CEC811C" w14:textId="5AFFE0E9" w:rsidR="001B695C" w:rsidRDefault="001B695C" w:rsidP="00A30BAF">
      <w:pPr>
        <w:pStyle w:val="NormalWeb"/>
        <w:spacing w:before="0" w:beforeAutospacing="0" w:after="0" w:afterAutospacing="0"/>
      </w:pPr>
      <w:r>
        <w:t xml:space="preserve">- </w:t>
      </w:r>
      <w:r>
        <w:rPr>
          <w:rFonts w:ascii="Arial" w:hAnsi="Arial" w:cs="Arial"/>
          <w:color w:val="000000"/>
          <w:sz w:val="22"/>
          <w:szCs w:val="22"/>
        </w:rPr>
        <w:t>For figure 6, please use symbols (in addition to gray-scale colors) to distinguish the different treatments</w:t>
      </w:r>
    </w:p>
    <w:p w14:paraId="0D0EDB49" w14:textId="634AF01C" w:rsidR="001B695C" w:rsidRDefault="001B695C">
      <w:pPr>
        <w:pStyle w:val="CommentText"/>
      </w:pPr>
    </w:p>
  </w:comment>
  <w:comment w:id="835" w:author="Laura H Spencer" w:date="2019-09-25T09:41:00Z" w:initials="LHS">
    <w:p w14:paraId="4BDBD6A3" w14:textId="7DA549E3" w:rsidR="001B695C" w:rsidRDefault="001B695C">
      <w:pPr>
        <w:pStyle w:val="CommentText"/>
      </w:pPr>
      <w:r>
        <w:rPr>
          <w:rStyle w:val="CommentReference"/>
        </w:rPr>
        <w:annotationRef/>
      </w:r>
      <w:r>
        <w:t xml:space="preserve">I don’t necessarily agree with the grayscale / symbol suggestion, since I use specific colors throughout the paper (except on the </w:t>
      </w:r>
      <w:proofErr w:type="gramStart"/>
      <w:r>
        <w:t xml:space="preserve">gonad  </w:t>
      </w:r>
      <w:proofErr w:type="spellStart"/>
      <w:r>
        <w:t>gonad</w:t>
      </w:r>
      <w:proofErr w:type="spellEnd"/>
      <w:proofErr w:type="gramEnd"/>
      <w:r>
        <w:t xml:space="preserve"> plots).  BUT I’ve included a gray option on the next page.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1BDC56" w15:done="0"/>
  <w15:commentEx w15:paraId="574B6ED1" w15:done="0"/>
  <w15:commentEx w15:paraId="5369D86D" w15:done="0"/>
  <w15:commentEx w15:paraId="059E81FF" w15:done="0"/>
  <w15:commentEx w15:paraId="3101803F" w15:paraIdParent="059E81FF" w15:done="0"/>
  <w15:commentEx w15:paraId="535F42D0" w15:done="0"/>
  <w15:commentEx w15:paraId="482A9C64" w15:done="0"/>
  <w15:commentEx w15:paraId="04C2D825" w15:done="0"/>
  <w15:commentEx w15:paraId="78F05A8B" w15:done="0"/>
  <w15:commentEx w15:paraId="024EB3B2" w15:done="0"/>
  <w15:commentEx w15:paraId="16C32030" w15:done="0"/>
  <w15:commentEx w15:paraId="53DD3704" w15:done="0"/>
  <w15:commentEx w15:paraId="172DA1FE" w15:paraIdParent="53DD3704" w15:done="0"/>
  <w15:commentEx w15:paraId="21886D68" w15:done="0"/>
  <w15:commentEx w15:paraId="09D6551B" w15:done="0"/>
  <w15:commentEx w15:paraId="49AE8AE8" w15:done="0"/>
  <w15:commentEx w15:paraId="4598BBEF" w15:done="0"/>
  <w15:commentEx w15:paraId="558E1DE5" w15:done="0"/>
  <w15:commentEx w15:paraId="0A7BC878" w15:done="0"/>
  <w15:commentEx w15:paraId="6C40C6B7" w15:done="0"/>
  <w15:commentEx w15:paraId="7D9D99CB" w15:paraIdParent="6C40C6B7" w15:done="0"/>
  <w15:commentEx w15:paraId="4BD049FA" w15:done="0"/>
  <w15:commentEx w15:paraId="0D0EDB49" w15:done="0"/>
  <w15:commentEx w15:paraId="4BDBD6A3" w15:paraIdParent="0D0EDB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1BDC56" w16cid:durableId="2134D1A1"/>
  <w16cid:commentId w16cid:paraId="574B6ED1" w16cid:durableId="213215C4"/>
  <w16cid:commentId w16cid:paraId="5369D86D" w16cid:durableId="213217AC"/>
  <w16cid:commentId w16cid:paraId="059E81FF" w16cid:durableId="2131FC4B"/>
  <w16cid:commentId w16cid:paraId="3101803F" w16cid:durableId="2131FC4C"/>
  <w16cid:commentId w16cid:paraId="535F42D0" w16cid:durableId="21320235"/>
  <w16cid:commentId w16cid:paraId="482A9C64" w16cid:durableId="21349862"/>
  <w16cid:commentId w16cid:paraId="78F05A8B" w16cid:durableId="212E365B"/>
  <w16cid:commentId w16cid:paraId="024EB3B2" w16cid:durableId="21327D58"/>
  <w16cid:commentId w16cid:paraId="16C32030" w16cid:durableId="21327F2A"/>
  <w16cid:commentId w16cid:paraId="53DD3704" w16cid:durableId="21320D28"/>
  <w16cid:commentId w16cid:paraId="172DA1FE" w16cid:durableId="21320EDB"/>
  <w16cid:commentId w16cid:paraId="21886D68" w16cid:durableId="213227FF"/>
  <w16cid:commentId w16cid:paraId="09D6551B" w16cid:durableId="2135BCF9"/>
  <w16cid:commentId w16cid:paraId="49AE8AE8" w16cid:durableId="21325A3E"/>
  <w16cid:commentId w16cid:paraId="4598BBEF" w16cid:durableId="2134DD6F"/>
  <w16cid:commentId w16cid:paraId="558E1DE5" w16cid:durableId="21325B3C"/>
  <w16cid:commentId w16cid:paraId="0A7BC878" w16cid:durableId="21360824"/>
  <w16cid:commentId w16cid:paraId="6C40C6B7" w16cid:durableId="21326821"/>
  <w16cid:commentId w16cid:paraId="7D9D99CB" w16cid:durableId="21326834"/>
  <w16cid:commentId w16cid:paraId="4BD049FA" w16cid:durableId="21327C1B"/>
  <w16cid:commentId w16cid:paraId="0D0EDB49" w16cid:durableId="21327C87"/>
  <w16cid:commentId w16cid:paraId="4BDBD6A3" w16cid:durableId="2135B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B9459" w14:textId="77777777" w:rsidR="00490522" w:rsidRDefault="00490522">
      <w:r>
        <w:separator/>
      </w:r>
    </w:p>
  </w:endnote>
  <w:endnote w:type="continuationSeparator" w:id="0">
    <w:p w14:paraId="236F9FC4" w14:textId="77777777" w:rsidR="00490522" w:rsidRDefault="00490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rdo">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SegoeUI">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0779470"/>
      <w:docPartObj>
        <w:docPartGallery w:val="Page Numbers (Bottom of Page)"/>
        <w:docPartUnique/>
      </w:docPartObj>
    </w:sdtPr>
    <w:sdtContent>
      <w:p w14:paraId="7D693E0F" w14:textId="1D04855A" w:rsidR="001B695C" w:rsidRDefault="001B695C" w:rsidP="001F5B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7A0B6" w14:textId="77777777" w:rsidR="001B695C" w:rsidRDefault="001B695C" w:rsidP="001D5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902089356"/>
      <w:docPartObj>
        <w:docPartGallery w:val="Page Numbers (Bottom of Page)"/>
        <w:docPartUnique/>
      </w:docPartObj>
    </w:sdtPr>
    <w:sdtContent>
      <w:p w14:paraId="3E50758A" w14:textId="350A3958" w:rsidR="001B695C" w:rsidRPr="003C635F" w:rsidRDefault="001B695C" w:rsidP="001F5BDB">
        <w:pPr>
          <w:pStyle w:val="Footer"/>
          <w:framePr w:wrap="none" w:vAnchor="text" w:hAnchor="margin" w:xAlign="right" w:y="1"/>
          <w:rPr>
            <w:rStyle w:val="PageNumber"/>
            <w:rFonts w:ascii="Times New Roman" w:hAnsi="Times New Roman" w:cs="Times New Roman"/>
          </w:rPr>
        </w:pPr>
        <w:r w:rsidRPr="003C635F">
          <w:rPr>
            <w:rStyle w:val="PageNumber"/>
            <w:rFonts w:ascii="Times New Roman" w:hAnsi="Times New Roman" w:cs="Times New Roman"/>
          </w:rPr>
          <w:fldChar w:fldCharType="begin"/>
        </w:r>
        <w:r w:rsidRPr="003C635F">
          <w:rPr>
            <w:rStyle w:val="PageNumber"/>
            <w:rFonts w:ascii="Times New Roman" w:hAnsi="Times New Roman" w:cs="Times New Roman"/>
          </w:rPr>
          <w:instrText xml:space="preserve"> PAGE </w:instrText>
        </w:r>
        <w:r w:rsidRPr="003C635F">
          <w:rPr>
            <w:rStyle w:val="PageNumber"/>
            <w:rFonts w:ascii="Times New Roman" w:hAnsi="Times New Roman" w:cs="Times New Roman"/>
          </w:rPr>
          <w:fldChar w:fldCharType="separate"/>
        </w:r>
        <w:r w:rsidRPr="003C635F">
          <w:rPr>
            <w:rStyle w:val="PageNumber"/>
            <w:rFonts w:ascii="Times New Roman" w:hAnsi="Times New Roman" w:cs="Times New Roman"/>
            <w:noProof/>
          </w:rPr>
          <w:t>1</w:t>
        </w:r>
        <w:r w:rsidRPr="003C635F">
          <w:rPr>
            <w:rStyle w:val="PageNumber"/>
            <w:rFonts w:ascii="Times New Roman" w:hAnsi="Times New Roman" w:cs="Times New Roman"/>
          </w:rPr>
          <w:fldChar w:fldCharType="end"/>
        </w:r>
      </w:p>
    </w:sdtContent>
  </w:sdt>
  <w:p w14:paraId="771F5552" w14:textId="6AA61066" w:rsidR="001B695C" w:rsidRPr="001D5A79" w:rsidRDefault="001B695C" w:rsidP="001D5A79">
    <w:pPr>
      <w:pStyle w:val="Footer"/>
      <w:tabs>
        <w:tab w:val="clear" w:pos="4680"/>
        <w:tab w:val="clear" w:pos="9360"/>
        <w:tab w:val="left" w:pos="3462"/>
      </w:tabs>
      <w:ind w:right="360"/>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15A218" w14:textId="77777777" w:rsidR="00490522" w:rsidRDefault="00490522">
      <w:r>
        <w:separator/>
      </w:r>
    </w:p>
  </w:footnote>
  <w:footnote w:type="continuationSeparator" w:id="0">
    <w:p w14:paraId="672E4331" w14:textId="77777777" w:rsidR="00490522" w:rsidRDefault="004905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1C3C4" w14:textId="77777777" w:rsidR="001B695C" w:rsidRDefault="001B695C">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370DEC"/>
    <w:multiLevelType w:val="multilevel"/>
    <w:tmpl w:val="A2423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DE6AC8"/>
    <w:multiLevelType w:val="multilevel"/>
    <w:tmpl w:val="9216C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A2000A1"/>
    <w:multiLevelType w:val="multilevel"/>
    <w:tmpl w:val="A094C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aura H Spencer">
    <w15:presenceInfo w15:providerId="AD" w15:userId="S::lhs3@uw.edu::f2a3cd9b-a156-4257-a90e-f3c1c31bc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A77"/>
    <w:rsid w:val="00001DDF"/>
    <w:rsid w:val="00006989"/>
    <w:rsid w:val="000131C9"/>
    <w:rsid w:val="00026336"/>
    <w:rsid w:val="000302C9"/>
    <w:rsid w:val="000371AF"/>
    <w:rsid w:val="000731AB"/>
    <w:rsid w:val="0009773D"/>
    <w:rsid w:val="000B4C71"/>
    <w:rsid w:val="000C3921"/>
    <w:rsid w:val="000D6436"/>
    <w:rsid w:val="000F7B4B"/>
    <w:rsid w:val="00100EE2"/>
    <w:rsid w:val="0010628E"/>
    <w:rsid w:val="001259FF"/>
    <w:rsid w:val="00141326"/>
    <w:rsid w:val="001554ED"/>
    <w:rsid w:val="001738E7"/>
    <w:rsid w:val="0017395D"/>
    <w:rsid w:val="00196D05"/>
    <w:rsid w:val="001B4F88"/>
    <w:rsid w:val="001B695C"/>
    <w:rsid w:val="001C39FD"/>
    <w:rsid w:val="001D5A79"/>
    <w:rsid w:val="001F4CCA"/>
    <w:rsid w:val="001F5739"/>
    <w:rsid w:val="001F5B36"/>
    <w:rsid w:val="001F5BDB"/>
    <w:rsid w:val="002033D0"/>
    <w:rsid w:val="00225D04"/>
    <w:rsid w:val="00260062"/>
    <w:rsid w:val="00273549"/>
    <w:rsid w:val="00291234"/>
    <w:rsid w:val="00292D6C"/>
    <w:rsid w:val="002A7385"/>
    <w:rsid w:val="002B18E0"/>
    <w:rsid w:val="002C1A74"/>
    <w:rsid w:val="002D13A4"/>
    <w:rsid w:val="002E1EE6"/>
    <w:rsid w:val="002F0F9F"/>
    <w:rsid w:val="002F3299"/>
    <w:rsid w:val="002F4085"/>
    <w:rsid w:val="00306060"/>
    <w:rsid w:val="0032641E"/>
    <w:rsid w:val="003361CC"/>
    <w:rsid w:val="003453F2"/>
    <w:rsid w:val="00395FA0"/>
    <w:rsid w:val="00396818"/>
    <w:rsid w:val="003A1842"/>
    <w:rsid w:val="003B0821"/>
    <w:rsid w:val="003C4059"/>
    <w:rsid w:val="003C6068"/>
    <w:rsid w:val="003C635F"/>
    <w:rsid w:val="003D5141"/>
    <w:rsid w:val="003D6841"/>
    <w:rsid w:val="00403925"/>
    <w:rsid w:val="00412AFA"/>
    <w:rsid w:val="004263FA"/>
    <w:rsid w:val="00430B7E"/>
    <w:rsid w:val="00434B06"/>
    <w:rsid w:val="00445381"/>
    <w:rsid w:val="00456EAC"/>
    <w:rsid w:val="004621EA"/>
    <w:rsid w:val="00474F08"/>
    <w:rsid w:val="00486336"/>
    <w:rsid w:val="00490522"/>
    <w:rsid w:val="00494FF9"/>
    <w:rsid w:val="00495B8B"/>
    <w:rsid w:val="004B0F9E"/>
    <w:rsid w:val="004B3DC3"/>
    <w:rsid w:val="004D14D7"/>
    <w:rsid w:val="004D6533"/>
    <w:rsid w:val="004E7C76"/>
    <w:rsid w:val="004F0989"/>
    <w:rsid w:val="004F36BA"/>
    <w:rsid w:val="004F5095"/>
    <w:rsid w:val="00514CC0"/>
    <w:rsid w:val="00525FF6"/>
    <w:rsid w:val="0053310D"/>
    <w:rsid w:val="00535970"/>
    <w:rsid w:val="00567003"/>
    <w:rsid w:val="00592944"/>
    <w:rsid w:val="005B11B5"/>
    <w:rsid w:val="005F1702"/>
    <w:rsid w:val="005F6CB1"/>
    <w:rsid w:val="006103BB"/>
    <w:rsid w:val="00621B1C"/>
    <w:rsid w:val="00622224"/>
    <w:rsid w:val="0066091E"/>
    <w:rsid w:val="0068692E"/>
    <w:rsid w:val="006A2460"/>
    <w:rsid w:val="006F0399"/>
    <w:rsid w:val="00707E7B"/>
    <w:rsid w:val="007431E1"/>
    <w:rsid w:val="007707D8"/>
    <w:rsid w:val="00770B29"/>
    <w:rsid w:val="00776BB8"/>
    <w:rsid w:val="007B153D"/>
    <w:rsid w:val="007B28F1"/>
    <w:rsid w:val="007E1805"/>
    <w:rsid w:val="007F1605"/>
    <w:rsid w:val="00805FFB"/>
    <w:rsid w:val="00807D49"/>
    <w:rsid w:val="00815A1E"/>
    <w:rsid w:val="00835B75"/>
    <w:rsid w:val="0084316F"/>
    <w:rsid w:val="008A60BF"/>
    <w:rsid w:val="008B7847"/>
    <w:rsid w:val="008C3903"/>
    <w:rsid w:val="008C3D16"/>
    <w:rsid w:val="008C5B20"/>
    <w:rsid w:val="008D6A01"/>
    <w:rsid w:val="00904FBF"/>
    <w:rsid w:val="0090775E"/>
    <w:rsid w:val="00931795"/>
    <w:rsid w:val="00935201"/>
    <w:rsid w:val="00936839"/>
    <w:rsid w:val="00940497"/>
    <w:rsid w:val="009462E5"/>
    <w:rsid w:val="009559B6"/>
    <w:rsid w:val="00957758"/>
    <w:rsid w:val="00961A52"/>
    <w:rsid w:val="00967B68"/>
    <w:rsid w:val="00967E57"/>
    <w:rsid w:val="009723CB"/>
    <w:rsid w:val="009741C9"/>
    <w:rsid w:val="009747FF"/>
    <w:rsid w:val="009831CC"/>
    <w:rsid w:val="009A08B7"/>
    <w:rsid w:val="009A5968"/>
    <w:rsid w:val="009A63E7"/>
    <w:rsid w:val="009A6F58"/>
    <w:rsid w:val="009C62AD"/>
    <w:rsid w:val="00A078F8"/>
    <w:rsid w:val="00A12400"/>
    <w:rsid w:val="00A16E3B"/>
    <w:rsid w:val="00A30BAF"/>
    <w:rsid w:val="00A4575E"/>
    <w:rsid w:val="00A50F2C"/>
    <w:rsid w:val="00A57F59"/>
    <w:rsid w:val="00A73230"/>
    <w:rsid w:val="00A740C3"/>
    <w:rsid w:val="00A8564A"/>
    <w:rsid w:val="00A91A6A"/>
    <w:rsid w:val="00AB2D8C"/>
    <w:rsid w:val="00AC307E"/>
    <w:rsid w:val="00AE04DC"/>
    <w:rsid w:val="00AE7478"/>
    <w:rsid w:val="00AF238D"/>
    <w:rsid w:val="00B21AC0"/>
    <w:rsid w:val="00B2659C"/>
    <w:rsid w:val="00B326D8"/>
    <w:rsid w:val="00B71197"/>
    <w:rsid w:val="00B85906"/>
    <w:rsid w:val="00BA57BA"/>
    <w:rsid w:val="00BB45FC"/>
    <w:rsid w:val="00BC1559"/>
    <w:rsid w:val="00BC3B99"/>
    <w:rsid w:val="00BD4D16"/>
    <w:rsid w:val="00C00CD5"/>
    <w:rsid w:val="00C22AEE"/>
    <w:rsid w:val="00C31964"/>
    <w:rsid w:val="00C3618B"/>
    <w:rsid w:val="00C53EE6"/>
    <w:rsid w:val="00C56A3D"/>
    <w:rsid w:val="00C82D8C"/>
    <w:rsid w:val="00C87570"/>
    <w:rsid w:val="00CA70D5"/>
    <w:rsid w:val="00CB1344"/>
    <w:rsid w:val="00CB1450"/>
    <w:rsid w:val="00CD0C8C"/>
    <w:rsid w:val="00CF7536"/>
    <w:rsid w:val="00D6264A"/>
    <w:rsid w:val="00D64A77"/>
    <w:rsid w:val="00D67C0F"/>
    <w:rsid w:val="00D87BE5"/>
    <w:rsid w:val="00DA6E60"/>
    <w:rsid w:val="00DA6ECF"/>
    <w:rsid w:val="00DB1A18"/>
    <w:rsid w:val="00DC511F"/>
    <w:rsid w:val="00DD4F86"/>
    <w:rsid w:val="00DF1B50"/>
    <w:rsid w:val="00E007DB"/>
    <w:rsid w:val="00E05B9C"/>
    <w:rsid w:val="00E31799"/>
    <w:rsid w:val="00E32335"/>
    <w:rsid w:val="00E345C2"/>
    <w:rsid w:val="00E354C3"/>
    <w:rsid w:val="00E83B7D"/>
    <w:rsid w:val="00EE38CC"/>
    <w:rsid w:val="00F02F62"/>
    <w:rsid w:val="00F05519"/>
    <w:rsid w:val="00F157BC"/>
    <w:rsid w:val="00F20F53"/>
    <w:rsid w:val="00F249C3"/>
    <w:rsid w:val="00F51E92"/>
    <w:rsid w:val="00F67189"/>
    <w:rsid w:val="00F703C0"/>
    <w:rsid w:val="00F70B65"/>
    <w:rsid w:val="00F73D66"/>
    <w:rsid w:val="00F7731C"/>
    <w:rsid w:val="00F81D43"/>
    <w:rsid w:val="00FA6EFF"/>
    <w:rsid w:val="00FB58E9"/>
    <w:rsid w:val="00FE4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6FA70"/>
  <w15:docId w15:val="{D9A6B073-8217-E94B-A7CE-64EE283A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68"/>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41326"/>
    <w:rPr>
      <w:rFonts w:eastAsia="Arial"/>
      <w:sz w:val="18"/>
      <w:szCs w:val="18"/>
      <w:lang w:val="en"/>
    </w:rPr>
  </w:style>
  <w:style w:type="character" w:customStyle="1" w:styleId="BalloonTextChar">
    <w:name w:val="Balloon Text Char"/>
    <w:basedOn w:val="DefaultParagraphFont"/>
    <w:link w:val="BalloonText"/>
    <w:uiPriority w:val="99"/>
    <w:semiHidden/>
    <w:rsid w:val="00141326"/>
    <w:rPr>
      <w:rFonts w:ascii="Times New Roman" w:hAnsi="Times New Roman" w:cs="Times New Roman"/>
      <w:sz w:val="18"/>
      <w:szCs w:val="18"/>
    </w:rPr>
  </w:style>
  <w:style w:type="character" w:styleId="LineNumber">
    <w:name w:val="line number"/>
    <w:basedOn w:val="DefaultParagraphFont"/>
    <w:uiPriority w:val="99"/>
    <w:semiHidden/>
    <w:unhideWhenUsed/>
    <w:rsid w:val="00C56A3D"/>
  </w:style>
  <w:style w:type="character" w:styleId="Hyperlink">
    <w:name w:val="Hyperlink"/>
    <w:basedOn w:val="DefaultParagraphFont"/>
    <w:uiPriority w:val="99"/>
    <w:unhideWhenUsed/>
    <w:rsid w:val="003C6068"/>
    <w:rPr>
      <w:color w:val="0000FF" w:themeColor="hyperlink"/>
      <w:u w:val="single"/>
    </w:rPr>
  </w:style>
  <w:style w:type="character" w:styleId="UnresolvedMention">
    <w:name w:val="Unresolved Mention"/>
    <w:basedOn w:val="DefaultParagraphFont"/>
    <w:uiPriority w:val="99"/>
    <w:semiHidden/>
    <w:unhideWhenUsed/>
    <w:rsid w:val="003C6068"/>
    <w:rPr>
      <w:color w:val="605E5C"/>
      <w:shd w:val="clear" w:color="auto" w:fill="E1DFDD"/>
    </w:rPr>
  </w:style>
  <w:style w:type="paragraph" w:styleId="FootnoteText">
    <w:name w:val="footnote text"/>
    <w:basedOn w:val="Normal"/>
    <w:link w:val="FootnoteTextChar"/>
    <w:uiPriority w:val="99"/>
    <w:semiHidden/>
    <w:unhideWhenUsed/>
    <w:rsid w:val="001D5A79"/>
    <w:rPr>
      <w:rFonts w:ascii="Arial" w:eastAsia="Arial" w:hAnsi="Arial" w:cs="Arial"/>
      <w:sz w:val="20"/>
      <w:szCs w:val="20"/>
      <w:lang w:val="en"/>
    </w:rPr>
  </w:style>
  <w:style w:type="character" w:customStyle="1" w:styleId="FootnoteTextChar">
    <w:name w:val="Footnote Text Char"/>
    <w:basedOn w:val="DefaultParagraphFont"/>
    <w:link w:val="FootnoteText"/>
    <w:uiPriority w:val="99"/>
    <w:semiHidden/>
    <w:rsid w:val="001D5A79"/>
    <w:rPr>
      <w:sz w:val="20"/>
      <w:szCs w:val="20"/>
    </w:rPr>
  </w:style>
  <w:style w:type="character" w:styleId="FootnoteReference">
    <w:name w:val="footnote reference"/>
    <w:basedOn w:val="DefaultParagraphFont"/>
    <w:uiPriority w:val="99"/>
    <w:semiHidden/>
    <w:unhideWhenUsed/>
    <w:rsid w:val="001D5A79"/>
    <w:rPr>
      <w:vertAlign w:val="superscript"/>
    </w:rPr>
  </w:style>
  <w:style w:type="paragraph" w:styleId="Header">
    <w:name w:val="header"/>
    <w:basedOn w:val="Normal"/>
    <w:link w:val="Head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1D5A79"/>
  </w:style>
  <w:style w:type="paragraph" w:styleId="Footer">
    <w:name w:val="footer"/>
    <w:basedOn w:val="Normal"/>
    <w:link w:val="Foot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1D5A79"/>
  </w:style>
  <w:style w:type="character" w:styleId="PageNumber">
    <w:name w:val="page number"/>
    <w:basedOn w:val="DefaultParagraphFont"/>
    <w:uiPriority w:val="99"/>
    <w:semiHidden/>
    <w:unhideWhenUsed/>
    <w:rsid w:val="001D5A79"/>
  </w:style>
  <w:style w:type="paragraph" w:styleId="CommentSubject">
    <w:name w:val="annotation subject"/>
    <w:basedOn w:val="CommentText"/>
    <w:next w:val="CommentText"/>
    <w:link w:val="CommentSubjectChar"/>
    <w:uiPriority w:val="99"/>
    <w:semiHidden/>
    <w:unhideWhenUsed/>
    <w:rsid w:val="001F5BDB"/>
    <w:rPr>
      <w:b/>
      <w:bCs/>
    </w:rPr>
  </w:style>
  <w:style w:type="character" w:customStyle="1" w:styleId="CommentSubjectChar">
    <w:name w:val="Comment Subject Char"/>
    <w:basedOn w:val="CommentTextChar"/>
    <w:link w:val="CommentSubject"/>
    <w:uiPriority w:val="99"/>
    <w:semiHidden/>
    <w:rsid w:val="001F5BDB"/>
    <w:rPr>
      <w:b/>
      <w:bCs/>
      <w:sz w:val="20"/>
      <w:szCs w:val="20"/>
    </w:rPr>
  </w:style>
  <w:style w:type="paragraph" w:styleId="NormalWeb">
    <w:name w:val="Normal (Web)"/>
    <w:basedOn w:val="Normal"/>
    <w:uiPriority w:val="99"/>
    <w:unhideWhenUsed/>
    <w:rsid w:val="004D14D7"/>
    <w:pPr>
      <w:spacing w:before="100" w:beforeAutospacing="1" w:after="100" w:afterAutospacing="1"/>
    </w:pPr>
  </w:style>
  <w:style w:type="character" w:styleId="FollowedHyperlink">
    <w:name w:val="FollowedHyperlink"/>
    <w:basedOn w:val="DefaultParagraphFont"/>
    <w:uiPriority w:val="99"/>
    <w:semiHidden/>
    <w:unhideWhenUsed/>
    <w:rsid w:val="00A7323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08343">
      <w:bodyDiv w:val="1"/>
      <w:marLeft w:val="0"/>
      <w:marRight w:val="0"/>
      <w:marTop w:val="0"/>
      <w:marBottom w:val="0"/>
      <w:divBdr>
        <w:top w:val="none" w:sz="0" w:space="0" w:color="auto"/>
        <w:left w:val="none" w:sz="0" w:space="0" w:color="auto"/>
        <w:bottom w:val="none" w:sz="0" w:space="0" w:color="auto"/>
        <w:right w:val="none" w:sz="0" w:space="0" w:color="auto"/>
      </w:divBdr>
    </w:div>
    <w:div w:id="91630426">
      <w:bodyDiv w:val="1"/>
      <w:marLeft w:val="0"/>
      <w:marRight w:val="0"/>
      <w:marTop w:val="0"/>
      <w:marBottom w:val="0"/>
      <w:divBdr>
        <w:top w:val="none" w:sz="0" w:space="0" w:color="auto"/>
        <w:left w:val="none" w:sz="0" w:space="0" w:color="auto"/>
        <w:bottom w:val="none" w:sz="0" w:space="0" w:color="auto"/>
        <w:right w:val="none" w:sz="0" w:space="0" w:color="auto"/>
      </w:divBdr>
    </w:div>
    <w:div w:id="93982642">
      <w:bodyDiv w:val="1"/>
      <w:marLeft w:val="0"/>
      <w:marRight w:val="0"/>
      <w:marTop w:val="0"/>
      <w:marBottom w:val="0"/>
      <w:divBdr>
        <w:top w:val="none" w:sz="0" w:space="0" w:color="auto"/>
        <w:left w:val="none" w:sz="0" w:space="0" w:color="auto"/>
        <w:bottom w:val="none" w:sz="0" w:space="0" w:color="auto"/>
        <w:right w:val="none" w:sz="0" w:space="0" w:color="auto"/>
      </w:divBdr>
    </w:div>
    <w:div w:id="109249572">
      <w:bodyDiv w:val="1"/>
      <w:marLeft w:val="0"/>
      <w:marRight w:val="0"/>
      <w:marTop w:val="0"/>
      <w:marBottom w:val="0"/>
      <w:divBdr>
        <w:top w:val="none" w:sz="0" w:space="0" w:color="auto"/>
        <w:left w:val="none" w:sz="0" w:space="0" w:color="auto"/>
        <w:bottom w:val="none" w:sz="0" w:space="0" w:color="auto"/>
        <w:right w:val="none" w:sz="0" w:space="0" w:color="auto"/>
      </w:divBdr>
    </w:div>
    <w:div w:id="117644968">
      <w:bodyDiv w:val="1"/>
      <w:marLeft w:val="0"/>
      <w:marRight w:val="0"/>
      <w:marTop w:val="0"/>
      <w:marBottom w:val="0"/>
      <w:divBdr>
        <w:top w:val="none" w:sz="0" w:space="0" w:color="auto"/>
        <w:left w:val="none" w:sz="0" w:space="0" w:color="auto"/>
        <w:bottom w:val="none" w:sz="0" w:space="0" w:color="auto"/>
        <w:right w:val="none" w:sz="0" w:space="0" w:color="auto"/>
      </w:divBdr>
    </w:div>
    <w:div w:id="202014632">
      <w:bodyDiv w:val="1"/>
      <w:marLeft w:val="0"/>
      <w:marRight w:val="0"/>
      <w:marTop w:val="0"/>
      <w:marBottom w:val="0"/>
      <w:divBdr>
        <w:top w:val="none" w:sz="0" w:space="0" w:color="auto"/>
        <w:left w:val="none" w:sz="0" w:space="0" w:color="auto"/>
        <w:bottom w:val="none" w:sz="0" w:space="0" w:color="auto"/>
        <w:right w:val="none" w:sz="0" w:space="0" w:color="auto"/>
      </w:divBdr>
    </w:div>
    <w:div w:id="229313732">
      <w:bodyDiv w:val="1"/>
      <w:marLeft w:val="0"/>
      <w:marRight w:val="0"/>
      <w:marTop w:val="0"/>
      <w:marBottom w:val="0"/>
      <w:divBdr>
        <w:top w:val="none" w:sz="0" w:space="0" w:color="auto"/>
        <w:left w:val="none" w:sz="0" w:space="0" w:color="auto"/>
        <w:bottom w:val="none" w:sz="0" w:space="0" w:color="auto"/>
        <w:right w:val="none" w:sz="0" w:space="0" w:color="auto"/>
      </w:divBdr>
    </w:div>
    <w:div w:id="235288357">
      <w:bodyDiv w:val="1"/>
      <w:marLeft w:val="0"/>
      <w:marRight w:val="0"/>
      <w:marTop w:val="0"/>
      <w:marBottom w:val="0"/>
      <w:divBdr>
        <w:top w:val="none" w:sz="0" w:space="0" w:color="auto"/>
        <w:left w:val="none" w:sz="0" w:space="0" w:color="auto"/>
        <w:bottom w:val="none" w:sz="0" w:space="0" w:color="auto"/>
        <w:right w:val="none" w:sz="0" w:space="0" w:color="auto"/>
      </w:divBdr>
    </w:div>
    <w:div w:id="293146933">
      <w:bodyDiv w:val="1"/>
      <w:marLeft w:val="0"/>
      <w:marRight w:val="0"/>
      <w:marTop w:val="0"/>
      <w:marBottom w:val="0"/>
      <w:divBdr>
        <w:top w:val="none" w:sz="0" w:space="0" w:color="auto"/>
        <w:left w:val="none" w:sz="0" w:space="0" w:color="auto"/>
        <w:bottom w:val="none" w:sz="0" w:space="0" w:color="auto"/>
        <w:right w:val="none" w:sz="0" w:space="0" w:color="auto"/>
      </w:divBdr>
    </w:div>
    <w:div w:id="353455895">
      <w:bodyDiv w:val="1"/>
      <w:marLeft w:val="0"/>
      <w:marRight w:val="0"/>
      <w:marTop w:val="0"/>
      <w:marBottom w:val="0"/>
      <w:divBdr>
        <w:top w:val="none" w:sz="0" w:space="0" w:color="auto"/>
        <w:left w:val="none" w:sz="0" w:space="0" w:color="auto"/>
        <w:bottom w:val="none" w:sz="0" w:space="0" w:color="auto"/>
        <w:right w:val="none" w:sz="0" w:space="0" w:color="auto"/>
      </w:divBdr>
    </w:div>
    <w:div w:id="380789641">
      <w:bodyDiv w:val="1"/>
      <w:marLeft w:val="0"/>
      <w:marRight w:val="0"/>
      <w:marTop w:val="0"/>
      <w:marBottom w:val="0"/>
      <w:divBdr>
        <w:top w:val="none" w:sz="0" w:space="0" w:color="auto"/>
        <w:left w:val="none" w:sz="0" w:space="0" w:color="auto"/>
        <w:bottom w:val="none" w:sz="0" w:space="0" w:color="auto"/>
        <w:right w:val="none" w:sz="0" w:space="0" w:color="auto"/>
      </w:divBdr>
    </w:div>
    <w:div w:id="457530977">
      <w:bodyDiv w:val="1"/>
      <w:marLeft w:val="0"/>
      <w:marRight w:val="0"/>
      <w:marTop w:val="0"/>
      <w:marBottom w:val="0"/>
      <w:divBdr>
        <w:top w:val="none" w:sz="0" w:space="0" w:color="auto"/>
        <w:left w:val="none" w:sz="0" w:space="0" w:color="auto"/>
        <w:bottom w:val="none" w:sz="0" w:space="0" w:color="auto"/>
        <w:right w:val="none" w:sz="0" w:space="0" w:color="auto"/>
      </w:divBdr>
    </w:div>
    <w:div w:id="464394577">
      <w:bodyDiv w:val="1"/>
      <w:marLeft w:val="0"/>
      <w:marRight w:val="0"/>
      <w:marTop w:val="0"/>
      <w:marBottom w:val="0"/>
      <w:divBdr>
        <w:top w:val="none" w:sz="0" w:space="0" w:color="auto"/>
        <w:left w:val="none" w:sz="0" w:space="0" w:color="auto"/>
        <w:bottom w:val="none" w:sz="0" w:space="0" w:color="auto"/>
        <w:right w:val="none" w:sz="0" w:space="0" w:color="auto"/>
      </w:divBdr>
    </w:div>
    <w:div w:id="638000881">
      <w:bodyDiv w:val="1"/>
      <w:marLeft w:val="0"/>
      <w:marRight w:val="0"/>
      <w:marTop w:val="0"/>
      <w:marBottom w:val="0"/>
      <w:divBdr>
        <w:top w:val="none" w:sz="0" w:space="0" w:color="auto"/>
        <w:left w:val="none" w:sz="0" w:space="0" w:color="auto"/>
        <w:bottom w:val="none" w:sz="0" w:space="0" w:color="auto"/>
        <w:right w:val="none" w:sz="0" w:space="0" w:color="auto"/>
      </w:divBdr>
    </w:div>
    <w:div w:id="687100483">
      <w:bodyDiv w:val="1"/>
      <w:marLeft w:val="0"/>
      <w:marRight w:val="0"/>
      <w:marTop w:val="0"/>
      <w:marBottom w:val="0"/>
      <w:divBdr>
        <w:top w:val="none" w:sz="0" w:space="0" w:color="auto"/>
        <w:left w:val="none" w:sz="0" w:space="0" w:color="auto"/>
        <w:bottom w:val="none" w:sz="0" w:space="0" w:color="auto"/>
        <w:right w:val="none" w:sz="0" w:space="0" w:color="auto"/>
      </w:divBdr>
    </w:div>
    <w:div w:id="701437093">
      <w:bodyDiv w:val="1"/>
      <w:marLeft w:val="0"/>
      <w:marRight w:val="0"/>
      <w:marTop w:val="0"/>
      <w:marBottom w:val="0"/>
      <w:divBdr>
        <w:top w:val="none" w:sz="0" w:space="0" w:color="auto"/>
        <w:left w:val="none" w:sz="0" w:space="0" w:color="auto"/>
        <w:bottom w:val="none" w:sz="0" w:space="0" w:color="auto"/>
        <w:right w:val="none" w:sz="0" w:space="0" w:color="auto"/>
      </w:divBdr>
    </w:div>
    <w:div w:id="754324183">
      <w:bodyDiv w:val="1"/>
      <w:marLeft w:val="0"/>
      <w:marRight w:val="0"/>
      <w:marTop w:val="0"/>
      <w:marBottom w:val="0"/>
      <w:divBdr>
        <w:top w:val="none" w:sz="0" w:space="0" w:color="auto"/>
        <w:left w:val="none" w:sz="0" w:space="0" w:color="auto"/>
        <w:bottom w:val="none" w:sz="0" w:space="0" w:color="auto"/>
        <w:right w:val="none" w:sz="0" w:space="0" w:color="auto"/>
      </w:divBdr>
    </w:div>
    <w:div w:id="771778567">
      <w:bodyDiv w:val="1"/>
      <w:marLeft w:val="0"/>
      <w:marRight w:val="0"/>
      <w:marTop w:val="0"/>
      <w:marBottom w:val="0"/>
      <w:divBdr>
        <w:top w:val="none" w:sz="0" w:space="0" w:color="auto"/>
        <w:left w:val="none" w:sz="0" w:space="0" w:color="auto"/>
        <w:bottom w:val="none" w:sz="0" w:space="0" w:color="auto"/>
        <w:right w:val="none" w:sz="0" w:space="0" w:color="auto"/>
      </w:divBdr>
    </w:div>
    <w:div w:id="868104927">
      <w:bodyDiv w:val="1"/>
      <w:marLeft w:val="0"/>
      <w:marRight w:val="0"/>
      <w:marTop w:val="0"/>
      <w:marBottom w:val="0"/>
      <w:divBdr>
        <w:top w:val="none" w:sz="0" w:space="0" w:color="auto"/>
        <w:left w:val="none" w:sz="0" w:space="0" w:color="auto"/>
        <w:bottom w:val="none" w:sz="0" w:space="0" w:color="auto"/>
        <w:right w:val="none" w:sz="0" w:space="0" w:color="auto"/>
      </w:divBdr>
    </w:div>
    <w:div w:id="894858295">
      <w:bodyDiv w:val="1"/>
      <w:marLeft w:val="0"/>
      <w:marRight w:val="0"/>
      <w:marTop w:val="0"/>
      <w:marBottom w:val="0"/>
      <w:divBdr>
        <w:top w:val="none" w:sz="0" w:space="0" w:color="auto"/>
        <w:left w:val="none" w:sz="0" w:space="0" w:color="auto"/>
        <w:bottom w:val="none" w:sz="0" w:space="0" w:color="auto"/>
        <w:right w:val="none" w:sz="0" w:space="0" w:color="auto"/>
      </w:divBdr>
    </w:div>
    <w:div w:id="991250516">
      <w:bodyDiv w:val="1"/>
      <w:marLeft w:val="0"/>
      <w:marRight w:val="0"/>
      <w:marTop w:val="0"/>
      <w:marBottom w:val="0"/>
      <w:divBdr>
        <w:top w:val="none" w:sz="0" w:space="0" w:color="auto"/>
        <w:left w:val="none" w:sz="0" w:space="0" w:color="auto"/>
        <w:bottom w:val="none" w:sz="0" w:space="0" w:color="auto"/>
        <w:right w:val="none" w:sz="0" w:space="0" w:color="auto"/>
      </w:divBdr>
      <w:divsChild>
        <w:div w:id="1933470669">
          <w:marLeft w:val="0"/>
          <w:marRight w:val="0"/>
          <w:marTop w:val="0"/>
          <w:marBottom w:val="0"/>
          <w:divBdr>
            <w:top w:val="none" w:sz="0" w:space="0" w:color="auto"/>
            <w:left w:val="none" w:sz="0" w:space="0" w:color="auto"/>
            <w:bottom w:val="none" w:sz="0" w:space="0" w:color="auto"/>
            <w:right w:val="none" w:sz="0" w:space="0" w:color="auto"/>
          </w:divBdr>
          <w:divsChild>
            <w:div w:id="1411728465">
              <w:marLeft w:val="0"/>
              <w:marRight w:val="0"/>
              <w:marTop w:val="0"/>
              <w:marBottom w:val="0"/>
              <w:divBdr>
                <w:top w:val="none" w:sz="0" w:space="0" w:color="auto"/>
                <w:left w:val="none" w:sz="0" w:space="0" w:color="auto"/>
                <w:bottom w:val="none" w:sz="0" w:space="0" w:color="auto"/>
                <w:right w:val="none" w:sz="0" w:space="0" w:color="auto"/>
              </w:divBdr>
              <w:divsChild>
                <w:div w:id="6729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7804">
      <w:bodyDiv w:val="1"/>
      <w:marLeft w:val="0"/>
      <w:marRight w:val="0"/>
      <w:marTop w:val="0"/>
      <w:marBottom w:val="0"/>
      <w:divBdr>
        <w:top w:val="none" w:sz="0" w:space="0" w:color="auto"/>
        <w:left w:val="none" w:sz="0" w:space="0" w:color="auto"/>
        <w:bottom w:val="none" w:sz="0" w:space="0" w:color="auto"/>
        <w:right w:val="none" w:sz="0" w:space="0" w:color="auto"/>
      </w:divBdr>
    </w:div>
    <w:div w:id="1165167268">
      <w:bodyDiv w:val="1"/>
      <w:marLeft w:val="0"/>
      <w:marRight w:val="0"/>
      <w:marTop w:val="0"/>
      <w:marBottom w:val="0"/>
      <w:divBdr>
        <w:top w:val="none" w:sz="0" w:space="0" w:color="auto"/>
        <w:left w:val="none" w:sz="0" w:space="0" w:color="auto"/>
        <w:bottom w:val="none" w:sz="0" w:space="0" w:color="auto"/>
        <w:right w:val="none" w:sz="0" w:space="0" w:color="auto"/>
      </w:divBdr>
    </w:div>
    <w:div w:id="1167328422">
      <w:bodyDiv w:val="1"/>
      <w:marLeft w:val="0"/>
      <w:marRight w:val="0"/>
      <w:marTop w:val="0"/>
      <w:marBottom w:val="0"/>
      <w:divBdr>
        <w:top w:val="none" w:sz="0" w:space="0" w:color="auto"/>
        <w:left w:val="none" w:sz="0" w:space="0" w:color="auto"/>
        <w:bottom w:val="none" w:sz="0" w:space="0" w:color="auto"/>
        <w:right w:val="none" w:sz="0" w:space="0" w:color="auto"/>
      </w:divBdr>
    </w:div>
    <w:div w:id="1172456363">
      <w:bodyDiv w:val="1"/>
      <w:marLeft w:val="0"/>
      <w:marRight w:val="0"/>
      <w:marTop w:val="0"/>
      <w:marBottom w:val="0"/>
      <w:divBdr>
        <w:top w:val="none" w:sz="0" w:space="0" w:color="auto"/>
        <w:left w:val="none" w:sz="0" w:space="0" w:color="auto"/>
        <w:bottom w:val="none" w:sz="0" w:space="0" w:color="auto"/>
        <w:right w:val="none" w:sz="0" w:space="0" w:color="auto"/>
      </w:divBdr>
    </w:div>
    <w:div w:id="1180125113">
      <w:bodyDiv w:val="1"/>
      <w:marLeft w:val="0"/>
      <w:marRight w:val="0"/>
      <w:marTop w:val="0"/>
      <w:marBottom w:val="0"/>
      <w:divBdr>
        <w:top w:val="none" w:sz="0" w:space="0" w:color="auto"/>
        <w:left w:val="none" w:sz="0" w:space="0" w:color="auto"/>
        <w:bottom w:val="none" w:sz="0" w:space="0" w:color="auto"/>
        <w:right w:val="none" w:sz="0" w:space="0" w:color="auto"/>
      </w:divBdr>
    </w:div>
    <w:div w:id="1281259407">
      <w:bodyDiv w:val="1"/>
      <w:marLeft w:val="0"/>
      <w:marRight w:val="0"/>
      <w:marTop w:val="0"/>
      <w:marBottom w:val="0"/>
      <w:divBdr>
        <w:top w:val="none" w:sz="0" w:space="0" w:color="auto"/>
        <w:left w:val="none" w:sz="0" w:space="0" w:color="auto"/>
        <w:bottom w:val="none" w:sz="0" w:space="0" w:color="auto"/>
        <w:right w:val="none" w:sz="0" w:space="0" w:color="auto"/>
      </w:divBdr>
    </w:div>
    <w:div w:id="1430349636">
      <w:bodyDiv w:val="1"/>
      <w:marLeft w:val="0"/>
      <w:marRight w:val="0"/>
      <w:marTop w:val="0"/>
      <w:marBottom w:val="0"/>
      <w:divBdr>
        <w:top w:val="none" w:sz="0" w:space="0" w:color="auto"/>
        <w:left w:val="none" w:sz="0" w:space="0" w:color="auto"/>
        <w:bottom w:val="none" w:sz="0" w:space="0" w:color="auto"/>
        <w:right w:val="none" w:sz="0" w:space="0" w:color="auto"/>
      </w:divBdr>
    </w:div>
    <w:div w:id="1472015433">
      <w:bodyDiv w:val="1"/>
      <w:marLeft w:val="0"/>
      <w:marRight w:val="0"/>
      <w:marTop w:val="0"/>
      <w:marBottom w:val="0"/>
      <w:divBdr>
        <w:top w:val="none" w:sz="0" w:space="0" w:color="auto"/>
        <w:left w:val="none" w:sz="0" w:space="0" w:color="auto"/>
        <w:bottom w:val="none" w:sz="0" w:space="0" w:color="auto"/>
        <w:right w:val="none" w:sz="0" w:space="0" w:color="auto"/>
      </w:divBdr>
    </w:div>
    <w:div w:id="1523133665">
      <w:bodyDiv w:val="1"/>
      <w:marLeft w:val="0"/>
      <w:marRight w:val="0"/>
      <w:marTop w:val="0"/>
      <w:marBottom w:val="0"/>
      <w:divBdr>
        <w:top w:val="none" w:sz="0" w:space="0" w:color="auto"/>
        <w:left w:val="none" w:sz="0" w:space="0" w:color="auto"/>
        <w:bottom w:val="none" w:sz="0" w:space="0" w:color="auto"/>
        <w:right w:val="none" w:sz="0" w:space="0" w:color="auto"/>
      </w:divBdr>
    </w:div>
    <w:div w:id="1574899282">
      <w:bodyDiv w:val="1"/>
      <w:marLeft w:val="0"/>
      <w:marRight w:val="0"/>
      <w:marTop w:val="0"/>
      <w:marBottom w:val="0"/>
      <w:divBdr>
        <w:top w:val="none" w:sz="0" w:space="0" w:color="auto"/>
        <w:left w:val="none" w:sz="0" w:space="0" w:color="auto"/>
        <w:bottom w:val="none" w:sz="0" w:space="0" w:color="auto"/>
        <w:right w:val="none" w:sz="0" w:space="0" w:color="auto"/>
      </w:divBdr>
    </w:div>
    <w:div w:id="1625237185">
      <w:bodyDiv w:val="1"/>
      <w:marLeft w:val="0"/>
      <w:marRight w:val="0"/>
      <w:marTop w:val="0"/>
      <w:marBottom w:val="0"/>
      <w:divBdr>
        <w:top w:val="none" w:sz="0" w:space="0" w:color="auto"/>
        <w:left w:val="none" w:sz="0" w:space="0" w:color="auto"/>
        <w:bottom w:val="none" w:sz="0" w:space="0" w:color="auto"/>
        <w:right w:val="none" w:sz="0" w:space="0" w:color="auto"/>
      </w:divBdr>
    </w:div>
    <w:div w:id="1665430322">
      <w:bodyDiv w:val="1"/>
      <w:marLeft w:val="0"/>
      <w:marRight w:val="0"/>
      <w:marTop w:val="0"/>
      <w:marBottom w:val="0"/>
      <w:divBdr>
        <w:top w:val="none" w:sz="0" w:space="0" w:color="auto"/>
        <w:left w:val="none" w:sz="0" w:space="0" w:color="auto"/>
        <w:bottom w:val="none" w:sz="0" w:space="0" w:color="auto"/>
        <w:right w:val="none" w:sz="0" w:space="0" w:color="auto"/>
      </w:divBdr>
    </w:div>
    <w:div w:id="1765684794">
      <w:bodyDiv w:val="1"/>
      <w:marLeft w:val="0"/>
      <w:marRight w:val="0"/>
      <w:marTop w:val="0"/>
      <w:marBottom w:val="0"/>
      <w:divBdr>
        <w:top w:val="none" w:sz="0" w:space="0" w:color="auto"/>
        <w:left w:val="none" w:sz="0" w:space="0" w:color="auto"/>
        <w:bottom w:val="none" w:sz="0" w:space="0" w:color="auto"/>
        <w:right w:val="none" w:sz="0" w:space="0" w:color="auto"/>
      </w:divBdr>
    </w:div>
    <w:div w:id="1781679444">
      <w:bodyDiv w:val="1"/>
      <w:marLeft w:val="0"/>
      <w:marRight w:val="0"/>
      <w:marTop w:val="0"/>
      <w:marBottom w:val="0"/>
      <w:divBdr>
        <w:top w:val="none" w:sz="0" w:space="0" w:color="auto"/>
        <w:left w:val="none" w:sz="0" w:space="0" w:color="auto"/>
        <w:bottom w:val="none" w:sz="0" w:space="0" w:color="auto"/>
        <w:right w:val="none" w:sz="0" w:space="0" w:color="auto"/>
      </w:divBdr>
    </w:div>
    <w:div w:id="1784688844">
      <w:bodyDiv w:val="1"/>
      <w:marLeft w:val="0"/>
      <w:marRight w:val="0"/>
      <w:marTop w:val="0"/>
      <w:marBottom w:val="0"/>
      <w:divBdr>
        <w:top w:val="none" w:sz="0" w:space="0" w:color="auto"/>
        <w:left w:val="none" w:sz="0" w:space="0" w:color="auto"/>
        <w:bottom w:val="none" w:sz="0" w:space="0" w:color="auto"/>
        <w:right w:val="none" w:sz="0" w:space="0" w:color="auto"/>
      </w:divBdr>
    </w:div>
    <w:div w:id="1895845571">
      <w:bodyDiv w:val="1"/>
      <w:marLeft w:val="0"/>
      <w:marRight w:val="0"/>
      <w:marTop w:val="0"/>
      <w:marBottom w:val="0"/>
      <w:divBdr>
        <w:top w:val="none" w:sz="0" w:space="0" w:color="auto"/>
        <w:left w:val="none" w:sz="0" w:space="0" w:color="auto"/>
        <w:bottom w:val="none" w:sz="0" w:space="0" w:color="auto"/>
        <w:right w:val="none" w:sz="0" w:space="0" w:color="auto"/>
      </w:divBdr>
    </w:div>
    <w:div w:id="1918633527">
      <w:bodyDiv w:val="1"/>
      <w:marLeft w:val="0"/>
      <w:marRight w:val="0"/>
      <w:marTop w:val="0"/>
      <w:marBottom w:val="0"/>
      <w:divBdr>
        <w:top w:val="none" w:sz="0" w:space="0" w:color="auto"/>
        <w:left w:val="none" w:sz="0" w:space="0" w:color="auto"/>
        <w:bottom w:val="none" w:sz="0" w:space="0" w:color="auto"/>
        <w:right w:val="none" w:sz="0" w:space="0" w:color="auto"/>
      </w:divBdr>
    </w:div>
    <w:div w:id="2028556238">
      <w:bodyDiv w:val="1"/>
      <w:marLeft w:val="0"/>
      <w:marRight w:val="0"/>
      <w:marTop w:val="0"/>
      <w:marBottom w:val="0"/>
      <w:divBdr>
        <w:top w:val="none" w:sz="0" w:space="0" w:color="auto"/>
        <w:left w:val="none" w:sz="0" w:space="0" w:color="auto"/>
        <w:bottom w:val="none" w:sz="0" w:space="0" w:color="auto"/>
        <w:right w:val="none" w:sz="0" w:space="0" w:color="auto"/>
      </w:divBdr>
    </w:div>
    <w:div w:id="2085907564">
      <w:bodyDiv w:val="1"/>
      <w:marLeft w:val="0"/>
      <w:marRight w:val="0"/>
      <w:marTop w:val="0"/>
      <w:marBottom w:val="0"/>
      <w:divBdr>
        <w:top w:val="none" w:sz="0" w:space="0" w:color="auto"/>
        <w:left w:val="none" w:sz="0" w:space="0" w:color="auto"/>
        <w:bottom w:val="none" w:sz="0" w:space="0" w:color="auto"/>
        <w:right w:val="none" w:sz="0" w:space="0" w:color="auto"/>
      </w:divBdr>
    </w:div>
    <w:div w:id="2089645662">
      <w:bodyDiv w:val="1"/>
      <w:marLeft w:val="0"/>
      <w:marRight w:val="0"/>
      <w:marTop w:val="0"/>
      <w:marBottom w:val="0"/>
      <w:divBdr>
        <w:top w:val="none" w:sz="0" w:space="0" w:color="auto"/>
        <w:left w:val="none" w:sz="0" w:space="0" w:color="auto"/>
        <w:bottom w:val="none" w:sz="0" w:space="0" w:color="auto"/>
        <w:right w:val="none" w:sz="0" w:space="0" w:color="auto"/>
      </w:divBdr>
    </w:div>
    <w:div w:id="2121488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dx.doi.org/10.1016/B978-0-12-751801-5.50043-5" TargetMode="External"/><Relationship Id="rId21" Type="http://schemas.openxmlformats.org/officeDocument/2006/relationships/hyperlink" Target="https://paperpile.com/c/DMAOJn/msiO+S9dp" TargetMode="External"/><Relationship Id="rId324" Type="http://schemas.openxmlformats.org/officeDocument/2006/relationships/hyperlink" Target="http://paperpile.com/b/DMAOJn/bwO9" TargetMode="External"/><Relationship Id="rId531" Type="http://schemas.openxmlformats.org/officeDocument/2006/relationships/hyperlink" Target="http://paperpile.com/b/DMAOJn/cjEU" TargetMode="External"/><Relationship Id="rId170" Type="http://schemas.openxmlformats.org/officeDocument/2006/relationships/hyperlink" Target="http://paperpile.com/b/DMAOJn/BKMB" TargetMode="External"/><Relationship Id="rId268" Type="http://schemas.openxmlformats.org/officeDocument/2006/relationships/hyperlink" Target="http://paperpile.com/b/DMAOJn/OwPR" TargetMode="External"/><Relationship Id="rId475" Type="http://schemas.openxmlformats.org/officeDocument/2006/relationships/hyperlink" Target="http://dx.doi.org/10.1016/j.cbpa.2013.02.007" TargetMode="External"/><Relationship Id="rId32" Type="http://schemas.openxmlformats.org/officeDocument/2006/relationships/hyperlink" Target="https://paperpile.com/c/DMAOJn/epIz+bwO9" TargetMode="External"/><Relationship Id="rId128" Type="http://schemas.openxmlformats.org/officeDocument/2006/relationships/hyperlink" Target="http://paperpile.com/b/DMAOJn/h3IR" TargetMode="External"/><Relationship Id="rId335" Type="http://schemas.openxmlformats.org/officeDocument/2006/relationships/hyperlink" Target="http://paperpile.com/b/DMAOJn/gTlm" TargetMode="External"/><Relationship Id="rId542" Type="http://schemas.openxmlformats.org/officeDocument/2006/relationships/hyperlink" Target="http://paperpile.com/b/DMAOJn/yDyH" TargetMode="External"/><Relationship Id="rId181" Type="http://schemas.openxmlformats.org/officeDocument/2006/relationships/hyperlink" Target="http://paperpile.com/b/DMAOJn/BKMB" TargetMode="External"/><Relationship Id="rId402" Type="http://schemas.openxmlformats.org/officeDocument/2006/relationships/hyperlink" Target="http://dx.doi.org/10.1371/journal.pone.0132276" TargetMode="External"/><Relationship Id="rId279" Type="http://schemas.openxmlformats.org/officeDocument/2006/relationships/hyperlink" Target="http://paperpile.com/b/DMAOJn/m4VW" TargetMode="External"/><Relationship Id="rId486" Type="http://schemas.openxmlformats.org/officeDocument/2006/relationships/hyperlink" Target="http://paperpile.com/b/DMAOJn/pNym" TargetMode="External"/><Relationship Id="rId43" Type="http://schemas.openxmlformats.org/officeDocument/2006/relationships/hyperlink" Target="https://paperpile.com/c/DMAOJn/FBle+SkIL+YOvJ" TargetMode="External"/><Relationship Id="rId139" Type="http://schemas.openxmlformats.org/officeDocument/2006/relationships/hyperlink" Target="http://paperpile.com/b/DMAOJn/5aok" TargetMode="External"/><Relationship Id="rId346" Type="http://schemas.openxmlformats.org/officeDocument/2006/relationships/hyperlink" Target="http://paperpile.com/b/DMAOJn/98DX" TargetMode="External"/><Relationship Id="rId553" Type="http://schemas.openxmlformats.org/officeDocument/2006/relationships/hyperlink" Target="http://paperpile.com/b/DMAOJn/RDtQ" TargetMode="External"/><Relationship Id="rId192" Type="http://schemas.openxmlformats.org/officeDocument/2006/relationships/hyperlink" Target="http://paperpile.com/b/DMAOJn/BKMB" TargetMode="External"/><Relationship Id="rId206" Type="http://schemas.openxmlformats.org/officeDocument/2006/relationships/hyperlink" Target="http://paperpile.com/b/DMAOJn/8fVU" TargetMode="External"/><Relationship Id="rId413" Type="http://schemas.openxmlformats.org/officeDocument/2006/relationships/hyperlink" Target="http://paperpile.com/b/DMAOJn/CFE1" TargetMode="External"/><Relationship Id="rId497" Type="http://schemas.openxmlformats.org/officeDocument/2006/relationships/hyperlink" Target="http://paperpile.com/b/DMAOJn/OZuM" TargetMode="External"/><Relationship Id="rId357" Type="http://schemas.openxmlformats.org/officeDocument/2006/relationships/hyperlink" Target="http://dx.doi.org/10.1080/07924259.1993.9672303" TargetMode="External"/><Relationship Id="rId54" Type="http://schemas.openxmlformats.org/officeDocument/2006/relationships/hyperlink" Target="https://paperpile.com/c/DMAOJn/y5yL" TargetMode="External"/><Relationship Id="rId217" Type="http://schemas.openxmlformats.org/officeDocument/2006/relationships/hyperlink" Target="http://paperpile.com/b/DMAOJn/tYkk" TargetMode="External"/><Relationship Id="rId564" Type="http://schemas.openxmlformats.org/officeDocument/2006/relationships/image" Target="media/image2.png"/><Relationship Id="rId424" Type="http://schemas.openxmlformats.org/officeDocument/2006/relationships/hyperlink" Target="http://paperpile.com/b/DMAOJn/pj0M" TargetMode="External"/><Relationship Id="rId270" Type="http://schemas.openxmlformats.org/officeDocument/2006/relationships/hyperlink" Target="http://dx.doi.org/10.7717/peerj.4261" TargetMode="External"/><Relationship Id="rId65" Type="http://schemas.openxmlformats.org/officeDocument/2006/relationships/hyperlink" Target="https://paperpile.com/c/DMAOJn/OwPR" TargetMode="External"/><Relationship Id="rId130" Type="http://schemas.openxmlformats.org/officeDocument/2006/relationships/hyperlink" Target="http://paperpile.com/b/DMAOJn/acfL" TargetMode="External"/><Relationship Id="rId368" Type="http://schemas.openxmlformats.org/officeDocument/2006/relationships/hyperlink" Target="http://paperpile.com/b/DMAOJn/YSh9" TargetMode="External"/><Relationship Id="rId575" Type="http://schemas.openxmlformats.org/officeDocument/2006/relationships/hyperlink" Target="https://paperpile.com/c/DMAOJn/4QuA+OwPR" TargetMode="External"/><Relationship Id="rId228" Type="http://schemas.openxmlformats.org/officeDocument/2006/relationships/hyperlink" Target="http://paperpile.com/b/DMAOJn/CiIB" TargetMode="External"/><Relationship Id="rId435" Type="http://schemas.openxmlformats.org/officeDocument/2006/relationships/hyperlink" Target="http://paperpile.com/b/DMAOJn/1tRB" TargetMode="External"/><Relationship Id="rId281" Type="http://schemas.openxmlformats.org/officeDocument/2006/relationships/hyperlink" Target="http://paperpile.com/b/DMAOJn/m4VW" TargetMode="External"/><Relationship Id="rId502" Type="http://schemas.openxmlformats.org/officeDocument/2006/relationships/hyperlink" Target="http://paperpile.com/b/DMAOJn/4S67" TargetMode="External"/><Relationship Id="rId76" Type="http://schemas.openxmlformats.org/officeDocument/2006/relationships/hyperlink" Target="https://paperpile.com/c/DMAOJn/zxgm" TargetMode="External"/><Relationship Id="rId141" Type="http://schemas.openxmlformats.org/officeDocument/2006/relationships/hyperlink" Target="http://dx.doi.org/10.1038/s41598-017-13480-3" TargetMode="External"/><Relationship Id="rId379" Type="http://schemas.openxmlformats.org/officeDocument/2006/relationships/hyperlink" Target="http://paperpile.com/b/DMAOJn/YOvJ" TargetMode="External"/><Relationship Id="rId7" Type="http://schemas.openxmlformats.org/officeDocument/2006/relationships/endnotes" Target="endnotes.xml"/><Relationship Id="rId239" Type="http://schemas.openxmlformats.org/officeDocument/2006/relationships/hyperlink" Target="http://dx.doi.org/10.1093/bfgp/elt054" TargetMode="External"/><Relationship Id="rId446" Type="http://schemas.openxmlformats.org/officeDocument/2006/relationships/hyperlink" Target="http://paperpile.com/b/DMAOJn/LNlq" TargetMode="External"/><Relationship Id="rId250" Type="http://schemas.openxmlformats.org/officeDocument/2006/relationships/hyperlink" Target="http://paperpile.com/b/DMAOJn/hTGc" TargetMode="External"/><Relationship Id="rId292" Type="http://schemas.openxmlformats.org/officeDocument/2006/relationships/hyperlink" Target="http://paperpile.com/b/DMAOJn/XjgL" TargetMode="External"/><Relationship Id="rId306" Type="http://schemas.openxmlformats.org/officeDocument/2006/relationships/hyperlink" Target="http://paperpile.com/b/DMAOJn/FBle" TargetMode="External"/><Relationship Id="rId488" Type="http://schemas.openxmlformats.org/officeDocument/2006/relationships/hyperlink" Target="http://paperpile.com/b/DMAOJn/OeTo" TargetMode="External"/><Relationship Id="rId45" Type="http://schemas.openxmlformats.org/officeDocument/2006/relationships/hyperlink" Target="https://paperpile.com/c/DMAOJn/kQaC" TargetMode="External"/><Relationship Id="rId87" Type="http://schemas.openxmlformats.org/officeDocument/2006/relationships/hyperlink" Target="https://paperpile.com/c/DMAOJn/y5yL" TargetMode="External"/><Relationship Id="rId110" Type="http://schemas.openxmlformats.org/officeDocument/2006/relationships/hyperlink" Target="http://paperpile.com/b/DMAOJn/Bgwc" TargetMode="External"/><Relationship Id="rId348" Type="http://schemas.openxmlformats.org/officeDocument/2006/relationships/hyperlink" Target="http://paperpile.com/b/DMAOJn/98DX" TargetMode="External"/><Relationship Id="rId513" Type="http://schemas.openxmlformats.org/officeDocument/2006/relationships/hyperlink" Target="http://paperpile.com/b/DMAOJn/Ezx6" TargetMode="External"/><Relationship Id="rId555" Type="http://schemas.openxmlformats.org/officeDocument/2006/relationships/hyperlink" Target="http://paperpile.com/b/DMAOJn/RDtQ" TargetMode="External"/><Relationship Id="rId152" Type="http://schemas.openxmlformats.org/officeDocument/2006/relationships/hyperlink" Target="http://paperpile.com/b/DMAOJn/Qv70" TargetMode="External"/><Relationship Id="rId194" Type="http://schemas.openxmlformats.org/officeDocument/2006/relationships/hyperlink" Target="http://paperpile.com/b/DMAOJn/utId" TargetMode="External"/><Relationship Id="rId208" Type="http://schemas.openxmlformats.org/officeDocument/2006/relationships/hyperlink" Target="http://paperpile.com/b/DMAOJn/8fVU" TargetMode="External"/><Relationship Id="rId415" Type="http://schemas.openxmlformats.org/officeDocument/2006/relationships/hyperlink" Target="http://paperpile.com/b/DMAOJn/CFE1" TargetMode="External"/><Relationship Id="rId457" Type="http://schemas.openxmlformats.org/officeDocument/2006/relationships/hyperlink" Target="http://dx.doi.org/10.1523/JNEUROSCI.0914-13.2013" TargetMode="External"/><Relationship Id="rId261" Type="http://schemas.openxmlformats.org/officeDocument/2006/relationships/hyperlink" Target="http://paperpile.com/b/DMAOJn/4QuA" TargetMode="External"/><Relationship Id="rId499" Type="http://schemas.openxmlformats.org/officeDocument/2006/relationships/hyperlink" Target="http://dx.doi.org/10.1016/j.marenvres.2012.04.003" TargetMode="External"/><Relationship Id="rId14" Type="http://schemas.openxmlformats.org/officeDocument/2006/relationships/hyperlink" Target="https://paperpile.com/c/DMAOJn/pj0M" TargetMode="External"/><Relationship Id="rId56" Type="http://schemas.openxmlformats.org/officeDocument/2006/relationships/hyperlink" Target="https://paperpile.com/c/DMAOJn/CFE1+5aok" TargetMode="External"/><Relationship Id="rId317" Type="http://schemas.openxmlformats.org/officeDocument/2006/relationships/hyperlink" Target="http://dx.doi.org/10.1111/gcb.12251" TargetMode="External"/><Relationship Id="rId359" Type="http://schemas.openxmlformats.org/officeDocument/2006/relationships/hyperlink" Target="http://paperpile.com/b/DMAOJn/kcRL" TargetMode="External"/><Relationship Id="rId524" Type="http://schemas.openxmlformats.org/officeDocument/2006/relationships/hyperlink" Target="http://paperpile.com/b/DMAOJn/epIz" TargetMode="External"/><Relationship Id="rId566" Type="http://schemas.openxmlformats.org/officeDocument/2006/relationships/image" Target="media/image4.png"/><Relationship Id="rId98" Type="http://schemas.openxmlformats.org/officeDocument/2006/relationships/hyperlink" Target="https://paperpile.com/c/DMAOJn/yRoJ" TargetMode="External"/><Relationship Id="rId121" Type="http://schemas.openxmlformats.org/officeDocument/2006/relationships/hyperlink" Target="http://paperpile.com/b/DMAOJn/BxXn" TargetMode="External"/><Relationship Id="rId163" Type="http://schemas.openxmlformats.org/officeDocument/2006/relationships/hyperlink" Target="http://paperpile.com/b/DMAOJn/PKKi" TargetMode="External"/><Relationship Id="rId219" Type="http://schemas.openxmlformats.org/officeDocument/2006/relationships/hyperlink" Target="http://paperpile.com/b/DMAOJn/MDe1" TargetMode="External"/><Relationship Id="rId370" Type="http://schemas.openxmlformats.org/officeDocument/2006/relationships/hyperlink" Target="http://paperpile.com/b/DMAOJn/YSh9" TargetMode="External"/><Relationship Id="rId426" Type="http://schemas.openxmlformats.org/officeDocument/2006/relationships/hyperlink" Target="http://dx.doi.org/10.1038/s41556-018-0242-9" TargetMode="External"/><Relationship Id="rId230" Type="http://schemas.openxmlformats.org/officeDocument/2006/relationships/hyperlink" Target="http://paperpile.com/b/DMAOJn/sTHB" TargetMode="External"/><Relationship Id="rId468" Type="http://schemas.openxmlformats.org/officeDocument/2006/relationships/hyperlink" Target="http://paperpile.com/b/DMAOJn/6kYq" TargetMode="External"/><Relationship Id="rId25" Type="http://schemas.openxmlformats.org/officeDocument/2006/relationships/hyperlink" Target="https://paperpile.com/c/DMAOJn/E8iE" TargetMode="External"/><Relationship Id="rId67" Type="http://schemas.openxmlformats.org/officeDocument/2006/relationships/hyperlink" Target="https://paperpile.com/c/DMAOJn/OwPR" TargetMode="External"/><Relationship Id="rId272" Type="http://schemas.openxmlformats.org/officeDocument/2006/relationships/hyperlink" Target="http://paperpile.com/b/DMAOJn/zxgm" TargetMode="External"/><Relationship Id="rId328" Type="http://schemas.openxmlformats.org/officeDocument/2006/relationships/hyperlink" Target="http://paperpile.com/b/DMAOJn/7J6m" TargetMode="External"/><Relationship Id="rId535" Type="http://schemas.openxmlformats.org/officeDocument/2006/relationships/hyperlink" Target="http://paperpile.com/b/DMAOJn/yRoJ" TargetMode="External"/><Relationship Id="rId577" Type="http://schemas.openxmlformats.org/officeDocument/2006/relationships/image" Target="media/image13.emf"/><Relationship Id="rId132" Type="http://schemas.openxmlformats.org/officeDocument/2006/relationships/hyperlink" Target="http://paperpile.com/b/DMAOJn/acfL" TargetMode="External"/><Relationship Id="rId174" Type="http://schemas.openxmlformats.org/officeDocument/2006/relationships/hyperlink" Target="http://paperpile.com/b/DMAOJn/BKMB" TargetMode="External"/><Relationship Id="rId381" Type="http://schemas.openxmlformats.org/officeDocument/2006/relationships/hyperlink" Target="http://paperpile.com/b/DMAOJn/YOvJ" TargetMode="External"/><Relationship Id="rId241" Type="http://schemas.openxmlformats.org/officeDocument/2006/relationships/hyperlink" Target="http://paperpile.com/b/DMAOJn/qEYN" TargetMode="External"/><Relationship Id="rId437" Type="http://schemas.openxmlformats.org/officeDocument/2006/relationships/hyperlink" Target="http://dx.doi.org/10.2983/035.028.0113" TargetMode="External"/><Relationship Id="rId479" Type="http://schemas.openxmlformats.org/officeDocument/2006/relationships/hyperlink" Target="http://paperpile.com/b/DMAOJn/oVxq" TargetMode="External"/><Relationship Id="rId36" Type="http://schemas.openxmlformats.org/officeDocument/2006/relationships/hyperlink" Target="https://paperpile.com/c/DMAOJn/yRoJ" TargetMode="External"/><Relationship Id="rId283" Type="http://schemas.openxmlformats.org/officeDocument/2006/relationships/hyperlink" Target="http://paperpile.com/b/DMAOJn/CCKm" TargetMode="External"/><Relationship Id="rId339" Type="http://schemas.openxmlformats.org/officeDocument/2006/relationships/hyperlink" Target="http://dx.doi.org/10.2307/1538070" TargetMode="External"/><Relationship Id="rId490" Type="http://schemas.openxmlformats.org/officeDocument/2006/relationships/hyperlink" Target="http://paperpile.com/b/DMAOJn/OeTo" TargetMode="External"/><Relationship Id="rId504" Type="http://schemas.openxmlformats.org/officeDocument/2006/relationships/hyperlink" Target="http://paperpile.com/b/DMAOJn/4S67" TargetMode="External"/><Relationship Id="rId546" Type="http://schemas.openxmlformats.org/officeDocument/2006/relationships/hyperlink" Target="http://paperpile.com/b/DMAOJn/Xma3" TargetMode="External"/><Relationship Id="rId78" Type="http://schemas.openxmlformats.org/officeDocument/2006/relationships/hyperlink" Target="https://paperpile.com/c/DMAOJn/BxXn" TargetMode="External"/><Relationship Id="rId101" Type="http://schemas.openxmlformats.org/officeDocument/2006/relationships/hyperlink" Target="https://paperpile.com/c/DMAOJn/N11W" TargetMode="External"/><Relationship Id="rId143" Type="http://schemas.openxmlformats.org/officeDocument/2006/relationships/hyperlink" Target="http://paperpile.com/b/DMAOJn/3hTC" TargetMode="External"/><Relationship Id="rId185" Type="http://schemas.openxmlformats.org/officeDocument/2006/relationships/hyperlink" Target="http://paperpile.com/b/DMAOJn/BKMB" TargetMode="External"/><Relationship Id="rId350" Type="http://schemas.openxmlformats.org/officeDocument/2006/relationships/hyperlink" Target="http://paperpile.com/b/DMAOJn/98DX" TargetMode="External"/><Relationship Id="rId406" Type="http://schemas.openxmlformats.org/officeDocument/2006/relationships/hyperlink" Target="http://paperpile.com/b/DMAOJn/E8iE" TargetMode="External"/><Relationship Id="rId9" Type="http://schemas.openxmlformats.org/officeDocument/2006/relationships/comments" Target="comments.xml"/><Relationship Id="rId210" Type="http://schemas.openxmlformats.org/officeDocument/2006/relationships/hyperlink" Target="http://paperpile.com/b/DMAOJn/8fVU" TargetMode="External"/><Relationship Id="rId392" Type="http://schemas.openxmlformats.org/officeDocument/2006/relationships/hyperlink" Target="http://paperpile.com/b/DMAOJn/msiO" TargetMode="External"/><Relationship Id="rId448" Type="http://schemas.openxmlformats.org/officeDocument/2006/relationships/hyperlink" Target="http://paperpile.com/b/DMAOJn/LNlq" TargetMode="External"/><Relationship Id="rId252" Type="http://schemas.openxmlformats.org/officeDocument/2006/relationships/hyperlink" Target="http://dx.doi.org/10.1146/annurev.ph.21.030159.002555" TargetMode="External"/><Relationship Id="rId294" Type="http://schemas.openxmlformats.org/officeDocument/2006/relationships/hyperlink" Target="http://paperpile.com/b/DMAOJn/XjgL" TargetMode="External"/><Relationship Id="rId308" Type="http://schemas.openxmlformats.org/officeDocument/2006/relationships/hyperlink" Target="http://paperpile.com/b/DMAOJn/FBle" TargetMode="External"/><Relationship Id="rId515" Type="http://schemas.openxmlformats.org/officeDocument/2006/relationships/hyperlink" Target="http://paperpile.com/b/DMAOJn/Ezx6" TargetMode="External"/><Relationship Id="rId47" Type="http://schemas.openxmlformats.org/officeDocument/2006/relationships/hyperlink" Target="https://paperpile.com/c/DMAOJn/tYkk" TargetMode="External"/><Relationship Id="rId89" Type="http://schemas.openxmlformats.org/officeDocument/2006/relationships/hyperlink" Target="https://paperpile.com/c/DMAOJn/5aok" TargetMode="External"/><Relationship Id="rId112" Type="http://schemas.openxmlformats.org/officeDocument/2006/relationships/hyperlink" Target="http://paperpile.com/b/DMAOJn/Am9b" TargetMode="External"/><Relationship Id="rId154" Type="http://schemas.openxmlformats.org/officeDocument/2006/relationships/hyperlink" Target="http://paperpile.com/b/DMAOJn/Qv70" TargetMode="External"/><Relationship Id="rId361" Type="http://schemas.openxmlformats.org/officeDocument/2006/relationships/hyperlink" Target="http://paperpile.com/b/DMAOJn/kcRL" TargetMode="External"/><Relationship Id="rId557" Type="http://schemas.openxmlformats.org/officeDocument/2006/relationships/hyperlink" Target="http://paperpile.com/b/DMAOJn/N11W" TargetMode="External"/><Relationship Id="rId196" Type="http://schemas.openxmlformats.org/officeDocument/2006/relationships/hyperlink" Target="http://paperpile.com/b/DMAOJn/utId" TargetMode="External"/><Relationship Id="rId417" Type="http://schemas.openxmlformats.org/officeDocument/2006/relationships/hyperlink" Target="http://paperpile.com/b/DMAOJn/CFE1" TargetMode="External"/><Relationship Id="rId459" Type="http://schemas.openxmlformats.org/officeDocument/2006/relationships/hyperlink" Target="http://paperpile.com/b/DMAOJn/jI23" TargetMode="External"/><Relationship Id="rId16" Type="http://schemas.openxmlformats.org/officeDocument/2006/relationships/hyperlink" Target="https://paperpile.com/c/DMAOJn/msiO+S9dp" TargetMode="External"/><Relationship Id="rId221" Type="http://schemas.openxmlformats.org/officeDocument/2006/relationships/hyperlink" Target="http://paperpile.com/b/DMAOJn/MDe1" TargetMode="External"/><Relationship Id="rId263" Type="http://schemas.openxmlformats.org/officeDocument/2006/relationships/hyperlink" Target="http://paperpile.com/b/DMAOJn/4QuA" TargetMode="External"/><Relationship Id="rId319" Type="http://schemas.openxmlformats.org/officeDocument/2006/relationships/hyperlink" Target="http://paperpile.com/b/DMAOJn/bwO9" TargetMode="External"/><Relationship Id="rId470" Type="http://schemas.openxmlformats.org/officeDocument/2006/relationships/hyperlink" Target="http://paperpile.com/b/DMAOJn/kQaC" TargetMode="External"/><Relationship Id="rId526" Type="http://schemas.openxmlformats.org/officeDocument/2006/relationships/hyperlink" Target="http://paperpile.com/b/DMAOJn/epIz" TargetMode="External"/><Relationship Id="rId58" Type="http://schemas.openxmlformats.org/officeDocument/2006/relationships/hyperlink" Target="https://paperpile.com/c/DMAOJn/CFE1+5aok" TargetMode="External"/><Relationship Id="rId123" Type="http://schemas.openxmlformats.org/officeDocument/2006/relationships/hyperlink" Target="http://www.jstor.org/stable/2346101" TargetMode="External"/><Relationship Id="rId330" Type="http://schemas.openxmlformats.org/officeDocument/2006/relationships/hyperlink" Target="http://paperpile.com/b/DMAOJn/7J6m" TargetMode="External"/><Relationship Id="rId568" Type="http://schemas.openxmlformats.org/officeDocument/2006/relationships/image" Target="media/image6.png"/><Relationship Id="rId165" Type="http://schemas.openxmlformats.org/officeDocument/2006/relationships/hyperlink" Target="http://paperpile.com/b/DMAOJn/BKMB" TargetMode="External"/><Relationship Id="rId372" Type="http://schemas.openxmlformats.org/officeDocument/2006/relationships/hyperlink" Target="http://paperpile.com/b/DMAOJn/ZoUg" TargetMode="External"/><Relationship Id="rId428" Type="http://schemas.openxmlformats.org/officeDocument/2006/relationships/hyperlink" Target="http://paperpile.com/b/DMAOJn/y5yL" TargetMode="External"/><Relationship Id="rId232" Type="http://schemas.openxmlformats.org/officeDocument/2006/relationships/hyperlink" Target="http://paperpile.com/b/DMAOJn/sTHB" TargetMode="External"/><Relationship Id="rId274" Type="http://schemas.openxmlformats.org/officeDocument/2006/relationships/hyperlink" Target="http://paperpile.com/b/DMAOJn/zxgm" TargetMode="External"/><Relationship Id="rId481" Type="http://schemas.openxmlformats.org/officeDocument/2006/relationships/hyperlink" Target="http://dx.doi.org/10.1111/eva.12766" TargetMode="External"/><Relationship Id="rId27" Type="http://schemas.openxmlformats.org/officeDocument/2006/relationships/hyperlink" Target="https://paperpile.com/c/DMAOJn/BKMB" TargetMode="External"/><Relationship Id="rId69" Type="http://schemas.openxmlformats.org/officeDocument/2006/relationships/hyperlink" Target="https://paperpile.com/c/DMAOJn/OwPR" TargetMode="External"/><Relationship Id="rId134" Type="http://schemas.openxmlformats.org/officeDocument/2006/relationships/hyperlink" Target="http://paperpile.com/b/DMAOJn/5aok" TargetMode="External"/><Relationship Id="rId537" Type="http://schemas.openxmlformats.org/officeDocument/2006/relationships/hyperlink" Target="http://paperpile.com/b/DMAOJn/yDyH" TargetMode="External"/><Relationship Id="rId579" Type="http://schemas.openxmlformats.org/officeDocument/2006/relationships/image" Target="media/image15.emf"/><Relationship Id="rId80" Type="http://schemas.openxmlformats.org/officeDocument/2006/relationships/hyperlink" Target="https://paperpile.com/c/DMAOJn/F9gB" TargetMode="External"/><Relationship Id="rId176" Type="http://schemas.openxmlformats.org/officeDocument/2006/relationships/hyperlink" Target="http://paperpile.com/b/DMAOJn/BKMB" TargetMode="External"/><Relationship Id="rId341" Type="http://schemas.openxmlformats.org/officeDocument/2006/relationships/hyperlink" Target="http://paperpile.com/b/DMAOJn/SkIL" TargetMode="External"/><Relationship Id="rId383" Type="http://schemas.openxmlformats.org/officeDocument/2006/relationships/hyperlink" Target="http://paperpile.com/b/DMAOJn/YOvJ" TargetMode="External"/><Relationship Id="rId439" Type="http://schemas.openxmlformats.org/officeDocument/2006/relationships/hyperlink" Target="http://paperpile.com/b/DMAOJn/ICk6" TargetMode="External"/><Relationship Id="rId201" Type="http://schemas.openxmlformats.org/officeDocument/2006/relationships/hyperlink" Target="http://paperpile.com/b/DMAOJn/8fVU" TargetMode="External"/><Relationship Id="rId243" Type="http://schemas.openxmlformats.org/officeDocument/2006/relationships/hyperlink" Target="http://paperpile.com/b/DMAOJn/qEYN" TargetMode="External"/><Relationship Id="rId285" Type="http://schemas.openxmlformats.org/officeDocument/2006/relationships/hyperlink" Target="http://paperpile.com/b/DMAOJn/CCKm" TargetMode="External"/><Relationship Id="rId450" Type="http://schemas.openxmlformats.org/officeDocument/2006/relationships/hyperlink" Target="http://paperpile.com/b/DMAOJn/F9gB" TargetMode="External"/><Relationship Id="rId506" Type="http://schemas.openxmlformats.org/officeDocument/2006/relationships/hyperlink" Target="http://paperpile.com/b/DMAOJn/NkLU" TargetMode="External"/><Relationship Id="rId38" Type="http://schemas.openxmlformats.org/officeDocument/2006/relationships/hyperlink" Target="https://paperpile.com/c/DMAOJn/8fVU+T3jC+YSh9" TargetMode="External"/><Relationship Id="rId103" Type="http://schemas.openxmlformats.org/officeDocument/2006/relationships/hyperlink" Target="https://paperpile.com/c/DMAOJn/bwO9+98DX+LNlq+BKMB" TargetMode="External"/><Relationship Id="rId310" Type="http://schemas.openxmlformats.org/officeDocument/2006/relationships/hyperlink" Target="http://paperpile.com/b/DMAOJn/FBle" TargetMode="External"/><Relationship Id="rId492" Type="http://schemas.openxmlformats.org/officeDocument/2006/relationships/hyperlink" Target="http://paperpile.com/b/DMAOJn/OeTo" TargetMode="External"/><Relationship Id="rId548" Type="http://schemas.openxmlformats.org/officeDocument/2006/relationships/hyperlink" Target="http://paperpile.com/b/DMAOJn/Xma3" TargetMode="External"/><Relationship Id="rId91" Type="http://schemas.openxmlformats.org/officeDocument/2006/relationships/hyperlink" Target="https://paperpile.com/c/DMAOJn/CFE1" TargetMode="External"/><Relationship Id="rId145" Type="http://schemas.openxmlformats.org/officeDocument/2006/relationships/hyperlink" Target="http://paperpile.com/b/DMAOJn/3hTC" TargetMode="External"/><Relationship Id="rId187" Type="http://schemas.openxmlformats.org/officeDocument/2006/relationships/hyperlink" Target="http://paperpile.com/b/DMAOJn/BKMB" TargetMode="External"/><Relationship Id="rId352" Type="http://schemas.openxmlformats.org/officeDocument/2006/relationships/hyperlink" Target="http://paperpile.com/b/DMAOJn/FalP" TargetMode="External"/><Relationship Id="rId394" Type="http://schemas.openxmlformats.org/officeDocument/2006/relationships/hyperlink" Target="http://paperpile.com/b/DMAOJn/msiO" TargetMode="External"/><Relationship Id="rId408" Type="http://schemas.openxmlformats.org/officeDocument/2006/relationships/hyperlink" Target="http://paperpile.com/b/DMAOJn/E8iE" TargetMode="External"/><Relationship Id="rId212" Type="http://schemas.openxmlformats.org/officeDocument/2006/relationships/hyperlink" Target="http://paperpile.com/b/DMAOJn/tYkk" TargetMode="External"/><Relationship Id="rId254" Type="http://schemas.openxmlformats.org/officeDocument/2006/relationships/hyperlink" Target="http://paperpile.com/b/DMAOJn/UPY3" TargetMode="External"/><Relationship Id="rId49" Type="http://schemas.openxmlformats.org/officeDocument/2006/relationships/hyperlink" Target="https://paperpile.com/c/DMAOJn/Qv70" TargetMode="External"/><Relationship Id="rId114" Type="http://schemas.openxmlformats.org/officeDocument/2006/relationships/hyperlink" Target="http://paperpile.com/b/DMAOJn/Am9b" TargetMode="External"/><Relationship Id="rId296" Type="http://schemas.openxmlformats.org/officeDocument/2006/relationships/hyperlink" Target="http://dx.doi.org/10.2307/1932760" TargetMode="External"/><Relationship Id="rId461" Type="http://schemas.openxmlformats.org/officeDocument/2006/relationships/hyperlink" Target="http://paperpile.com/b/DMAOJn/jI23" TargetMode="External"/><Relationship Id="rId517" Type="http://schemas.openxmlformats.org/officeDocument/2006/relationships/hyperlink" Target="http://paperpile.com/b/DMAOJn/Ezx6" TargetMode="External"/><Relationship Id="rId559" Type="http://schemas.openxmlformats.org/officeDocument/2006/relationships/hyperlink" Target="http://paperpile.com/b/DMAOJn/N11W" TargetMode="External"/><Relationship Id="rId60" Type="http://schemas.openxmlformats.org/officeDocument/2006/relationships/hyperlink" Target="https://paperpile.com/c/DMAOJn/OZuM" TargetMode="External"/><Relationship Id="rId156" Type="http://schemas.openxmlformats.org/officeDocument/2006/relationships/hyperlink" Target="http://paperpile.com/b/DMAOJn/Qv70" TargetMode="External"/><Relationship Id="rId198" Type="http://schemas.openxmlformats.org/officeDocument/2006/relationships/hyperlink" Target="http://paperpile.com/b/DMAOJn/utId" TargetMode="External"/><Relationship Id="rId321" Type="http://schemas.openxmlformats.org/officeDocument/2006/relationships/hyperlink" Target="http://paperpile.com/b/DMAOJn/bwO9" TargetMode="External"/><Relationship Id="rId363" Type="http://schemas.openxmlformats.org/officeDocument/2006/relationships/hyperlink" Target="http://dx.doi.org/10.1111/mec.14863" TargetMode="External"/><Relationship Id="rId419" Type="http://schemas.openxmlformats.org/officeDocument/2006/relationships/hyperlink" Target="http://paperpile.com/b/DMAOJn/8N99" TargetMode="External"/><Relationship Id="rId570" Type="http://schemas.openxmlformats.org/officeDocument/2006/relationships/image" Target="media/image8.png"/><Relationship Id="rId223" Type="http://schemas.openxmlformats.org/officeDocument/2006/relationships/hyperlink" Target="http://paperpile.com/b/DMAOJn/MDe1" TargetMode="External"/><Relationship Id="rId430" Type="http://schemas.openxmlformats.org/officeDocument/2006/relationships/hyperlink" Target="http://paperpile.com/b/DMAOJn/y5yL" TargetMode="External"/><Relationship Id="rId18" Type="http://schemas.openxmlformats.org/officeDocument/2006/relationships/hyperlink" Target="https://paperpile.com/c/DMAOJn/msiO+S9dp" TargetMode="External"/><Relationship Id="rId265" Type="http://schemas.openxmlformats.org/officeDocument/2006/relationships/hyperlink" Target="http://paperpile.com/b/DMAOJn/OwPR" TargetMode="External"/><Relationship Id="rId472" Type="http://schemas.openxmlformats.org/officeDocument/2006/relationships/hyperlink" Target="http://paperpile.com/b/DMAOJn/kQaC" TargetMode="External"/><Relationship Id="rId528" Type="http://schemas.openxmlformats.org/officeDocument/2006/relationships/hyperlink" Target="http://paperpile.com/b/DMAOJn/cjEU" TargetMode="External"/><Relationship Id="rId125" Type="http://schemas.openxmlformats.org/officeDocument/2006/relationships/hyperlink" Target="http://paperpile.com/b/DMAOJn/h3IR" TargetMode="External"/><Relationship Id="rId167" Type="http://schemas.openxmlformats.org/officeDocument/2006/relationships/hyperlink" Target="http://paperpile.com/b/DMAOJn/BKMB" TargetMode="External"/><Relationship Id="rId332" Type="http://schemas.openxmlformats.org/officeDocument/2006/relationships/hyperlink" Target="http://paperpile.com/b/DMAOJn/7J6m" TargetMode="External"/><Relationship Id="rId374" Type="http://schemas.openxmlformats.org/officeDocument/2006/relationships/hyperlink" Target="http://paperpile.com/b/DMAOJn/ZoUg" TargetMode="External"/><Relationship Id="rId581" Type="http://schemas.openxmlformats.org/officeDocument/2006/relationships/footer" Target="footer1.xml"/><Relationship Id="rId71" Type="http://schemas.openxmlformats.org/officeDocument/2006/relationships/hyperlink" Target="https://paperpile.com/c/DMAOJn/4QuA+Xma3" TargetMode="External"/><Relationship Id="rId234" Type="http://schemas.openxmlformats.org/officeDocument/2006/relationships/hyperlink" Target="http://paperpile.com/b/DMAOJn/c3Qd" TargetMode="External"/><Relationship Id="rId2" Type="http://schemas.openxmlformats.org/officeDocument/2006/relationships/numbering" Target="numbering.xml"/><Relationship Id="rId29" Type="http://schemas.openxmlformats.org/officeDocument/2006/relationships/hyperlink" Target="https://paperpile.com/c/DMAOJn/BKMB" TargetMode="External"/><Relationship Id="rId276" Type="http://schemas.openxmlformats.org/officeDocument/2006/relationships/hyperlink" Target="http://paperpile.com/b/DMAOJn/zxgm" TargetMode="External"/><Relationship Id="rId441" Type="http://schemas.openxmlformats.org/officeDocument/2006/relationships/hyperlink" Target="http://paperpile.com/b/DMAOJn/ICk6" TargetMode="External"/><Relationship Id="rId483" Type="http://schemas.openxmlformats.org/officeDocument/2006/relationships/hyperlink" Target="http://paperpile.com/b/DMAOJn/pNym" TargetMode="External"/><Relationship Id="rId539" Type="http://schemas.openxmlformats.org/officeDocument/2006/relationships/hyperlink" Target="http://paperpile.com/b/DMAOJn/yDyH" TargetMode="External"/><Relationship Id="rId40" Type="http://schemas.openxmlformats.org/officeDocument/2006/relationships/hyperlink" Target="https://paperpile.com/c/DMAOJn/yRoJ" TargetMode="External"/><Relationship Id="rId136" Type="http://schemas.openxmlformats.org/officeDocument/2006/relationships/hyperlink" Target="http://paperpile.com/b/DMAOJn/5aok" TargetMode="External"/><Relationship Id="rId178" Type="http://schemas.openxmlformats.org/officeDocument/2006/relationships/hyperlink" Target="http://paperpile.com/b/DMAOJn/BKMB" TargetMode="External"/><Relationship Id="rId301" Type="http://schemas.openxmlformats.org/officeDocument/2006/relationships/hyperlink" Target="http://paperpile.com/b/DMAOJn/T3jC" TargetMode="External"/><Relationship Id="rId343" Type="http://schemas.openxmlformats.org/officeDocument/2006/relationships/hyperlink" Target="http://paperpile.com/b/DMAOJn/SkIL" TargetMode="External"/><Relationship Id="rId550" Type="http://schemas.openxmlformats.org/officeDocument/2006/relationships/hyperlink" Target="http://dx.doi.org/10.1038/sdata.2017.130" TargetMode="External"/><Relationship Id="rId82" Type="http://schemas.openxmlformats.org/officeDocument/2006/relationships/hyperlink" Target="https://paperpile.com/c/DMAOJn/sTHB" TargetMode="External"/><Relationship Id="rId203" Type="http://schemas.openxmlformats.org/officeDocument/2006/relationships/hyperlink" Target="http://paperpile.com/b/DMAOJn/8fVU" TargetMode="External"/><Relationship Id="rId385" Type="http://schemas.openxmlformats.org/officeDocument/2006/relationships/hyperlink" Target="http://paperpile.com/b/DMAOJn/mI8K" TargetMode="External"/><Relationship Id="rId245" Type="http://schemas.openxmlformats.org/officeDocument/2006/relationships/hyperlink" Target="http://dx.doi.org/10.1002/2016GL071039" TargetMode="External"/><Relationship Id="rId287" Type="http://schemas.openxmlformats.org/officeDocument/2006/relationships/hyperlink" Target="http://paperpile.com/b/DMAOJn/CCKm" TargetMode="External"/><Relationship Id="rId410" Type="http://schemas.openxmlformats.org/officeDocument/2006/relationships/hyperlink" Target="http://dx.doi.org/10.1098/rsbl.2016.0798" TargetMode="External"/><Relationship Id="rId452" Type="http://schemas.openxmlformats.org/officeDocument/2006/relationships/hyperlink" Target="http://paperpile.com/b/DMAOJn/BuWo" TargetMode="External"/><Relationship Id="rId494" Type="http://schemas.openxmlformats.org/officeDocument/2006/relationships/hyperlink" Target="http://paperpile.com/b/DMAOJn/OZuM" TargetMode="External"/><Relationship Id="rId508" Type="http://schemas.openxmlformats.org/officeDocument/2006/relationships/hyperlink" Target="http://paperpile.com/b/DMAOJn/NkLU" TargetMode="External"/><Relationship Id="rId105" Type="http://schemas.openxmlformats.org/officeDocument/2006/relationships/hyperlink" Target="http://paperpile.com/b/DMAOJn/Bgwc" TargetMode="External"/><Relationship Id="rId147" Type="http://schemas.openxmlformats.org/officeDocument/2006/relationships/hyperlink" Target="http://paperpile.com/b/DMAOJn/3hTC" TargetMode="External"/><Relationship Id="rId312" Type="http://schemas.openxmlformats.org/officeDocument/2006/relationships/hyperlink" Target="http://paperpile.com/b/DMAOJn/k4I9" TargetMode="External"/><Relationship Id="rId354" Type="http://schemas.openxmlformats.org/officeDocument/2006/relationships/hyperlink" Target="http://paperpile.com/b/DMAOJn/FalP" TargetMode="External"/><Relationship Id="rId51" Type="http://schemas.openxmlformats.org/officeDocument/2006/relationships/hyperlink" Target="https://paperpile.com/c/DMAOJn/Qv70" TargetMode="External"/><Relationship Id="rId93" Type="http://schemas.openxmlformats.org/officeDocument/2006/relationships/hyperlink" Target="https://paperpile.com/c/DMAOJn/CFE1" TargetMode="External"/><Relationship Id="rId189" Type="http://schemas.openxmlformats.org/officeDocument/2006/relationships/hyperlink" Target="http://paperpile.com/b/DMAOJn/BKMB" TargetMode="External"/><Relationship Id="rId396" Type="http://schemas.openxmlformats.org/officeDocument/2006/relationships/hyperlink" Target="http://dx.doi.org/10.1111/j.1365-2486.2011.02520.x" TargetMode="External"/><Relationship Id="rId561" Type="http://schemas.openxmlformats.org/officeDocument/2006/relationships/hyperlink" Target="http://paperpile.com/b/DMAOJn/N11W" TargetMode="External"/><Relationship Id="rId214" Type="http://schemas.openxmlformats.org/officeDocument/2006/relationships/hyperlink" Target="http://paperpile.com/b/DMAOJn/tYkk" TargetMode="External"/><Relationship Id="rId256" Type="http://schemas.openxmlformats.org/officeDocument/2006/relationships/hyperlink" Target="http://paperpile.com/b/DMAOJn/UPY3" TargetMode="External"/><Relationship Id="rId298" Type="http://schemas.openxmlformats.org/officeDocument/2006/relationships/hyperlink" Target="http://paperpile.com/b/DMAOJn/gqlK" TargetMode="External"/><Relationship Id="rId421" Type="http://schemas.openxmlformats.org/officeDocument/2006/relationships/hyperlink" Target="http://paperpile.com/b/DMAOJn/pj0M" TargetMode="External"/><Relationship Id="rId463" Type="http://schemas.openxmlformats.org/officeDocument/2006/relationships/hyperlink" Target="http://dx.doi.org/10.1093/icesjms/fsv254" TargetMode="External"/><Relationship Id="rId519" Type="http://schemas.openxmlformats.org/officeDocument/2006/relationships/hyperlink" Target="http://dx.doi.org/10.1111/mec.13111" TargetMode="External"/><Relationship Id="rId116" Type="http://schemas.openxmlformats.org/officeDocument/2006/relationships/hyperlink" Target="http://paperpile.com/b/DMAOJn/Am9b" TargetMode="External"/><Relationship Id="rId158" Type="http://schemas.openxmlformats.org/officeDocument/2006/relationships/hyperlink" Target="http://paperpile.com/b/DMAOJn/PKKi" TargetMode="External"/><Relationship Id="rId323" Type="http://schemas.openxmlformats.org/officeDocument/2006/relationships/hyperlink" Target="http://paperpile.com/b/DMAOJn/bwO9" TargetMode="External"/><Relationship Id="rId530" Type="http://schemas.openxmlformats.org/officeDocument/2006/relationships/hyperlink" Target="http://paperpile.com/b/DMAOJn/cjEU" TargetMode="External"/><Relationship Id="rId20" Type="http://schemas.openxmlformats.org/officeDocument/2006/relationships/hyperlink" Target="https://paperpile.com/c/DMAOJn/msiO+S9dp" TargetMode="External"/><Relationship Id="rId62" Type="http://schemas.openxmlformats.org/officeDocument/2006/relationships/hyperlink" Target="https://paperpile.com/c/DMAOJn/ZoUg" TargetMode="External"/><Relationship Id="rId365" Type="http://schemas.openxmlformats.org/officeDocument/2006/relationships/hyperlink" Target="http://paperpile.com/b/DMAOJn/YSh9" TargetMode="External"/><Relationship Id="rId572" Type="http://schemas.openxmlformats.org/officeDocument/2006/relationships/image" Target="media/image10.png"/><Relationship Id="rId225" Type="http://schemas.openxmlformats.org/officeDocument/2006/relationships/hyperlink" Target="http://paperpile.com/b/DMAOJn/MDe1" TargetMode="External"/><Relationship Id="rId267" Type="http://schemas.openxmlformats.org/officeDocument/2006/relationships/hyperlink" Target="http://paperpile.com/b/DMAOJn/OwPR" TargetMode="External"/><Relationship Id="rId432" Type="http://schemas.openxmlformats.org/officeDocument/2006/relationships/hyperlink" Target="http://paperpile.com/b/DMAOJn/1tRB" TargetMode="External"/><Relationship Id="rId474" Type="http://schemas.openxmlformats.org/officeDocument/2006/relationships/hyperlink" Target="http://paperpile.com/b/DMAOJn/kQaC" TargetMode="External"/><Relationship Id="rId127" Type="http://schemas.openxmlformats.org/officeDocument/2006/relationships/hyperlink" Target="http://paperpile.com/b/DMAOJn/h3IR" TargetMode="External"/><Relationship Id="rId31" Type="http://schemas.openxmlformats.org/officeDocument/2006/relationships/hyperlink" Target="https://paperpile.com/c/DMAOJn/epIz+bwO9" TargetMode="External"/><Relationship Id="rId73" Type="http://schemas.openxmlformats.org/officeDocument/2006/relationships/hyperlink" Target="https://paperpile.com/c/DMAOJn/qEYN" TargetMode="External"/><Relationship Id="rId169" Type="http://schemas.openxmlformats.org/officeDocument/2006/relationships/hyperlink" Target="http://paperpile.com/b/DMAOJn/BKMB" TargetMode="External"/><Relationship Id="rId334" Type="http://schemas.openxmlformats.org/officeDocument/2006/relationships/hyperlink" Target="http://paperpile.com/b/DMAOJn/gTlm" TargetMode="External"/><Relationship Id="rId376" Type="http://schemas.openxmlformats.org/officeDocument/2006/relationships/hyperlink" Target="http://paperpile.com/b/DMAOJn/ZoUg" TargetMode="External"/><Relationship Id="rId541" Type="http://schemas.openxmlformats.org/officeDocument/2006/relationships/hyperlink" Target="http://paperpile.com/b/DMAOJn/yDyH" TargetMode="External"/><Relationship Id="rId583"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paperpile.com/b/DMAOJn/BKMB" TargetMode="External"/><Relationship Id="rId236" Type="http://schemas.openxmlformats.org/officeDocument/2006/relationships/hyperlink" Target="http://paperpile.com/b/DMAOJn/c3Qd" TargetMode="External"/><Relationship Id="rId278" Type="http://schemas.openxmlformats.org/officeDocument/2006/relationships/hyperlink" Target="http://paperpile.com/b/DMAOJn/m4VW" TargetMode="External"/><Relationship Id="rId401" Type="http://schemas.openxmlformats.org/officeDocument/2006/relationships/hyperlink" Target="http://paperpile.com/b/DMAOJn/S9dp" TargetMode="External"/><Relationship Id="rId443" Type="http://schemas.openxmlformats.org/officeDocument/2006/relationships/hyperlink" Target="http://dx.doi.org/10.1111/gcb.12833" TargetMode="External"/><Relationship Id="rId303" Type="http://schemas.openxmlformats.org/officeDocument/2006/relationships/hyperlink" Target="http://paperpile.com/b/DMAOJn/T3jC" TargetMode="External"/><Relationship Id="rId485" Type="http://schemas.openxmlformats.org/officeDocument/2006/relationships/hyperlink" Target="http://paperpile.com/b/DMAOJn/pNym" TargetMode="External"/><Relationship Id="rId42" Type="http://schemas.openxmlformats.org/officeDocument/2006/relationships/hyperlink" Target="https://paperpile.com/c/DMAOJn/yRoJ" TargetMode="External"/><Relationship Id="rId84" Type="http://schemas.openxmlformats.org/officeDocument/2006/relationships/hyperlink" Target="https://paperpile.com/c/DMAOJn/XjgL" TargetMode="External"/><Relationship Id="rId138" Type="http://schemas.openxmlformats.org/officeDocument/2006/relationships/hyperlink" Target="http://paperpile.com/b/DMAOJn/5aok" TargetMode="External"/><Relationship Id="rId345" Type="http://schemas.openxmlformats.org/officeDocument/2006/relationships/hyperlink" Target="http://dx.doi.org/10.2983/035.035.0115" TargetMode="External"/><Relationship Id="rId387" Type="http://schemas.openxmlformats.org/officeDocument/2006/relationships/hyperlink" Target="http://paperpile.com/b/DMAOJn/mI8K" TargetMode="External"/><Relationship Id="rId510" Type="http://schemas.openxmlformats.org/officeDocument/2006/relationships/hyperlink" Target="http://paperpile.com/b/DMAOJn/NkLU" TargetMode="External"/><Relationship Id="rId552" Type="http://schemas.openxmlformats.org/officeDocument/2006/relationships/hyperlink" Target="http://paperpile.com/b/DMAOJn/RDtQ" TargetMode="External"/><Relationship Id="rId191" Type="http://schemas.openxmlformats.org/officeDocument/2006/relationships/hyperlink" Target="http://paperpile.com/b/DMAOJn/BKMB" TargetMode="External"/><Relationship Id="rId205" Type="http://schemas.openxmlformats.org/officeDocument/2006/relationships/hyperlink" Target="http://paperpile.com/b/DMAOJn/8fVU" TargetMode="External"/><Relationship Id="rId247" Type="http://schemas.openxmlformats.org/officeDocument/2006/relationships/hyperlink" Target="http://paperpile.com/b/DMAOJn/hTGc" TargetMode="External"/><Relationship Id="rId412" Type="http://schemas.openxmlformats.org/officeDocument/2006/relationships/hyperlink" Target="http://paperpile.com/b/DMAOJn/CFE1" TargetMode="External"/><Relationship Id="rId107" Type="http://schemas.openxmlformats.org/officeDocument/2006/relationships/hyperlink" Target="http://paperpile.com/b/DMAOJn/Bgwc" TargetMode="External"/><Relationship Id="rId289" Type="http://schemas.openxmlformats.org/officeDocument/2006/relationships/hyperlink" Target="http://paperpile.com/b/DMAOJn/CCKm" TargetMode="External"/><Relationship Id="rId454" Type="http://schemas.openxmlformats.org/officeDocument/2006/relationships/hyperlink" Target="http://paperpile.com/b/DMAOJn/BuWo" TargetMode="External"/><Relationship Id="rId496" Type="http://schemas.openxmlformats.org/officeDocument/2006/relationships/hyperlink" Target="http://paperpile.com/b/DMAOJn/OZuM" TargetMode="External"/><Relationship Id="rId11" Type="http://schemas.microsoft.com/office/2016/09/relationships/commentsIds" Target="commentsIds.xml"/><Relationship Id="rId53" Type="http://schemas.openxmlformats.org/officeDocument/2006/relationships/hyperlink" Target="https://paperpile.com/c/DMAOJn/y5yL" TargetMode="External"/><Relationship Id="rId149" Type="http://schemas.openxmlformats.org/officeDocument/2006/relationships/hyperlink" Target="http://dx.doi.org/10.1093/icb/ict049" TargetMode="External"/><Relationship Id="rId314" Type="http://schemas.openxmlformats.org/officeDocument/2006/relationships/hyperlink" Target="http://paperpile.com/b/DMAOJn/k4I9" TargetMode="External"/><Relationship Id="rId356" Type="http://schemas.openxmlformats.org/officeDocument/2006/relationships/hyperlink" Target="http://paperpile.com/b/DMAOJn/FalP" TargetMode="External"/><Relationship Id="rId398" Type="http://schemas.openxmlformats.org/officeDocument/2006/relationships/hyperlink" Target="http://paperpile.com/b/DMAOJn/S9dp" TargetMode="External"/><Relationship Id="rId521" Type="http://schemas.openxmlformats.org/officeDocument/2006/relationships/hyperlink" Target="http://paperpile.com/b/DMAOJn/epIz" TargetMode="External"/><Relationship Id="rId563" Type="http://schemas.openxmlformats.org/officeDocument/2006/relationships/image" Target="media/image1.png"/><Relationship Id="rId95" Type="http://schemas.openxmlformats.org/officeDocument/2006/relationships/hyperlink" Target="https://paperpile.com/c/DMAOJn/utId" TargetMode="External"/><Relationship Id="rId160" Type="http://schemas.openxmlformats.org/officeDocument/2006/relationships/hyperlink" Target="http://paperpile.com/b/DMAOJn/PKKi" TargetMode="External"/><Relationship Id="rId216" Type="http://schemas.openxmlformats.org/officeDocument/2006/relationships/hyperlink" Target="http://paperpile.com/b/DMAOJn/tYkk" TargetMode="External"/><Relationship Id="rId423" Type="http://schemas.openxmlformats.org/officeDocument/2006/relationships/hyperlink" Target="http://paperpile.com/b/DMAOJn/pj0M" TargetMode="External"/><Relationship Id="rId258" Type="http://schemas.openxmlformats.org/officeDocument/2006/relationships/hyperlink" Target="http://dx.doi.org/10.1038/s41598-017-11442-3" TargetMode="External"/><Relationship Id="rId465" Type="http://schemas.openxmlformats.org/officeDocument/2006/relationships/hyperlink" Target="http://paperpile.com/b/DMAOJn/6kYq" TargetMode="External"/><Relationship Id="rId22" Type="http://schemas.openxmlformats.org/officeDocument/2006/relationships/hyperlink" Target="https://paperpile.com/c/DMAOJn/msiO+S9dp" TargetMode="External"/><Relationship Id="rId64" Type="http://schemas.openxmlformats.org/officeDocument/2006/relationships/hyperlink" Target="https://paperpile.com/c/DMAOJn/qEYN" TargetMode="External"/><Relationship Id="rId118" Type="http://schemas.openxmlformats.org/officeDocument/2006/relationships/hyperlink" Target="http://paperpile.com/b/DMAOJn/BxXn" TargetMode="External"/><Relationship Id="rId325" Type="http://schemas.openxmlformats.org/officeDocument/2006/relationships/hyperlink" Target="http://dx.doi.org/10.1016/j.marenvres.2019.02.011" TargetMode="External"/><Relationship Id="rId367" Type="http://schemas.openxmlformats.org/officeDocument/2006/relationships/hyperlink" Target="http://paperpile.com/b/DMAOJn/YSh9" TargetMode="External"/><Relationship Id="rId532" Type="http://schemas.openxmlformats.org/officeDocument/2006/relationships/hyperlink" Target="http://paperpile.com/b/DMAOJn/cjEU" TargetMode="External"/><Relationship Id="rId574" Type="http://schemas.openxmlformats.org/officeDocument/2006/relationships/image" Target="media/image12.png"/><Relationship Id="rId171" Type="http://schemas.openxmlformats.org/officeDocument/2006/relationships/hyperlink" Target="http://paperpile.com/b/DMAOJn/BKMB" TargetMode="External"/><Relationship Id="rId227" Type="http://schemas.openxmlformats.org/officeDocument/2006/relationships/hyperlink" Target="http://paperpile.com/b/DMAOJn/CiIB" TargetMode="External"/><Relationship Id="rId269" Type="http://schemas.openxmlformats.org/officeDocument/2006/relationships/hyperlink" Target="http://paperpile.com/b/DMAOJn/OwPR" TargetMode="External"/><Relationship Id="rId434" Type="http://schemas.openxmlformats.org/officeDocument/2006/relationships/hyperlink" Target="http://paperpile.com/b/DMAOJn/1tRB" TargetMode="External"/><Relationship Id="rId476" Type="http://schemas.openxmlformats.org/officeDocument/2006/relationships/hyperlink" Target="http://paperpile.com/b/DMAOJn/oVxq" TargetMode="External"/><Relationship Id="rId33" Type="http://schemas.openxmlformats.org/officeDocument/2006/relationships/hyperlink" Target="https://paperpile.com/c/DMAOJn/epIz+bwO9" TargetMode="External"/><Relationship Id="rId129" Type="http://schemas.openxmlformats.org/officeDocument/2006/relationships/hyperlink" Target="http://dx.doi.org/10.1016/j.biocon.2015.11.015" TargetMode="External"/><Relationship Id="rId280" Type="http://schemas.openxmlformats.org/officeDocument/2006/relationships/hyperlink" Target="http://paperpile.com/b/DMAOJn/m4VW" TargetMode="External"/><Relationship Id="rId336" Type="http://schemas.openxmlformats.org/officeDocument/2006/relationships/hyperlink" Target="http://paperpile.com/b/DMAOJn/gTlm" TargetMode="External"/><Relationship Id="rId501" Type="http://schemas.openxmlformats.org/officeDocument/2006/relationships/hyperlink" Target="http://paperpile.com/b/DMAOJn/4S67" TargetMode="External"/><Relationship Id="rId543" Type="http://schemas.openxmlformats.org/officeDocument/2006/relationships/hyperlink" Target="http://paperpile.com/b/DMAOJn/yDyH" TargetMode="External"/><Relationship Id="rId75" Type="http://schemas.openxmlformats.org/officeDocument/2006/relationships/hyperlink" Target="https://paperpile.com/c/DMAOJn/qEYN" TargetMode="External"/><Relationship Id="rId140" Type="http://schemas.openxmlformats.org/officeDocument/2006/relationships/hyperlink" Target="http://paperpile.com/b/DMAOJn/5aok" TargetMode="External"/><Relationship Id="rId182" Type="http://schemas.openxmlformats.org/officeDocument/2006/relationships/hyperlink" Target="http://paperpile.com/b/DMAOJn/BKMB" TargetMode="External"/><Relationship Id="rId378" Type="http://schemas.openxmlformats.org/officeDocument/2006/relationships/hyperlink" Target="http://paperpile.com/b/DMAOJn/YOvJ" TargetMode="External"/><Relationship Id="rId403" Type="http://schemas.openxmlformats.org/officeDocument/2006/relationships/hyperlink" Target="http://paperpile.com/b/DMAOJn/E8iE" TargetMode="External"/><Relationship Id="rId585"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hyperlink" Target="http://paperpile.com/b/DMAOJn/c3Qd" TargetMode="External"/><Relationship Id="rId445" Type="http://schemas.openxmlformats.org/officeDocument/2006/relationships/hyperlink" Target="http://paperpile.com/b/DMAOJn/LNlq" TargetMode="External"/><Relationship Id="rId487" Type="http://schemas.openxmlformats.org/officeDocument/2006/relationships/hyperlink" Target="http://dx.doi.org/10.1038/s41598-018-24455-3" TargetMode="External"/><Relationship Id="rId291" Type="http://schemas.openxmlformats.org/officeDocument/2006/relationships/hyperlink" Target="http://paperpile.com/b/DMAOJn/XjgL" TargetMode="External"/><Relationship Id="rId305" Type="http://schemas.openxmlformats.org/officeDocument/2006/relationships/hyperlink" Target="http://dx.doi.org/10.5194/bg-12-6085-2015" TargetMode="External"/><Relationship Id="rId347" Type="http://schemas.openxmlformats.org/officeDocument/2006/relationships/hyperlink" Target="http://paperpile.com/b/DMAOJn/98DX" TargetMode="External"/><Relationship Id="rId512" Type="http://schemas.openxmlformats.org/officeDocument/2006/relationships/hyperlink" Target="http://paperpile.com/b/DMAOJn/Ezx6" TargetMode="External"/><Relationship Id="rId44" Type="http://schemas.openxmlformats.org/officeDocument/2006/relationships/hyperlink" Target="https://paperpile.com/c/DMAOJn/kQaC" TargetMode="External"/><Relationship Id="rId86" Type="http://schemas.openxmlformats.org/officeDocument/2006/relationships/hyperlink" Target="https://paperpile.com/c/DMAOJn/y5yL" TargetMode="External"/><Relationship Id="rId151" Type="http://schemas.openxmlformats.org/officeDocument/2006/relationships/hyperlink" Target="http://paperpile.com/b/DMAOJn/Qv70" TargetMode="External"/><Relationship Id="rId389" Type="http://schemas.openxmlformats.org/officeDocument/2006/relationships/hyperlink" Target="http://paperpile.com/b/DMAOJn/mI8K" TargetMode="External"/><Relationship Id="rId554" Type="http://schemas.openxmlformats.org/officeDocument/2006/relationships/hyperlink" Target="http://paperpile.com/b/DMAOJn/RDtQ" TargetMode="External"/><Relationship Id="rId193" Type="http://schemas.openxmlformats.org/officeDocument/2006/relationships/hyperlink" Target="http://dx.doi.org/10.3389/fphys.2018.01349" TargetMode="External"/><Relationship Id="rId207" Type="http://schemas.openxmlformats.org/officeDocument/2006/relationships/hyperlink" Target="http://paperpile.com/b/DMAOJn/8fVU" TargetMode="External"/><Relationship Id="rId249" Type="http://schemas.openxmlformats.org/officeDocument/2006/relationships/hyperlink" Target="http://paperpile.com/b/DMAOJn/hTGc" TargetMode="External"/><Relationship Id="rId414" Type="http://schemas.openxmlformats.org/officeDocument/2006/relationships/hyperlink" Target="http://paperpile.com/b/DMAOJn/CFE1" TargetMode="External"/><Relationship Id="rId456" Type="http://schemas.openxmlformats.org/officeDocument/2006/relationships/hyperlink" Target="http://paperpile.com/b/DMAOJn/BuWo" TargetMode="External"/><Relationship Id="rId498" Type="http://schemas.openxmlformats.org/officeDocument/2006/relationships/hyperlink" Target="http://paperpile.com/b/DMAOJn/OZuM" TargetMode="External"/><Relationship Id="rId13" Type="http://schemas.openxmlformats.org/officeDocument/2006/relationships/hyperlink" Target="https://paperpile.com/c/DMAOJn/c3Qd+utId" TargetMode="External"/><Relationship Id="rId109" Type="http://schemas.openxmlformats.org/officeDocument/2006/relationships/hyperlink" Target="http://paperpile.com/b/DMAOJn/Bgwc" TargetMode="External"/><Relationship Id="rId260" Type="http://schemas.openxmlformats.org/officeDocument/2006/relationships/hyperlink" Target="http://paperpile.com/b/DMAOJn/4QuA" TargetMode="External"/><Relationship Id="rId316" Type="http://schemas.openxmlformats.org/officeDocument/2006/relationships/hyperlink" Target="http://paperpile.com/b/DMAOJn/k4I9" TargetMode="External"/><Relationship Id="rId523" Type="http://schemas.openxmlformats.org/officeDocument/2006/relationships/hyperlink" Target="http://paperpile.com/b/DMAOJn/epIz" TargetMode="External"/><Relationship Id="rId55" Type="http://schemas.openxmlformats.org/officeDocument/2006/relationships/hyperlink" Target="https://paperpile.com/c/DMAOJn/CFE1+5aok" TargetMode="External"/><Relationship Id="rId97" Type="http://schemas.openxmlformats.org/officeDocument/2006/relationships/hyperlink" Target="https://paperpile.com/c/DMAOJn/yRoJ" TargetMode="External"/><Relationship Id="rId120" Type="http://schemas.openxmlformats.org/officeDocument/2006/relationships/hyperlink" Target="http://paperpile.com/b/DMAOJn/BxXn" TargetMode="External"/><Relationship Id="rId358" Type="http://schemas.openxmlformats.org/officeDocument/2006/relationships/hyperlink" Target="http://paperpile.com/b/DMAOJn/kcRL" TargetMode="External"/><Relationship Id="rId565" Type="http://schemas.openxmlformats.org/officeDocument/2006/relationships/image" Target="media/image3.png"/><Relationship Id="rId162" Type="http://schemas.openxmlformats.org/officeDocument/2006/relationships/hyperlink" Target="http://paperpile.com/b/DMAOJn/PKKi" TargetMode="External"/><Relationship Id="rId218" Type="http://schemas.openxmlformats.org/officeDocument/2006/relationships/hyperlink" Target="http://dx.doi.org/10.1016/j.aquaculture.2005.02.038" TargetMode="External"/><Relationship Id="rId425" Type="http://schemas.openxmlformats.org/officeDocument/2006/relationships/hyperlink" Target="http://paperpile.com/b/DMAOJn/pj0M" TargetMode="External"/><Relationship Id="rId467" Type="http://schemas.openxmlformats.org/officeDocument/2006/relationships/hyperlink" Target="http://paperpile.com/b/DMAOJn/6kYq" TargetMode="External"/><Relationship Id="rId271" Type="http://schemas.openxmlformats.org/officeDocument/2006/relationships/hyperlink" Target="http://paperpile.com/b/DMAOJn/zxgm" TargetMode="External"/><Relationship Id="rId24" Type="http://schemas.openxmlformats.org/officeDocument/2006/relationships/hyperlink" Target="https://paperpile.com/c/DMAOJn/E8iE" TargetMode="External"/><Relationship Id="rId66" Type="http://schemas.openxmlformats.org/officeDocument/2006/relationships/hyperlink" Target="https://paperpile.com/c/DMAOJn/OwPR" TargetMode="External"/><Relationship Id="rId131" Type="http://schemas.openxmlformats.org/officeDocument/2006/relationships/hyperlink" Target="http://paperpile.com/b/DMAOJn/acfL" TargetMode="External"/><Relationship Id="rId327" Type="http://schemas.openxmlformats.org/officeDocument/2006/relationships/hyperlink" Target="http://paperpile.com/b/DMAOJn/7J6m" TargetMode="External"/><Relationship Id="rId369" Type="http://schemas.openxmlformats.org/officeDocument/2006/relationships/hyperlink" Target="http://paperpile.com/b/DMAOJn/YSh9" TargetMode="External"/><Relationship Id="rId534" Type="http://schemas.openxmlformats.org/officeDocument/2006/relationships/hyperlink" Target="http://paperpile.com/b/DMAOJn/yRoJ" TargetMode="External"/><Relationship Id="rId576" Type="http://schemas.openxmlformats.org/officeDocument/2006/relationships/hyperlink" Target="http://www.fao.org/docrep/007/y5720e/y5720e06.htm" TargetMode="External"/><Relationship Id="rId173" Type="http://schemas.openxmlformats.org/officeDocument/2006/relationships/hyperlink" Target="http://paperpile.com/b/DMAOJn/BKMB" TargetMode="External"/><Relationship Id="rId229" Type="http://schemas.openxmlformats.org/officeDocument/2006/relationships/hyperlink" Target="http://paperpile.com/b/DMAOJn/CiIB" TargetMode="External"/><Relationship Id="rId380" Type="http://schemas.openxmlformats.org/officeDocument/2006/relationships/hyperlink" Target="http://paperpile.com/b/DMAOJn/YOvJ" TargetMode="External"/><Relationship Id="rId436" Type="http://schemas.openxmlformats.org/officeDocument/2006/relationships/hyperlink" Target="http://paperpile.com/b/DMAOJn/1tRB" TargetMode="External"/><Relationship Id="rId240" Type="http://schemas.openxmlformats.org/officeDocument/2006/relationships/hyperlink" Target="http://paperpile.com/b/DMAOJn/qEYN" TargetMode="External"/><Relationship Id="rId478" Type="http://schemas.openxmlformats.org/officeDocument/2006/relationships/hyperlink" Target="http://paperpile.com/b/DMAOJn/oVxq" TargetMode="External"/><Relationship Id="rId35" Type="http://schemas.openxmlformats.org/officeDocument/2006/relationships/hyperlink" Target="https://paperpile.com/c/DMAOJn/UPY3" TargetMode="External"/><Relationship Id="rId77" Type="http://schemas.openxmlformats.org/officeDocument/2006/relationships/hyperlink" Target="https://paperpile.com/c/DMAOJn/PKKi" TargetMode="External"/><Relationship Id="rId100" Type="http://schemas.openxmlformats.org/officeDocument/2006/relationships/hyperlink" Target="https://paperpile.com/c/DMAOJn/cjEU" TargetMode="External"/><Relationship Id="rId282" Type="http://schemas.openxmlformats.org/officeDocument/2006/relationships/hyperlink" Target="http://paperpile.com/b/DMAOJn/m4VW" TargetMode="External"/><Relationship Id="rId338" Type="http://schemas.openxmlformats.org/officeDocument/2006/relationships/hyperlink" Target="http://paperpile.com/b/DMAOJn/gTlm" TargetMode="External"/><Relationship Id="rId503" Type="http://schemas.openxmlformats.org/officeDocument/2006/relationships/hyperlink" Target="http://paperpile.com/b/DMAOJn/4S67" TargetMode="External"/><Relationship Id="rId545" Type="http://schemas.openxmlformats.org/officeDocument/2006/relationships/hyperlink" Target="http://paperpile.com/b/DMAOJn/Xma3" TargetMode="External"/><Relationship Id="rId8" Type="http://schemas.openxmlformats.org/officeDocument/2006/relationships/hyperlink" Target="mailto:lhs3@uw.edu" TargetMode="External"/><Relationship Id="rId142" Type="http://schemas.openxmlformats.org/officeDocument/2006/relationships/hyperlink" Target="http://paperpile.com/b/DMAOJn/3hTC" TargetMode="External"/><Relationship Id="rId184" Type="http://schemas.openxmlformats.org/officeDocument/2006/relationships/hyperlink" Target="http://paperpile.com/b/DMAOJn/BKMB" TargetMode="External"/><Relationship Id="rId391" Type="http://schemas.openxmlformats.org/officeDocument/2006/relationships/hyperlink" Target="http://paperpile.com/b/DMAOJn/msiO" TargetMode="External"/><Relationship Id="rId405" Type="http://schemas.openxmlformats.org/officeDocument/2006/relationships/hyperlink" Target="http://paperpile.com/b/DMAOJn/E8iE" TargetMode="External"/><Relationship Id="rId447" Type="http://schemas.openxmlformats.org/officeDocument/2006/relationships/hyperlink" Target="http://paperpile.com/b/DMAOJn/LNlq" TargetMode="External"/><Relationship Id="rId251" Type="http://schemas.openxmlformats.org/officeDocument/2006/relationships/hyperlink" Target="http://paperpile.com/b/DMAOJn/hTGc" TargetMode="External"/><Relationship Id="rId489" Type="http://schemas.openxmlformats.org/officeDocument/2006/relationships/hyperlink" Target="http://paperpile.com/b/DMAOJn/OeTo" TargetMode="External"/><Relationship Id="rId46" Type="http://schemas.openxmlformats.org/officeDocument/2006/relationships/hyperlink" Target="https://paperpile.com/c/DMAOJn/kQaC" TargetMode="External"/><Relationship Id="rId293" Type="http://schemas.openxmlformats.org/officeDocument/2006/relationships/hyperlink" Target="http://paperpile.com/b/DMAOJn/XjgL" TargetMode="External"/><Relationship Id="rId307" Type="http://schemas.openxmlformats.org/officeDocument/2006/relationships/hyperlink" Target="http://paperpile.com/b/DMAOJn/FBle" TargetMode="External"/><Relationship Id="rId349" Type="http://schemas.openxmlformats.org/officeDocument/2006/relationships/hyperlink" Target="http://paperpile.com/b/DMAOJn/98DX" TargetMode="External"/><Relationship Id="rId514" Type="http://schemas.openxmlformats.org/officeDocument/2006/relationships/hyperlink" Target="http://paperpile.com/b/DMAOJn/Ezx6" TargetMode="External"/><Relationship Id="rId556" Type="http://schemas.openxmlformats.org/officeDocument/2006/relationships/hyperlink" Target="http://dx.doi.org/10.18637/jss.v077.b02" TargetMode="External"/><Relationship Id="rId88" Type="http://schemas.openxmlformats.org/officeDocument/2006/relationships/hyperlink" Target="https://paperpile.com/c/DMAOJn/5aok" TargetMode="External"/><Relationship Id="rId111" Type="http://schemas.openxmlformats.org/officeDocument/2006/relationships/hyperlink" Target="https://onlinelibrary.wiley.com/doi/abs/10.4319/lo.2012.57.3.0698" TargetMode="External"/><Relationship Id="rId153" Type="http://schemas.openxmlformats.org/officeDocument/2006/relationships/hyperlink" Target="http://paperpile.com/b/DMAOJn/Qv70" TargetMode="External"/><Relationship Id="rId195" Type="http://schemas.openxmlformats.org/officeDocument/2006/relationships/hyperlink" Target="http://paperpile.com/b/DMAOJn/utId" TargetMode="External"/><Relationship Id="rId209" Type="http://schemas.openxmlformats.org/officeDocument/2006/relationships/hyperlink" Target="http://paperpile.com/b/DMAOJn/8fVU" TargetMode="External"/><Relationship Id="rId360" Type="http://schemas.openxmlformats.org/officeDocument/2006/relationships/hyperlink" Target="http://paperpile.com/b/DMAOJn/kcRL" TargetMode="External"/><Relationship Id="rId416" Type="http://schemas.openxmlformats.org/officeDocument/2006/relationships/hyperlink" Target="http://paperpile.com/b/DMAOJn/CFE1" TargetMode="External"/><Relationship Id="rId220" Type="http://schemas.openxmlformats.org/officeDocument/2006/relationships/hyperlink" Target="http://paperpile.com/b/DMAOJn/MDe1" TargetMode="External"/><Relationship Id="rId458" Type="http://schemas.openxmlformats.org/officeDocument/2006/relationships/hyperlink" Target="http://paperpile.com/b/DMAOJn/jI23" TargetMode="External"/><Relationship Id="rId15" Type="http://schemas.openxmlformats.org/officeDocument/2006/relationships/hyperlink" Target="https://paperpile.com/c/DMAOJn/msiO+S9dp" TargetMode="External"/><Relationship Id="rId57" Type="http://schemas.openxmlformats.org/officeDocument/2006/relationships/hyperlink" Target="https://paperpile.com/c/DMAOJn/CFE1+5aok" TargetMode="External"/><Relationship Id="rId262" Type="http://schemas.openxmlformats.org/officeDocument/2006/relationships/hyperlink" Target="http://paperpile.com/b/DMAOJn/4QuA" TargetMode="External"/><Relationship Id="rId318" Type="http://schemas.openxmlformats.org/officeDocument/2006/relationships/hyperlink" Target="http://paperpile.com/b/DMAOJn/bwO9" TargetMode="External"/><Relationship Id="rId525" Type="http://schemas.openxmlformats.org/officeDocument/2006/relationships/hyperlink" Target="http://paperpile.com/b/DMAOJn/epIz" TargetMode="External"/><Relationship Id="rId567" Type="http://schemas.openxmlformats.org/officeDocument/2006/relationships/image" Target="media/image5.png"/><Relationship Id="rId99" Type="http://schemas.openxmlformats.org/officeDocument/2006/relationships/hyperlink" Target="https://paperpile.com/c/DMAOJn/yRoJ" TargetMode="External"/><Relationship Id="rId122" Type="http://schemas.openxmlformats.org/officeDocument/2006/relationships/hyperlink" Target="http://paperpile.com/b/DMAOJn/BxXn" TargetMode="External"/><Relationship Id="rId164" Type="http://schemas.openxmlformats.org/officeDocument/2006/relationships/hyperlink" Target="http://paperpile.com/b/DMAOJn/BKMB" TargetMode="External"/><Relationship Id="rId371" Type="http://schemas.openxmlformats.org/officeDocument/2006/relationships/hyperlink" Target="http://dx.doi.org/10.1016/j.rsma.2019.100733" TargetMode="External"/><Relationship Id="rId427" Type="http://schemas.openxmlformats.org/officeDocument/2006/relationships/hyperlink" Target="http://paperpile.com/b/DMAOJn/y5yL" TargetMode="External"/><Relationship Id="rId469" Type="http://schemas.openxmlformats.org/officeDocument/2006/relationships/hyperlink" Target="http://dx.doi.org/10.1146/annurev-marine-120709-142756" TargetMode="External"/><Relationship Id="rId26" Type="http://schemas.openxmlformats.org/officeDocument/2006/relationships/hyperlink" Target="https://paperpile.com/c/DMAOJn/E8iE" TargetMode="External"/><Relationship Id="rId231" Type="http://schemas.openxmlformats.org/officeDocument/2006/relationships/hyperlink" Target="http://paperpile.com/b/DMAOJn/sTHB" TargetMode="External"/><Relationship Id="rId273" Type="http://schemas.openxmlformats.org/officeDocument/2006/relationships/hyperlink" Target="http://paperpile.com/b/DMAOJn/zxgm" TargetMode="External"/><Relationship Id="rId329" Type="http://schemas.openxmlformats.org/officeDocument/2006/relationships/hyperlink" Target="http://paperpile.com/b/DMAOJn/7J6m" TargetMode="External"/><Relationship Id="rId480" Type="http://schemas.openxmlformats.org/officeDocument/2006/relationships/hyperlink" Target="http://paperpile.com/b/DMAOJn/oVxq" TargetMode="External"/><Relationship Id="rId536" Type="http://schemas.openxmlformats.org/officeDocument/2006/relationships/hyperlink" Target="http://paperpile.com/b/DMAOJn/yRoJ" TargetMode="External"/><Relationship Id="rId68" Type="http://schemas.openxmlformats.org/officeDocument/2006/relationships/hyperlink" Target="https://paperpile.com/c/DMAOJn/OwPR" TargetMode="External"/><Relationship Id="rId133" Type="http://schemas.openxmlformats.org/officeDocument/2006/relationships/hyperlink" Target="https://www.westcoast.fisheries.noaa.gov/publications/aquaculture/olympia_oyster_restoration_plan_final.pdf" TargetMode="External"/><Relationship Id="rId175" Type="http://schemas.openxmlformats.org/officeDocument/2006/relationships/hyperlink" Target="http://paperpile.com/b/DMAOJn/BKMB" TargetMode="External"/><Relationship Id="rId340" Type="http://schemas.openxmlformats.org/officeDocument/2006/relationships/hyperlink" Target="http://paperpile.com/b/DMAOJn/SkIL" TargetMode="External"/><Relationship Id="rId578" Type="http://schemas.openxmlformats.org/officeDocument/2006/relationships/image" Target="media/image14.emf"/><Relationship Id="rId200" Type="http://schemas.openxmlformats.org/officeDocument/2006/relationships/hyperlink" Target="http://dx.doi.org/10.1111/gcb.13903" TargetMode="External"/><Relationship Id="rId382" Type="http://schemas.openxmlformats.org/officeDocument/2006/relationships/hyperlink" Target="http://paperpile.com/b/DMAOJn/YOvJ" TargetMode="External"/><Relationship Id="rId438" Type="http://schemas.openxmlformats.org/officeDocument/2006/relationships/hyperlink" Target="http://paperpile.com/b/DMAOJn/ICk6" TargetMode="External"/><Relationship Id="rId242" Type="http://schemas.openxmlformats.org/officeDocument/2006/relationships/hyperlink" Target="http://paperpile.com/b/DMAOJn/qEYN" TargetMode="External"/><Relationship Id="rId284" Type="http://schemas.openxmlformats.org/officeDocument/2006/relationships/hyperlink" Target="http://paperpile.com/b/DMAOJn/CCKm" TargetMode="External"/><Relationship Id="rId491" Type="http://schemas.openxmlformats.org/officeDocument/2006/relationships/hyperlink" Target="http://paperpile.com/b/DMAOJn/OeTo" TargetMode="External"/><Relationship Id="rId505" Type="http://schemas.openxmlformats.org/officeDocument/2006/relationships/hyperlink" Target="http://dx.doi.org/10.1002/bies.201300113" TargetMode="External"/><Relationship Id="rId37" Type="http://schemas.openxmlformats.org/officeDocument/2006/relationships/hyperlink" Target="https://paperpile.com/c/DMAOJn/Am9b" TargetMode="External"/><Relationship Id="rId79" Type="http://schemas.openxmlformats.org/officeDocument/2006/relationships/hyperlink" Target="https://paperpile.com/c/DMAOJn/sTHB" TargetMode="External"/><Relationship Id="rId102" Type="http://schemas.openxmlformats.org/officeDocument/2006/relationships/hyperlink" Target="https://paperpile.com/c/DMAOJn/N11W" TargetMode="External"/><Relationship Id="rId144" Type="http://schemas.openxmlformats.org/officeDocument/2006/relationships/hyperlink" Target="http://paperpile.com/b/DMAOJn/3hTC" TargetMode="External"/><Relationship Id="rId547" Type="http://schemas.openxmlformats.org/officeDocument/2006/relationships/hyperlink" Target="http://paperpile.com/b/DMAOJn/Xma3" TargetMode="External"/><Relationship Id="rId90" Type="http://schemas.openxmlformats.org/officeDocument/2006/relationships/hyperlink" Target="https://paperpile.com/c/DMAOJn/5aok" TargetMode="External"/><Relationship Id="rId186" Type="http://schemas.openxmlformats.org/officeDocument/2006/relationships/hyperlink" Target="http://paperpile.com/b/DMAOJn/BKMB" TargetMode="External"/><Relationship Id="rId351" Type="http://schemas.openxmlformats.org/officeDocument/2006/relationships/hyperlink" Target="http://dx.doi.org/10.1242/jeb.094474" TargetMode="External"/><Relationship Id="rId393" Type="http://schemas.openxmlformats.org/officeDocument/2006/relationships/hyperlink" Target="http://paperpile.com/b/DMAOJn/msiO" TargetMode="External"/><Relationship Id="rId407" Type="http://schemas.openxmlformats.org/officeDocument/2006/relationships/hyperlink" Target="http://paperpile.com/b/DMAOJn/E8iE" TargetMode="External"/><Relationship Id="rId449" Type="http://schemas.openxmlformats.org/officeDocument/2006/relationships/hyperlink" Target="http://dx.doi.org/10.1242/jeb.123018" TargetMode="External"/><Relationship Id="rId211" Type="http://schemas.openxmlformats.org/officeDocument/2006/relationships/hyperlink" Target="http://dx.doi.org/10.1016/j.ecss.2012.12.003" TargetMode="External"/><Relationship Id="rId253" Type="http://schemas.openxmlformats.org/officeDocument/2006/relationships/hyperlink" Target="http://paperpile.com/b/DMAOJn/UPY3" TargetMode="External"/><Relationship Id="rId295" Type="http://schemas.openxmlformats.org/officeDocument/2006/relationships/hyperlink" Target="http://paperpile.com/b/DMAOJn/XjgL" TargetMode="External"/><Relationship Id="rId309" Type="http://schemas.openxmlformats.org/officeDocument/2006/relationships/hyperlink" Target="http://paperpile.com/b/DMAOJn/FBle" TargetMode="External"/><Relationship Id="rId460" Type="http://schemas.openxmlformats.org/officeDocument/2006/relationships/hyperlink" Target="http://paperpile.com/b/DMAOJn/jI23" TargetMode="External"/><Relationship Id="rId516" Type="http://schemas.openxmlformats.org/officeDocument/2006/relationships/hyperlink" Target="http://paperpile.com/b/DMAOJn/Ezx6" TargetMode="External"/><Relationship Id="rId48" Type="http://schemas.openxmlformats.org/officeDocument/2006/relationships/hyperlink" Target="https://paperpile.com/c/DMAOJn/gqlK+gTlm+hTGc" TargetMode="External"/><Relationship Id="rId113" Type="http://schemas.openxmlformats.org/officeDocument/2006/relationships/hyperlink" Target="http://paperpile.com/b/DMAOJn/Am9b" TargetMode="External"/><Relationship Id="rId320" Type="http://schemas.openxmlformats.org/officeDocument/2006/relationships/hyperlink" Target="http://paperpile.com/b/DMAOJn/bwO9" TargetMode="External"/><Relationship Id="rId558" Type="http://schemas.openxmlformats.org/officeDocument/2006/relationships/hyperlink" Target="http://paperpile.com/b/DMAOJn/N11W" TargetMode="External"/><Relationship Id="rId155" Type="http://schemas.openxmlformats.org/officeDocument/2006/relationships/hyperlink" Target="http://paperpile.com/b/DMAOJn/Qv70" TargetMode="External"/><Relationship Id="rId197" Type="http://schemas.openxmlformats.org/officeDocument/2006/relationships/hyperlink" Target="http://paperpile.com/b/DMAOJn/utId" TargetMode="External"/><Relationship Id="rId362" Type="http://schemas.openxmlformats.org/officeDocument/2006/relationships/hyperlink" Target="http://paperpile.com/b/DMAOJn/kcRL" TargetMode="External"/><Relationship Id="rId418" Type="http://schemas.openxmlformats.org/officeDocument/2006/relationships/hyperlink" Target="http://dx.doi.org/10.1098/rspb.2017.2869" TargetMode="External"/><Relationship Id="rId222" Type="http://schemas.openxmlformats.org/officeDocument/2006/relationships/hyperlink" Target="http://paperpile.com/b/DMAOJn/MDe1" TargetMode="External"/><Relationship Id="rId264" Type="http://schemas.openxmlformats.org/officeDocument/2006/relationships/hyperlink" Target="http://dx.doi.org/10.1111/maec.12458" TargetMode="External"/><Relationship Id="rId471" Type="http://schemas.openxmlformats.org/officeDocument/2006/relationships/hyperlink" Target="http://paperpile.com/b/DMAOJn/kQaC" TargetMode="External"/><Relationship Id="rId17" Type="http://schemas.openxmlformats.org/officeDocument/2006/relationships/hyperlink" Target="https://paperpile.com/c/DMAOJn/msiO+S9dp" TargetMode="External"/><Relationship Id="rId59" Type="http://schemas.openxmlformats.org/officeDocument/2006/relationships/hyperlink" Target="https://paperpile.com/c/DMAOJn/CFE1+5aok" TargetMode="External"/><Relationship Id="rId124" Type="http://schemas.openxmlformats.org/officeDocument/2006/relationships/hyperlink" Target="http://paperpile.com/b/DMAOJn/h3IR" TargetMode="External"/><Relationship Id="rId527" Type="http://schemas.openxmlformats.org/officeDocument/2006/relationships/hyperlink" Target="http://dx.doi.org/10.1126/sciadv.1602411" TargetMode="External"/><Relationship Id="rId569" Type="http://schemas.openxmlformats.org/officeDocument/2006/relationships/image" Target="media/image7.png"/><Relationship Id="rId70" Type="http://schemas.openxmlformats.org/officeDocument/2006/relationships/hyperlink" Target="https://paperpile.com/c/DMAOJn/4QuA+Xma3" TargetMode="External"/><Relationship Id="rId166" Type="http://schemas.openxmlformats.org/officeDocument/2006/relationships/hyperlink" Target="http://paperpile.com/b/DMAOJn/BKMB" TargetMode="External"/><Relationship Id="rId331" Type="http://schemas.openxmlformats.org/officeDocument/2006/relationships/hyperlink" Target="http://paperpile.com/b/DMAOJn/7J6m" TargetMode="External"/><Relationship Id="rId373" Type="http://schemas.openxmlformats.org/officeDocument/2006/relationships/hyperlink" Target="http://paperpile.com/b/DMAOJn/ZoUg" TargetMode="External"/><Relationship Id="rId429" Type="http://schemas.openxmlformats.org/officeDocument/2006/relationships/hyperlink" Target="http://paperpile.com/b/DMAOJn/y5yL" TargetMode="External"/><Relationship Id="rId580" Type="http://schemas.openxmlformats.org/officeDocument/2006/relationships/header" Target="header1.xml"/><Relationship Id="rId1" Type="http://schemas.openxmlformats.org/officeDocument/2006/relationships/customXml" Target="../customXml/item1.xml"/><Relationship Id="rId233" Type="http://schemas.openxmlformats.org/officeDocument/2006/relationships/hyperlink" Target="http://socserv.socsci.mcmaster.ca/jfox/Books/Companion" TargetMode="External"/><Relationship Id="rId440" Type="http://schemas.openxmlformats.org/officeDocument/2006/relationships/hyperlink" Target="http://paperpile.com/b/DMAOJn/ICk6" TargetMode="External"/><Relationship Id="rId28" Type="http://schemas.openxmlformats.org/officeDocument/2006/relationships/hyperlink" Target="https://paperpile.com/c/DMAOJn/BKMB" TargetMode="External"/><Relationship Id="rId275" Type="http://schemas.openxmlformats.org/officeDocument/2006/relationships/hyperlink" Target="http://paperpile.com/b/DMAOJn/zxgm" TargetMode="External"/><Relationship Id="rId300" Type="http://schemas.openxmlformats.org/officeDocument/2006/relationships/hyperlink" Target="http://paperpile.com/b/DMAOJn/T3jC" TargetMode="External"/><Relationship Id="rId482" Type="http://schemas.openxmlformats.org/officeDocument/2006/relationships/hyperlink" Target="http://paperpile.com/b/DMAOJn/pNym" TargetMode="External"/><Relationship Id="rId538" Type="http://schemas.openxmlformats.org/officeDocument/2006/relationships/hyperlink" Target="http://paperpile.com/b/DMAOJn/yDyH" TargetMode="External"/><Relationship Id="rId81" Type="http://schemas.openxmlformats.org/officeDocument/2006/relationships/hyperlink" Target="https://paperpile.com/c/DMAOJn/RDtQ" TargetMode="External"/><Relationship Id="rId135" Type="http://schemas.openxmlformats.org/officeDocument/2006/relationships/hyperlink" Target="http://paperpile.com/b/DMAOJn/5aok" TargetMode="External"/><Relationship Id="rId177" Type="http://schemas.openxmlformats.org/officeDocument/2006/relationships/hyperlink" Target="http://paperpile.com/b/DMAOJn/BKMB" TargetMode="External"/><Relationship Id="rId342" Type="http://schemas.openxmlformats.org/officeDocument/2006/relationships/hyperlink" Target="http://paperpile.com/b/DMAOJn/SkIL" TargetMode="External"/><Relationship Id="rId384" Type="http://schemas.openxmlformats.org/officeDocument/2006/relationships/hyperlink" Target="http://paperpile.com/b/DMAOJn/YOvJ" TargetMode="External"/><Relationship Id="rId202" Type="http://schemas.openxmlformats.org/officeDocument/2006/relationships/hyperlink" Target="http://paperpile.com/b/DMAOJn/8fVU" TargetMode="External"/><Relationship Id="rId244" Type="http://schemas.openxmlformats.org/officeDocument/2006/relationships/hyperlink" Target="http://paperpile.com/b/DMAOJn/qEYN" TargetMode="External"/><Relationship Id="rId39" Type="http://schemas.openxmlformats.org/officeDocument/2006/relationships/hyperlink" Target="https://paperpile.com/c/DMAOJn/8N99" TargetMode="External"/><Relationship Id="rId286" Type="http://schemas.openxmlformats.org/officeDocument/2006/relationships/hyperlink" Target="http://paperpile.com/b/DMAOJn/CCKm" TargetMode="External"/><Relationship Id="rId451" Type="http://schemas.openxmlformats.org/officeDocument/2006/relationships/hyperlink" Target="https://www.r-project.org/" TargetMode="External"/><Relationship Id="rId493" Type="http://schemas.openxmlformats.org/officeDocument/2006/relationships/hyperlink" Target="http://paperpile.com/b/DMAOJn/pNym" TargetMode="External"/><Relationship Id="rId507" Type="http://schemas.openxmlformats.org/officeDocument/2006/relationships/hyperlink" Target="http://paperpile.com/b/DMAOJn/NkLU" TargetMode="External"/><Relationship Id="rId549" Type="http://schemas.openxmlformats.org/officeDocument/2006/relationships/hyperlink" Target="http://paperpile.com/b/DMAOJn/Xma3" TargetMode="External"/><Relationship Id="rId50" Type="http://schemas.openxmlformats.org/officeDocument/2006/relationships/hyperlink" Target="https://paperpile.com/c/DMAOJn/Qv70" TargetMode="External"/><Relationship Id="rId104" Type="http://schemas.openxmlformats.org/officeDocument/2006/relationships/hyperlink" Target="https://paperpile.com/c/DMAOJn/4S67+OeTo+BuWo" TargetMode="External"/><Relationship Id="rId146" Type="http://schemas.openxmlformats.org/officeDocument/2006/relationships/hyperlink" Target="http://paperpile.com/b/DMAOJn/3hTC" TargetMode="External"/><Relationship Id="rId188" Type="http://schemas.openxmlformats.org/officeDocument/2006/relationships/hyperlink" Target="http://paperpile.com/b/DMAOJn/BKMB" TargetMode="External"/><Relationship Id="rId311" Type="http://schemas.openxmlformats.org/officeDocument/2006/relationships/hyperlink" Target="http://dx.doi.org/10.2983/035.032.0225" TargetMode="External"/><Relationship Id="rId353" Type="http://schemas.openxmlformats.org/officeDocument/2006/relationships/hyperlink" Target="http://paperpile.com/b/DMAOJn/FalP" TargetMode="External"/><Relationship Id="rId395" Type="http://schemas.openxmlformats.org/officeDocument/2006/relationships/hyperlink" Target="http://paperpile.com/b/DMAOJn/msiO" TargetMode="External"/><Relationship Id="rId409" Type="http://schemas.openxmlformats.org/officeDocument/2006/relationships/hyperlink" Target="http://paperpile.com/b/DMAOJn/E8iE" TargetMode="External"/><Relationship Id="rId560" Type="http://schemas.openxmlformats.org/officeDocument/2006/relationships/hyperlink" Target="http://paperpile.com/b/DMAOJn/N11W" TargetMode="External"/><Relationship Id="rId92" Type="http://schemas.openxmlformats.org/officeDocument/2006/relationships/hyperlink" Target="https://paperpile.com/c/DMAOJn/CFE1" TargetMode="External"/><Relationship Id="rId213" Type="http://schemas.openxmlformats.org/officeDocument/2006/relationships/hyperlink" Target="http://paperpile.com/b/DMAOJn/tYkk" TargetMode="External"/><Relationship Id="rId420" Type="http://schemas.openxmlformats.org/officeDocument/2006/relationships/hyperlink" Target="http://paperpile.com/b/DMAOJn/8N99" TargetMode="External"/><Relationship Id="rId255" Type="http://schemas.openxmlformats.org/officeDocument/2006/relationships/hyperlink" Target="http://paperpile.com/b/DMAOJn/UPY3" TargetMode="External"/><Relationship Id="rId297" Type="http://schemas.openxmlformats.org/officeDocument/2006/relationships/hyperlink" Target="http://paperpile.com/b/DMAOJn/gqlK" TargetMode="External"/><Relationship Id="rId462" Type="http://schemas.openxmlformats.org/officeDocument/2006/relationships/hyperlink" Target="http://paperpile.com/b/DMAOJn/jI23" TargetMode="External"/><Relationship Id="rId518" Type="http://schemas.openxmlformats.org/officeDocument/2006/relationships/hyperlink" Target="http://paperpile.com/b/DMAOJn/Ezx6" TargetMode="External"/><Relationship Id="rId115" Type="http://schemas.openxmlformats.org/officeDocument/2006/relationships/hyperlink" Target="http://paperpile.com/b/DMAOJn/Am9b" TargetMode="External"/><Relationship Id="rId157" Type="http://schemas.openxmlformats.org/officeDocument/2006/relationships/hyperlink" Target="http://dx.doi.org/10.1371/journal.pone.0173752" TargetMode="External"/><Relationship Id="rId322" Type="http://schemas.openxmlformats.org/officeDocument/2006/relationships/hyperlink" Target="http://paperpile.com/b/DMAOJn/bwO9" TargetMode="External"/><Relationship Id="rId364" Type="http://schemas.openxmlformats.org/officeDocument/2006/relationships/hyperlink" Target="http://paperpile.com/b/DMAOJn/YSh9" TargetMode="External"/><Relationship Id="rId61" Type="http://schemas.openxmlformats.org/officeDocument/2006/relationships/hyperlink" Target="https://paperpile.com/c/DMAOJn/FalP" TargetMode="External"/><Relationship Id="rId199" Type="http://schemas.openxmlformats.org/officeDocument/2006/relationships/hyperlink" Target="http://paperpile.com/b/DMAOJn/utId" TargetMode="External"/><Relationship Id="rId571" Type="http://schemas.openxmlformats.org/officeDocument/2006/relationships/image" Target="media/image9.png"/><Relationship Id="rId19" Type="http://schemas.openxmlformats.org/officeDocument/2006/relationships/hyperlink" Target="https://paperpile.com/c/DMAOJn/msiO+S9dp" TargetMode="External"/><Relationship Id="rId224" Type="http://schemas.openxmlformats.org/officeDocument/2006/relationships/hyperlink" Target="http://paperpile.com/b/DMAOJn/MDe1" TargetMode="External"/><Relationship Id="rId266" Type="http://schemas.openxmlformats.org/officeDocument/2006/relationships/hyperlink" Target="http://paperpile.com/b/DMAOJn/OwPR" TargetMode="External"/><Relationship Id="rId431" Type="http://schemas.openxmlformats.org/officeDocument/2006/relationships/hyperlink" Target="http://paperpile.com/b/DMAOJn/y5yL" TargetMode="External"/><Relationship Id="rId473" Type="http://schemas.openxmlformats.org/officeDocument/2006/relationships/hyperlink" Target="http://paperpile.com/b/DMAOJn/kQaC" TargetMode="External"/><Relationship Id="rId529" Type="http://schemas.openxmlformats.org/officeDocument/2006/relationships/hyperlink" Target="http://paperpile.com/b/DMAOJn/cjEU" TargetMode="External"/><Relationship Id="rId30" Type="http://schemas.openxmlformats.org/officeDocument/2006/relationships/hyperlink" Target="https://paperpile.com/c/DMAOJn/epIz+bwO9" TargetMode="External"/><Relationship Id="rId126" Type="http://schemas.openxmlformats.org/officeDocument/2006/relationships/hyperlink" Target="http://paperpile.com/b/DMAOJn/h3IR" TargetMode="External"/><Relationship Id="rId168" Type="http://schemas.openxmlformats.org/officeDocument/2006/relationships/hyperlink" Target="http://paperpile.com/b/DMAOJn/BKMB" TargetMode="External"/><Relationship Id="rId333" Type="http://schemas.openxmlformats.org/officeDocument/2006/relationships/hyperlink" Target="http://dx.doi.org/10.3354/meps07802" TargetMode="External"/><Relationship Id="rId540" Type="http://schemas.openxmlformats.org/officeDocument/2006/relationships/hyperlink" Target="http://paperpile.com/b/DMAOJn/yDyH" TargetMode="External"/><Relationship Id="rId72" Type="http://schemas.openxmlformats.org/officeDocument/2006/relationships/hyperlink" Target="https://paperpile.com/c/DMAOJn/4QuA+Xma3" TargetMode="External"/><Relationship Id="rId375" Type="http://schemas.openxmlformats.org/officeDocument/2006/relationships/hyperlink" Target="http://paperpile.com/b/DMAOJn/ZoUg" TargetMode="External"/><Relationship Id="rId582" Type="http://schemas.openxmlformats.org/officeDocument/2006/relationships/footer" Target="footer2.xml"/><Relationship Id="rId3" Type="http://schemas.openxmlformats.org/officeDocument/2006/relationships/styles" Target="styles.xml"/><Relationship Id="rId235" Type="http://schemas.openxmlformats.org/officeDocument/2006/relationships/hyperlink" Target="http://paperpile.com/b/DMAOJn/c3Qd" TargetMode="External"/><Relationship Id="rId277" Type="http://schemas.openxmlformats.org/officeDocument/2006/relationships/hyperlink" Target="http://www.sidalc.net/cgi-bin/wxis.exe/?IsisScript=UACHBC.xis&amp;method=post&amp;formato=2&amp;cantidad=1&amp;expresion=mfn=102646" TargetMode="External"/><Relationship Id="rId400" Type="http://schemas.openxmlformats.org/officeDocument/2006/relationships/hyperlink" Target="http://paperpile.com/b/DMAOJn/S9dp" TargetMode="External"/><Relationship Id="rId442" Type="http://schemas.openxmlformats.org/officeDocument/2006/relationships/hyperlink" Target="http://paperpile.com/b/DMAOJn/ICk6" TargetMode="External"/><Relationship Id="rId484" Type="http://schemas.openxmlformats.org/officeDocument/2006/relationships/hyperlink" Target="http://paperpile.com/b/DMAOJn/pNym" TargetMode="External"/><Relationship Id="rId137" Type="http://schemas.openxmlformats.org/officeDocument/2006/relationships/hyperlink" Target="http://paperpile.com/b/DMAOJn/5aok" TargetMode="External"/><Relationship Id="rId302" Type="http://schemas.openxmlformats.org/officeDocument/2006/relationships/hyperlink" Target="http://paperpile.com/b/DMAOJn/T3jC" TargetMode="External"/><Relationship Id="rId344" Type="http://schemas.openxmlformats.org/officeDocument/2006/relationships/hyperlink" Target="http://paperpile.com/b/DMAOJn/SkIL" TargetMode="External"/><Relationship Id="rId41" Type="http://schemas.openxmlformats.org/officeDocument/2006/relationships/hyperlink" Target="https://paperpile.com/c/DMAOJn/yRoJ" TargetMode="External"/><Relationship Id="rId83" Type="http://schemas.openxmlformats.org/officeDocument/2006/relationships/hyperlink" Target="https://paperpile.com/c/DMAOJn/F9gB" TargetMode="External"/><Relationship Id="rId179" Type="http://schemas.openxmlformats.org/officeDocument/2006/relationships/hyperlink" Target="http://paperpile.com/b/DMAOJn/BKMB" TargetMode="External"/><Relationship Id="rId386" Type="http://schemas.openxmlformats.org/officeDocument/2006/relationships/hyperlink" Target="http://paperpile.com/b/DMAOJn/mI8K" TargetMode="External"/><Relationship Id="rId551" Type="http://schemas.openxmlformats.org/officeDocument/2006/relationships/hyperlink" Target="http://paperpile.com/b/DMAOJn/RDtQ" TargetMode="External"/><Relationship Id="rId190" Type="http://schemas.openxmlformats.org/officeDocument/2006/relationships/hyperlink" Target="http://paperpile.com/b/DMAOJn/BKMB" TargetMode="External"/><Relationship Id="rId204" Type="http://schemas.openxmlformats.org/officeDocument/2006/relationships/hyperlink" Target="http://paperpile.com/b/DMAOJn/8fVU" TargetMode="External"/><Relationship Id="rId246" Type="http://schemas.openxmlformats.org/officeDocument/2006/relationships/hyperlink" Target="http://paperpile.com/b/DMAOJn/hTGc" TargetMode="External"/><Relationship Id="rId288" Type="http://schemas.openxmlformats.org/officeDocument/2006/relationships/hyperlink" Target="http://paperpile.com/b/DMAOJn/CCKm" TargetMode="External"/><Relationship Id="rId411" Type="http://schemas.openxmlformats.org/officeDocument/2006/relationships/hyperlink" Target="http://paperpile.com/b/DMAOJn/CFE1" TargetMode="External"/><Relationship Id="rId453" Type="http://schemas.openxmlformats.org/officeDocument/2006/relationships/hyperlink" Target="http://paperpile.com/b/DMAOJn/BuWo" TargetMode="External"/><Relationship Id="rId509" Type="http://schemas.openxmlformats.org/officeDocument/2006/relationships/hyperlink" Target="http://paperpile.com/b/DMAOJn/NkLU" TargetMode="External"/><Relationship Id="rId106" Type="http://schemas.openxmlformats.org/officeDocument/2006/relationships/hyperlink" Target="http://paperpile.com/b/DMAOJn/Bgwc" TargetMode="External"/><Relationship Id="rId313" Type="http://schemas.openxmlformats.org/officeDocument/2006/relationships/hyperlink" Target="http://paperpile.com/b/DMAOJn/k4I9" TargetMode="External"/><Relationship Id="rId495" Type="http://schemas.openxmlformats.org/officeDocument/2006/relationships/hyperlink" Target="http://paperpile.com/b/DMAOJn/OZuM" TargetMode="External"/><Relationship Id="rId10" Type="http://schemas.microsoft.com/office/2011/relationships/commentsExtended" Target="commentsExtended.xml"/><Relationship Id="rId52" Type="http://schemas.openxmlformats.org/officeDocument/2006/relationships/hyperlink" Target="https://paperpile.com/c/DMAOJn/y5yL" TargetMode="External"/><Relationship Id="rId94" Type="http://schemas.openxmlformats.org/officeDocument/2006/relationships/hyperlink" Target="https://paperpile.com/c/DMAOJn/utId" TargetMode="External"/><Relationship Id="rId148" Type="http://schemas.openxmlformats.org/officeDocument/2006/relationships/hyperlink" Target="http://paperpile.com/b/DMAOJn/3hTC" TargetMode="External"/><Relationship Id="rId355" Type="http://schemas.openxmlformats.org/officeDocument/2006/relationships/hyperlink" Target="http://paperpile.com/b/DMAOJn/FalP" TargetMode="External"/><Relationship Id="rId397" Type="http://schemas.openxmlformats.org/officeDocument/2006/relationships/hyperlink" Target="http://paperpile.com/b/DMAOJn/S9dp" TargetMode="External"/><Relationship Id="rId520" Type="http://schemas.openxmlformats.org/officeDocument/2006/relationships/hyperlink" Target="http://paperpile.com/b/DMAOJn/epIz" TargetMode="External"/><Relationship Id="rId562" Type="http://schemas.openxmlformats.org/officeDocument/2006/relationships/hyperlink" Target="http://dx.doi.org/10.1016/0044-8486(95)01159-5" TargetMode="External"/><Relationship Id="rId215" Type="http://schemas.openxmlformats.org/officeDocument/2006/relationships/hyperlink" Target="http://paperpile.com/b/DMAOJn/tYkk" TargetMode="External"/><Relationship Id="rId257" Type="http://schemas.openxmlformats.org/officeDocument/2006/relationships/hyperlink" Target="http://paperpile.com/b/DMAOJn/UPY3" TargetMode="External"/><Relationship Id="rId422" Type="http://schemas.openxmlformats.org/officeDocument/2006/relationships/hyperlink" Target="http://paperpile.com/b/DMAOJn/pj0M" TargetMode="External"/><Relationship Id="rId464" Type="http://schemas.openxmlformats.org/officeDocument/2006/relationships/hyperlink" Target="http://paperpile.com/b/DMAOJn/6kYq" TargetMode="External"/><Relationship Id="rId299" Type="http://schemas.openxmlformats.org/officeDocument/2006/relationships/hyperlink" Target="http://paperpile.com/b/DMAOJn/gqlK" TargetMode="External"/><Relationship Id="rId63" Type="http://schemas.openxmlformats.org/officeDocument/2006/relationships/hyperlink" Target="https://paperpile.com/c/DMAOJn/acfL+1tRB" TargetMode="External"/><Relationship Id="rId159" Type="http://schemas.openxmlformats.org/officeDocument/2006/relationships/hyperlink" Target="http://paperpile.com/b/DMAOJn/PKKi" TargetMode="External"/><Relationship Id="rId366" Type="http://schemas.openxmlformats.org/officeDocument/2006/relationships/hyperlink" Target="http://paperpile.com/b/DMAOJn/YSh9" TargetMode="External"/><Relationship Id="rId573" Type="http://schemas.openxmlformats.org/officeDocument/2006/relationships/image" Target="media/image11.png"/><Relationship Id="rId226" Type="http://schemas.openxmlformats.org/officeDocument/2006/relationships/hyperlink" Target="http://dx.doi.org/10.1126/science.1155676" TargetMode="External"/><Relationship Id="rId433" Type="http://schemas.openxmlformats.org/officeDocument/2006/relationships/hyperlink" Target="http://paperpile.com/b/DMAOJn/1tRB" TargetMode="External"/><Relationship Id="rId74" Type="http://schemas.openxmlformats.org/officeDocument/2006/relationships/hyperlink" Target="https://paperpile.com/c/DMAOJn/qEYN" TargetMode="External"/><Relationship Id="rId377" Type="http://schemas.openxmlformats.org/officeDocument/2006/relationships/hyperlink" Target="http://dx.doi.org/10.2983/035.028.0110" TargetMode="External"/><Relationship Id="rId500" Type="http://schemas.openxmlformats.org/officeDocument/2006/relationships/hyperlink" Target="http://paperpile.com/b/DMAOJn/4S67" TargetMode="External"/><Relationship Id="rId584" Type="http://schemas.microsoft.com/office/2011/relationships/people" Target="people.xml"/><Relationship Id="rId5" Type="http://schemas.openxmlformats.org/officeDocument/2006/relationships/webSettings" Target="webSettings.xml"/><Relationship Id="rId237" Type="http://schemas.openxmlformats.org/officeDocument/2006/relationships/hyperlink" Target="http://paperpile.com/b/DMAOJn/c3Qd" TargetMode="External"/><Relationship Id="rId444" Type="http://schemas.openxmlformats.org/officeDocument/2006/relationships/hyperlink" Target="http://paperpile.com/b/DMAOJn/LNlq" TargetMode="External"/><Relationship Id="rId290" Type="http://schemas.openxmlformats.org/officeDocument/2006/relationships/hyperlink" Target="http://dx.doi.org/10.1890/12-0567.1" TargetMode="External"/><Relationship Id="rId304" Type="http://schemas.openxmlformats.org/officeDocument/2006/relationships/hyperlink" Target="http://paperpile.com/b/DMAOJn/T3jC" TargetMode="External"/><Relationship Id="rId388" Type="http://schemas.openxmlformats.org/officeDocument/2006/relationships/hyperlink" Target="http://paperpile.com/b/DMAOJn/mI8K" TargetMode="External"/><Relationship Id="rId511" Type="http://schemas.openxmlformats.org/officeDocument/2006/relationships/hyperlink" Target="http://dx.doi.org/10.1016/j.tree.2013.11.001" TargetMode="External"/><Relationship Id="rId85" Type="http://schemas.openxmlformats.org/officeDocument/2006/relationships/hyperlink" Target="https://paperpile.com/c/DMAOJn/y5yL" TargetMode="External"/><Relationship Id="rId150" Type="http://schemas.openxmlformats.org/officeDocument/2006/relationships/hyperlink" Target="http://paperpile.com/b/DMAOJn/Qv70" TargetMode="External"/><Relationship Id="rId248" Type="http://schemas.openxmlformats.org/officeDocument/2006/relationships/hyperlink" Target="http://paperpile.com/b/DMAOJn/hTGc" TargetMode="External"/><Relationship Id="rId455" Type="http://schemas.openxmlformats.org/officeDocument/2006/relationships/hyperlink" Target="http://paperpile.com/b/DMAOJn/BuWo" TargetMode="External"/><Relationship Id="rId12" Type="http://schemas.openxmlformats.org/officeDocument/2006/relationships/hyperlink" Target="https://paperpile.com/c/DMAOJn/ICk6+3hTC+7J6m" TargetMode="External"/><Relationship Id="rId108" Type="http://schemas.openxmlformats.org/officeDocument/2006/relationships/hyperlink" Target="http://paperpile.com/b/DMAOJn/Bgwc" TargetMode="External"/><Relationship Id="rId315" Type="http://schemas.openxmlformats.org/officeDocument/2006/relationships/hyperlink" Target="http://paperpile.com/b/DMAOJn/k4I9" TargetMode="External"/><Relationship Id="rId522" Type="http://schemas.openxmlformats.org/officeDocument/2006/relationships/hyperlink" Target="http://paperpile.com/b/DMAOJn/epIz" TargetMode="External"/><Relationship Id="rId96" Type="http://schemas.openxmlformats.org/officeDocument/2006/relationships/hyperlink" Target="https://paperpile.com/c/DMAOJn/utId" TargetMode="External"/><Relationship Id="rId161" Type="http://schemas.openxmlformats.org/officeDocument/2006/relationships/hyperlink" Target="http://paperpile.com/b/DMAOJn/PKKi" TargetMode="External"/><Relationship Id="rId399" Type="http://schemas.openxmlformats.org/officeDocument/2006/relationships/hyperlink" Target="http://paperpile.com/b/DMAOJn/S9dp" TargetMode="External"/><Relationship Id="rId259" Type="http://schemas.openxmlformats.org/officeDocument/2006/relationships/hyperlink" Target="http://paperpile.com/b/DMAOJn/4QuA" TargetMode="External"/><Relationship Id="rId466" Type="http://schemas.openxmlformats.org/officeDocument/2006/relationships/hyperlink" Target="http://paperpile.com/b/DMAOJn/6kYq" TargetMode="External"/><Relationship Id="rId23" Type="http://schemas.openxmlformats.org/officeDocument/2006/relationships/hyperlink" Target="https://paperpile.com/c/DMAOJn/msiO+S9dp" TargetMode="External"/><Relationship Id="rId119" Type="http://schemas.openxmlformats.org/officeDocument/2006/relationships/hyperlink" Target="http://paperpile.com/b/DMAOJn/BxXn" TargetMode="External"/><Relationship Id="rId326" Type="http://schemas.openxmlformats.org/officeDocument/2006/relationships/hyperlink" Target="http://paperpile.com/b/DMAOJn/7J6m" TargetMode="External"/><Relationship Id="rId533" Type="http://schemas.openxmlformats.org/officeDocument/2006/relationships/hyperlink" Target="http://dx.doi.org/10.1016/S0044-8486(97)00108-7" TargetMode="External"/><Relationship Id="rId172" Type="http://schemas.openxmlformats.org/officeDocument/2006/relationships/hyperlink" Target="http://paperpile.com/b/DMAOJn/BKMB" TargetMode="External"/><Relationship Id="rId477" Type="http://schemas.openxmlformats.org/officeDocument/2006/relationships/hyperlink" Target="http://paperpile.com/b/DMAOJn/oVxq" TargetMode="External"/><Relationship Id="rId337" Type="http://schemas.openxmlformats.org/officeDocument/2006/relationships/hyperlink" Target="http://paperpile.com/b/DMAOJn/gTlm" TargetMode="External"/><Relationship Id="rId34" Type="http://schemas.openxmlformats.org/officeDocument/2006/relationships/hyperlink" Target="https://paperpile.com/c/DMAOJn/epIz+bwO9" TargetMode="External"/><Relationship Id="rId544" Type="http://schemas.openxmlformats.org/officeDocument/2006/relationships/hyperlink" Target="http://dx.doi.org/10.1002/lno.10348" TargetMode="External"/><Relationship Id="rId183" Type="http://schemas.openxmlformats.org/officeDocument/2006/relationships/hyperlink" Target="http://paperpile.com/b/DMAOJn/BKMB" TargetMode="External"/><Relationship Id="rId390" Type="http://schemas.openxmlformats.org/officeDocument/2006/relationships/hyperlink" Target="http://dx.doi.org/10.1007/s00227-010-1592-4" TargetMode="External"/><Relationship Id="rId404" Type="http://schemas.openxmlformats.org/officeDocument/2006/relationships/hyperlink" Target="http://paperpile.com/b/DMAOJn/E8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1F709-1536-0C40-BB40-D75B27C07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65</Pages>
  <Words>19516</Words>
  <Characters>112223</Characters>
  <Application>Microsoft Office Word</Application>
  <DocSecurity>0</DocSecurity>
  <Lines>3869</Lines>
  <Paragraphs>2311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38</cp:revision>
  <cp:lastPrinted>2019-07-12T19:36:00Z</cp:lastPrinted>
  <dcterms:created xsi:type="dcterms:W3CDTF">2019-09-23T06:19:00Z</dcterms:created>
  <dcterms:modified xsi:type="dcterms:W3CDTF">2019-09-25T23:29:00Z</dcterms:modified>
</cp:coreProperties>
</file>