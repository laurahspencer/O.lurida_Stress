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5E29" w14:textId="77777777" w:rsidR="00D64A77" w:rsidRDefault="001554ED" w:rsidP="00C56A3D">
      <w:pPr>
        <w:spacing w:before="480" w:line="480" w:lineRule="auto"/>
        <w:rPr>
          <w:b/>
          <w:i/>
        </w:rPr>
      </w:pPr>
      <w:r>
        <w:rPr>
          <w:b/>
        </w:rPr>
        <w:t xml:space="preserve">Title: </w:t>
      </w:r>
      <w:r>
        <w:rPr>
          <w:b/>
          <w:i/>
        </w:rPr>
        <w:t>Carry-over effects of temperature and pCO</w:t>
      </w:r>
      <w:r>
        <w:rPr>
          <w:b/>
          <w:i/>
          <w:vertAlign w:val="subscript"/>
        </w:rPr>
        <w:t>2</w:t>
      </w:r>
      <w:r>
        <w:rPr>
          <w:b/>
          <w:i/>
        </w:rPr>
        <w:t xml:space="preserve"> across multiple Olympia oyster populations</w:t>
      </w:r>
    </w:p>
    <w:p w14:paraId="6429355E" w14:textId="77777777" w:rsidR="00D64A77" w:rsidRDefault="001554ED" w:rsidP="00C56A3D">
      <w:pPr>
        <w:spacing w:before="360" w:line="480" w:lineRule="auto"/>
        <w:rPr>
          <w:b/>
          <w:i/>
        </w:rPr>
      </w:pPr>
      <w:r>
        <w:rPr>
          <w:b/>
        </w:rPr>
        <w:t xml:space="preserve">Running Title: </w:t>
      </w:r>
      <w:r>
        <w:rPr>
          <w:b/>
          <w:i/>
        </w:rPr>
        <w:t>Carry-over effects in the Olympia oyster</w:t>
      </w:r>
    </w:p>
    <w:p w14:paraId="1BF13556" w14:textId="77777777" w:rsidR="00D64A77" w:rsidRDefault="001554ED" w:rsidP="00C56A3D">
      <w:pPr>
        <w:spacing w:before="360" w:line="480" w:lineRule="auto"/>
      </w:pPr>
      <w:r>
        <w:t>Laura H Spencer</w:t>
      </w:r>
      <w:r>
        <w:rPr>
          <w:vertAlign w:val="superscript"/>
        </w:rPr>
        <w:t>1</w:t>
      </w:r>
      <w:r>
        <w:t xml:space="preserve">, </w:t>
      </w:r>
      <w:proofErr w:type="spellStart"/>
      <w:r>
        <w:t>Yaamini</w:t>
      </w:r>
      <w:proofErr w:type="spellEnd"/>
      <w:r>
        <w:t xml:space="preserve"> R Venkataraman</w:t>
      </w:r>
      <w:r>
        <w:rPr>
          <w:vertAlign w:val="superscript"/>
        </w:rPr>
        <w:t>1</w:t>
      </w:r>
      <w:r>
        <w:t>, Ryan Crim</w:t>
      </w:r>
      <w:r>
        <w:rPr>
          <w:vertAlign w:val="superscript"/>
        </w:rPr>
        <w:t>2</w:t>
      </w:r>
      <w:r>
        <w:t>, Stuart Ryan</w:t>
      </w:r>
      <w:r>
        <w:rPr>
          <w:vertAlign w:val="superscript"/>
        </w:rPr>
        <w:t>2</w:t>
      </w:r>
      <w:r>
        <w:t>, Micah J Horwith</w:t>
      </w:r>
      <w:r>
        <w:rPr>
          <w:vertAlign w:val="superscript"/>
        </w:rPr>
        <w:t>3</w:t>
      </w:r>
      <w:r>
        <w:t>, Steven B Roberts</w:t>
      </w:r>
      <w:r>
        <w:rPr>
          <w:vertAlign w:val="superscript"/>
        </w:rPr>
        <w:t>1</w:t>
      </w:r>
      <w:r>
        <w:t xml:space="preserve"> </w:t>
      </w:r>
    </w:p>
    <w:p w14:paraId="0F97E416" w14:textId="77777777" w:rsidR="00D64A77" w:rsidRDefault="001554ED" w:rsidP="00C56A3D">
      <w:pPr>
        <w:spacing w:before="360" w:line="480" w:lineRule="auto"/>
      </w:pPr>
      <w:r>
        <w:rPr>
          <w:vertAlign w:val="superscript"/>
        </w:rPr>
        <w:t>1</w:t>
      </w:r>
      <w:r>
        <w:t xml:space="preserve">University of Washington, School of Aquatic and Fishery Sciences, 1122 NE Boat St, Seattle, WA 98105, United States </w:t>
      </w:r>
    </w:p>
    <w:p w14:paraId="5115CA2D" w14:textId="77777777" w:rsidR="00D64A77" w:rsidRDefault="001554ED" w:rsidP="00C56A3D">
      <w:pPr>
        <w:spacing w:line="480" w:lineRule="auto"/>
      </w:pPr>
      <w:r>
        <w:rPr>
          <w:vertAlign w:val="superscript"/>
        </w:rPr>
        <w:t>2</w:t>
      </w:r>
      <w:r>
        <w:t xml:space="preserve">Puget Sound Restoration Fund, 8001 NE Day Rd W, Bainbridge Island, WA 98110, United States </w:t>
      </w:r>
    </w:p>
    <w:p w14:paraId="5183E3A6" w14:textId="59513588" w:rsidR="00D64A77" w:rsidRDefault="001554ED" w:rsidP="00C56A3D">
      <w:pPr>
        <w:spacing w:line="480" w:lineRule="auto"/>
      </w:pPr>
      <w:r>
        <w:rPr>
          <w:vertAlign w:val="superscript"/>
        </w:rPr>
        <w:t>3</w:t>
      </w:r>
      <w:r>
        <w:t>Washington State Department of Natural Resources, 1111 Washington St SE, MS 47027, Olympia, WA 98504, United States</w:t>
      </w:r>
    </w:p>
    <w:p w14:paraId="1B7F7B46" w14:textId="77777777" w:rsidR="00C56A3D" w:rsidRPr="00C56A3D" w:rsidRDefault="00C56A3D" w:rsidP="00C56A3D">
      <w:pPr>
        <w:suppressLineNumbers/>
        <w:spacing w:line="480" w:lineRule="auto"/>
      </w:pPr>
    </w:p>
    <w:p w14:paraId="5052E9E9" w14:textId="626B7DB9" w:rsidR="00D64A77" w:rsidRDefault="001554ED" w:rsidP="001554ED">
      <w:pPr>
        <w:spacing w:line="480" w:lineRule="auto"/>
      </w:pPr>
      <w:r>
        <w:rPr>
          <w:b/>
        </w:rPr>
        <w:t xml:space="preserve">Corresponding author: </w:t>
      </w:r>
      <w:r>
        <w:t xml:space="preserve">Laura H Spencer, </w:t>
      </w:r>
      <w:hyperlink r:id="rId8">
        <w:r>
          <w:rPr>
            <w:color w:val="1155CC"/>
            <w:u w:val="single"/>
          </w:rPr>
          <w:t>lhs3@uw.edu</w:t>
        </w:r>
      </w:hyperlink>
      <w:r>
        <w:t>, +1 (206) 919-0736</w:t>
      </w:r>
    </w:p>
    <w:p w14:paraId="50C31153" w14:textId="60C79264" w:rsidR="00486336" w:rsidRDefault="00486336" w:rsidP="00486336">
      <w:pPr>
        <w:suppressLineNumbers/>
      </w:pPr>
      <w:r>
        <w:br w:type="page"/>
      </w:r>
    </w:p>
    <w:p w14:paraId="6347F31F" w14:textId="77777777" w:rsidR="001554ED" w:rsidRPr="001554ED" w:rsidRDefault="001554ED" w:rsidP="001554ED">
      <w:pPr>
        <w:suppressLineNumbers/>
        <w:spacing w:line="480" w:lineRule="auto"/>
      </w:pPr>
    </w:p>
    <w:p w14:paraId="17E472B4" w14:textId="77777777" w:rsidR="00D64A77" w:rsidRDefault="001554ED" w:rsidP="001554ED">
      <w:pPr>
        <w:spacing w:line="480" w:lineRule="auto"/>
        <w:rPr>
          <w:b/>
          <w:sz w:val="36"/>
          <w:szCs w:val="36"/>
        </w:rPr>
      </w:pPr>
      <w:r>
        <w:rPr>
          <w:b/>
          <w:sz w:val="36"/>
          <w:szCs w:val="36"/>
        </w:rPr>
        <w:t xml:space="preserve">Abstract </w:t>
      </w:r>
    </w:p>
    <w:p w14:paraId="32111BD0" w14:textId="44648756" w:rsidR="00D64A77" w:rsidRDefault="00F70B65" w:rsidP="00C56A3D">
      <w:pPr>
        <w:spacing w:line="480" w:lineRule="auto"/>
        <w:ind w:firstLine="720"/>
      </w:pPr>
      <w:commentRangeStart w:id="0"/>
      <w:ins w:id="1" w:author="Laura H Spencer" w:date="2019-09-22T15:43:00Z">
        <w:r>
          <w:t>Predicting</w:t>
        </w:r>
      </w:ins>
      <w:commentRangeEnd w:id="0"/>
      <w:ins w:id="2" w:author="Laura H Spencer" w:date="2019-09-22T15:46:00Z">
        <w:r>
          <w:rPr>
            <w:rStyle w:val="CommentReference"/>
            <w:rFonts w:ascii="Arial" w:eastAsia="Arial" w:hAnsi="Arial" w:cs="Arial"/>
            <w:lang w:val="en"/>
          </w:rPr>
          <w:commentReference w:id="0"/>
        </w:r>
      </w:ins>
      <w:ins w:id="3" w:author="Laura H Spencer" w:date="2019-09-22T15:43:00Z">
        <w:r>
          <w:t xml:space="preserve"> how populations will respond </w:t>
        </w:r>
      </w:ins>
      <w:ins w:id="4" w:author="Laura H Spencer" w:date="2019-09-22T15:44:00Z">
        <w:r>
          <w:t xml:space="preserve">to oceans change </w:t>
        </w:r>
      </w:ins>
      <w:ins w:id="5" w:author="Laura H Spencer" w:date="2019-09-22T15:43:00Z">
        <w:r>
          <w:t>across generations is critical to effective conservation and restoration</w:t>
        </w:r>
      </w:ins>
      <w:ins w:id="6" w:author="Laura H Spencer" w:date="2019-09-22T15:45:00Z">
        <w:r>
          <w:t xml:space="preserve"> of marine species</w:t>
        </w:r>
      </w:ins>
      <w:ins w:id="7" w:author="Laura H Spencer" w:date="2019-09-22T15:43:00Z">
        <w:r>
          <w:t xml:space="preserve">. </w:t>
        </w:r>
      </w:ins>
      <w:r w:rsidR="001554ED">
        <w:t>Impacts of adult exposure to elevated winter temperature and altered carbonate chemistry on reproduction and offspring viability were examined in the Olympia oyster (</w:t>
      </w:r>
      <w:proofErr w:type="spellStart"/>
      <w:r w:rsidR="001554ED">
        <w:rPr>
          <w:i/>
        </w:rPr>
        <w:t>Ostrea</w:t>
      </w:r>
      <w:proofErr w:type="spellEnd"/>
      <w:r w:rsidR="001554ED">
        <w:rPr>
          <w:i/>
        </w:rPr>
        <w:t xml:space="preserve"> </w:t>
      </w:r>
      <w:proofErr w:type="spellStart"/>
      <w:r w:rsidR="001554ED">
        <w:rPr>
          <w:i/>
        </w:rPr>
        <w:t>lurida</w:t>
      </w:r>
      <w:proofErr w:type="spellEnd"/>
      <w:r w:rsidR="001554ED">
        <w:t>). Three distinct populations of adult, hatchery-reared</w:t>
      </w:r>
      <w:r w:rsidR="001554ED">
        <w:rPr>
          <w:i/>
        </w:rPr>
        <w:t xml:space="preserve"> O. </w:t>
      </w:r>
      <w:proofErr w:type="spellStart"/>
      <w:r w:rsidR="001554ED">
        <w:rPr>
          <w:i/>
        </w:rPr>
        <w:t>lurida</w:t>
      </w:r>
      <w:proofErr w:type="spellEnd"/>
      <w:r w:rsidR="001554ED">
        <w:rPr>
          <w:i/>
        </w:rPr>
        <w:t xml:space="preserve">, </w:t>
      </w:r>
      <w:r w:rsidR="001554ED">
        <w:t>plus an additional cohort spawned from one of the populations, were sequentially exposed to elevated temperature (+4°C, at 10°C), followed by elevated pCO</w:t>
      </w:r>
      <w:r w:rsidR="001554ED">
        <w:rPr>
          <w:vertAlign w:val="subscript"/>
        </w:rPr>
        <w:t>2</w:t>
      </w:r>
      <w:r w:rsidR="001554ED">
        <w:t xml:space="preserve"> (+2204 µ</w:t>
      </w:r>
      <w:proofErr w:type="spellStart"/>
      <w:r w:rsidR="001554ED">
        <w:t>atm</w:t>
      </w:r>
      <w:proofErr w:type="spellEnd"/>
      <w:r w:rsidR="001554ED">
        <w:t>, at 3045 µ</w:t>
      </w:r>
      <w:proofErr w:type="spellStart"/>
      <w:r w:rsidR="001554ED">
        <w:t>atm</w:t>
      </w:r>
      <w:proofErr w:type="spellEnd"/>
      <w:r w:rsidR="001554ED">
        <w:t>) during winter months. Male gametes were more developed after elevated temperature exposure and less developed after high pCO</w:t>
      </w:r>
      <w:r w:rsidR="001554ED">
        <w:rPr>
          <w:vertAlign w:val="subscript"/>
        </w:rPr>
        <w:t>2</w:t>
      </w:r>
      <w:r w:rsidR="001554ED">
        <w:t xml:space="preserve"> exposure, but there was no impact on female gametes or sex ratios. Oysters previously exposed to elevated winter temperature released larvae earlier, regardless of pCO</w:t>
      </w:r>
      <w:r w:rsidR="001554ED">
        <w:rPr>
          <w:vertAlign w:val="subscript"/>
        </w:rPr>
        <w:t xml:space="preserve">2 </w:t>
      </w:r>
      <w:r w:rsidR="001554ED">
        <w:t>exposure. Those exposed to elevated winter temperature as a sole treatment produced more larvae per day, but when oysters were also exposed to high pCO</w:t>
      </w:r>
      <w:r w:rsidR="001554ED">
        <w:rPr>
          <w:vertAlign w:val="subscript"/>
        </w:rPr>
        <w:t>2</w:t>
      </w:r>
      <w:r w:rsidR="001554ED">
        <w:t xml:space="preserve"> there was no effect. These combined results indicate that elevated winter temperature accelerates </w:t>
      </w:r>
      <w:r w:rsidR="001554ED">
        <w:rPr>
          <w:i/>
        </w:rPr>
        <w:t xml:space="preserve">O. </w:t>
      </w:r>
      <w:proofErr w:type="spellStart"/>
      <w:r w:rsidR="001554ED">
        <w:rPr>
          <w:i/>
        </w:rPr>
        <w:t>lurida</w:t>
      </w:r>
      <w:proofErr w:type="spellEnd"/>
      <w:r w:rsidR="001554ED">
        <w:t xml:space="preserve"> spermatogenesis, resulting in earlier larval release and increased production, with elevated pCO</w:t>
      </w:r>
      <w:r w:rsidR="001554ED">
        <w:rPr>
          <w:vertAlign w:val="subscript"/>
        </w:rPr>
        <w:t>2</w:t>
      </w:r>
      <w:r w:rsidR="001554ED">
        <w:t xml:space="preserve"> exposure negating effects of elevated temperature. Offspring were reared in common conditions for one year, then deployed in four bays for three months. Offspring of parents exposed to elevated pCO</w:t>
      </w:r>
      <w:r w:rsidR="001554ED">
        <w:rPr>
          <w:vertAlign w:val="subscript"/>
        </w:rPr>
        <w:t>2</w:t>
      </w:r>
      <w:r w:rsidR="001554ED">
        <w:t xml:space="preserve"> had higher survival rates in two of the four bays, which had distinct environmental conditions. This carryover effect demonstrates that</w:t>
      </w:r>
      <w:ins w:id="8" w:author="Laura H Spencer" w:date="2019-09-22T15:56:00Z">
        <w:r w:rsidR="004D14D7">
          <w:t xml:space="preserve"> </w:t>
        </w:r>
      </w:ins>
      <w:r w:rsidR="001554ED">
        <w:t>parental conditions can have substantial ecologically relevant impacts that should be considered when predicting impacts of environmental change.</w:t>
      </w:r>
      <w:commentRangeStart w:id="9"/>
      <w:r w:rsidR="001554ED">
        <w:t xml:space="preserve"> </w:t>
      </w:r>
      <w:commentRangeEnd w:id="9"/>
      <w:r w:rsidR="004D14D7">
        <w:rPr>
          <w:rStyle w:val="CommentReference"/>
          <w:rFonts w:ascii="Arial" w:eastAsia="Arial" w:hAnsi="Arial" w:cs="Arial"/>
          <w:lang w:val="en"/>
        </w:rPr>
        <w:commentReference w:id="9"/>
      </w:r>
      <w:ins w:id="10" w:author="Laura H Spencer" w:date="2019-09-22T15:49:00Z">
        <w:r>
          <w:t>Furthermore,</w:t>
        </w:r>
      </w:ins>
      <w:ins w:id="11" w:author="Laura H Spencer" w:date="2019-09-22T15:57:00Z">
        <w:r w:rsidR="004D14D7">
          <w:t xml:space="preserve"> depending on the offspring environment,</w:t>
        </w:r>
      </w:ins>
      <w:ins w:id="12" w:author="Laura H Spencer" w:date="2019-09-22T15:49:00Z">
        <w:r>
          <w:t xml:space="preserve"> Olympia oyster</w:t>
        </w:r>
      </w:ins>
      <w:ins w:id="13" w:author="Laura H Spencer" w:date="2019-09-22T15:58:00Z">
        <w:r w:rsidR="004D14D7">
          <w:t>s</w:t>
        </w:r>
      </w:ins>
      <w:ins w:id="14" w:author="Laura H Spencer" w:date="2019-09-22T15:49:00Z">
        <w:r>
          <w:t xml:space="preserve"> may</w:t>
        </w:r>
      </w:ins>
      <w:ins w:id="15" w:author="Laura H Spencer" w:date="2019-09-22T15:57:00Z">
        <w:r w:rsidR="004D14D7">
          <w:t xml:space="preserve"> be </w:t>
        </w:r>
      </w:ins>
      <w:ins w:id="16" w:author="Laura H Spencer" w:date="2019-09-22T16:01:00Z">
        <w:r w:rsidR="004D14D7">
          <w:t>more resilient</w:t>
        </w:r>
      </w:ins>
      <w:ins w:id="17" w:author="Laura H Spencer" w:date="2019-09-22T15:57:00Z">
        <w:r w:rsidR="004D14D7">
          <w:t xml:space="preserve"> when </w:t>
        </w:r>
      </w:ins>
      <w:ins w:id="18" w:author="Laura H Spencer" w:date="2019-09-22T15:58:00Z">
        <w:r w:rsidR="004D14D7">
          <w:t xml:space="preserve">progenitors are pre-conditioned in </w:t>
        </w:r>
        <w:r w:rsidR="004D14D7">
          <w:lastRenderedPageBreak/>
          <w:t>similarly stressful conditions</w:t>
        </w:r>
      </w:ins>
      <w:ins w:id="19" w:author="Laura H Spencer" w:date="2019-09-22T16:01:00Z">
        <w:r w:rsidR="004D14D7">
          <w:t xml:space="preserve">, which combined with other recent studies suggests that the Olympia </w:t>
        </w:r>
      </w:ins>
      <w:ins w:id="20" w:author="Laura H Spencer" w:date="2019-09-22T16:02:00Z">
        <w:r w:rsidR="004D14D7">
          <w:t xml:space="preserve">may be more equipped than other oysters for the challenge of a changing ocean. </w:t>
        </w:r>
      </w:ins>
    </w:p>
    <w:p w14:paraId="5564CBC9" w14:textId="77777777" w:rsidR="00D64A77" w:rsidRDefault="00D64A77" w:rsidP="00C56A3D">
      <w:pPr>
        <w:suppressLineNumbers/>
        <w:spacing w:line="480" w:lineRule="auto"/>
      </w:pPr>
    </w:p>
    <w:p w14:paraId="16EAB3F7" w14:textId="1C14C019" w:rsidR="00D64A77" w:rsidRDefault="001554ED" w:rsidP="00C56A3D">
      <w:pPr>
        <w:spacing w:line="480" w:lineRule="auto"/>
      </w:pPr>
      <w:r>
        <w:rPr>
          <w:b/>
        </w:rPr>
        <w:t xml:space="preserve">Keywords: </w:t>
      </w:r>
      <w:proofErr w:type="spellStart"/>
      <w:r>
        <w:t>Ostrea</w:t>
      </w:r>
      <w:proofErr w:type="spellEnd"/>
      <w:r>
        <w:t>, acidification, pH, reproduction, winter, phenology, intergenerational, transgenerational, climate change</w:t>
      </w:r>
    </w:p>
    <w:p w14:paraId="4506CB52" w14:textId="77777777" w:rsidR="00D64A77" w:rsidRDefault="00D64A77" w:rsidP="00C56A3D">
      <w:pPr>
        <w:suppressLineNumbers/>
        <w:spacing w:line="480" w:lineRule="auto"/>
        <w:rPr>
          <w:b/>
        </w:rPr>
      </w:pPr>
    </w:p>
    <w:p w14:paraId="573A685A" w14:textId="744D5C9D" w:rsidR="00D64A77" w:rsidRPr="00C56A3D" w:rsidRDefault="001554ED" w:rsidP="00C56A3D">
      <w:pPr>
        <w:spacing w:line="480" w:lineRule="auto"/>
        <w:rPr>
          <w:b/>
          <w:sz w:val="36"/>
          <w:szCs w:val="36"/>
        </w:rPr>
      </w:pPr>
      <w:commentRangeStart w:id="21"/>
      <w:commentRangeStart w:id="22"/>
      <w:r>
        <w:rPr>
          <w:b/>
          <w:sz w:val="36"/>
          <w:szCs w:val="36"/>
        </w:rPr>
        <w:t>Introduction</w:t>
      </w:r>
      <w:commentRangeEnd w:id="21"/>
      <w:r w:rsidR="00306060">
        <w:rPr>
          <w:rStyle w:val="CommentReference"/>
        </w:rPr>
        <w:commentReference w:id="21"/>
      </w:r>
      <w:commentRangeEnd w:id="22"/>
      <w:r w:rsidR="00306060">
        <w:rPr>
          <w:rStyle w:val="CommentReference"/>
        </w:rPr>
        <w:commentReference w:id="22"/>
      </w:r>
    </w:p>
    <w:p w14:paraId="7EDAFB06" w14:textId="330BCC77" w:rsidR="00430B7E" w:rsidRDefault="00430B7E" w:rsidP="00C56A3D">
      <w:pPr>
        <w:spacing w:line="480" w:lineRule="auto"/>
        <w:ind w:firstLine="720"/>
        <w:rPr>
          <w:ins w:id="23" w:author="Laura H Spencer" w:date="2019-09-22T14:28:00Z"/>
        </w:rPr>
      </w:pPr>
      <w:ins w:id="24" w:author="Laura H Spencer" w:date="2019-09-22T14:29:00Z">
        <w:r>
          <w:t xml:space="preserve">[General / conceptual short paragraph] </w:t>
        </w:r>
      </w:ins>
      <w:ins w:id="25" w:author="Laura H Spencer" w:date="2019-09-22T14:25:00Z">
        <w:r>
          <w:t>[Need to understand population responses to climate change across generations]</w:t>
        </w:r>
      </w:ins>
      <w:ins w:id="26" w:author="Laura H Spencer" w:date="2019-09-22T14:26:00Z">
        <w:r>
          <w:t xml:space="preserve">. </w:t>
        </w:r>
      </w:ins>
      <w:ins w:id="27" w:author="Laura H Spencer" w:date="2019-09-22T14:25:00Z">
        <w:r>
          <w:t xml:space="preserve"> </w:t>
        </w:r>
      </w:ins>
      <w:commentRangeStart w:id="28"/>
      <w:r w:rsidR="001554ED">
        <w:t>T</w:t>
      </w:r>
      <w:commentRangeEnd w:id="28"/>
      <w:r w:rsidR="004E7C76">
        <w:rPr>
          <w:rStyle w:val="CommentReference"/>
        </w:rPr>
        <w:commentReference w:id="28"/>
      </w:r>
      <w:r w:rsidR="001554ED">
        <w:t xml:space="preserve">he repercussions of ocean warming and acidification on marine invertebrate physiology are complex, but significant recent advances indicate that early life stages of calcifying taxa are particularly vulnerable </w:t>
      </w:r>
      <w:hyperlink r:id="rId12">
        <w:r w:rsidR="001554ED">
          <w:rPr>
            <w:color w:val="000000"/>
          </w:rPr>
          <w:t xml:space="preserve">(Byrne &amp; </w:t>
        </w:r>
        <w:proofErr w:type="spellStart"/>
        <w:r w:rsidR="001554ED">
          <w:rPr>
            <w:color w:val="000000"/>
          </w:rPr>
          <w:t>Przeslawski</w:t>
        </w:r>
        <w:proofErr w:type="spellEnd"/>
        <w:r w:rsidR="001554ED">
          <w:rPr>
            <w:color w:val="000000"/>
          </w:rPr>
          <w:t xml:space="preserve">, 2013; </w:t>
        </w:r>
        <w:proofErr w:type="spellStart"/>
        <w:r w:rsidR="001554ED">
          <w:rPr>
            <w:color w:val="000000"/>
          </w:rPr>
          <w:t>Kurihara</w:t>
        </w:r>
        <w:proofErr w:type="spellEnd"/>
        <w:r w:rsidR="001554ED">
          <w:rPr>
            <w:color w:val="000000"/>
          </w:rPr>
          <w:t xml:space="preserve">, 2008; </w:t>
        </w:r>
        <w:proofErr w:type="spellStart"/>
        <w:r w:rsidR="001554ED">
          <w:rPr>
            <w:color w:val="000000"/>
          </w:rPr>
          <w:t>Przeslawski</w:t>
        </w:r>
        <w:proofErr w:type="spellEnd"/>
        <w:r w:rsidR="001554ED">
          <w:rPr>
            <w:color w:val="000000"/>
          </w:rPr>
          <w:t xml:space="preserve">, Byrne, &amp; </w:t>
        </w:r>
        <w:proofErr w:type="spellStart"/>
        <w:r w:rsidR="001554ED">
          <w:rPr>
            <w:color w:val="000000"/>
          </w:rPr>
          <w:t>Mellin</w:t>
        </w:r>
        <w:proofErr w:type="spellEnd"/>
        <w:r w:rsidR="001554ED">
          <w:rPr>
            <w:color w:val="000000"/>
          </w:rPr>
          <w:t>, 2015)</w:t>
        </w:r>
      </w:hyperlink>
      <w:r w:rsidR="001554ED">
        <w:t xml:space="preserve">. More recently, </w:t>
      </w:r>
      <w:del w:id="29" w:author="Laura H Spencer" w:date="2019-09-19T18:34:00Z">
        <w:r w:rsidR="001554ED" w:rsidDel="00E354C3">
          <w:delText>the focus has shifted</w:delText>
        </w:r>
      </w:del>
      <w:ins w:id="30" w:author="Laura H Spencer" w:date="2019-09-19T18:34:00Z">
        <w:r w:rsidR="00E354C3">
          <w:t>one area of interest is</w:t>
        </w:r>
      </w:ins>
      <w:del w:id="31" w:author="Laura H Spencer" w:date="2019-09-19T18:34:00Z">
        <w:r w:rsidR="001554ED" w:rsidDel="00E354C3">
          <w:delText xml:space="preserve"> to</w:delText>
        </w:r>
      </w:del>
      <w:r w:rsidR="001554ED">
        <w:t xml:space="preserve"> whether early stages benefit from ancestral exposures, based on evidence that memory of environmental stressors can be transferred between generations </w:t>
      </w:r>
      <w:hyperlink r:id="rId13">
        <w:r w:rsidR="001554ED">
          <w:rPr>
            <w:color w:val="000000"/>
          </w:rPr>
          <w:t xml:space="preserve">(Diaz, </w:t>
        </w:r>
        <w:proofErr w:type="spellStart"/>
        <w:r w:rsidR="001554ED">
          <w:rPr>
            <w:color w:val="000000"/>
          </w:rPr>
          <w:t>Lardies</w:t>
        </w:r>
        <w:proofErr w:type="spellEnd"/>
        <w:r w:rsidR="001554ED">
          <w:rPr>
            <w:color w:val="000000"/>
          </w:rPr>
          <w:t xml:space="preserve">, Tapia, </w:t>
        </w:r>
        <w:proofErr w:type="spellStart"/>
        <w:r w:rsidR="001554ED">
          <w:rPr>
            <w:color w:val="000000"/>
          </w:rPr>
          <w:t>Tarifeño</w:t>
        </w:r>
        <w:proofErr w:type="spellEnd"/>
        <w:r w:rsidR="001554ED">
          <w:rPr>
            <w:color w:val="000000"/>
          </w:rPr>
          <w:t xml:space="preserve">, &amp; Vargas, 2018; Kong </w:t>
        </w:r>
      </w:hyperlink>
      <w:hyperlink r:id="rId14">
        <w:r w:rsidR="001554ED">
          <w:rPr>
            <w:i/>
            <w:color w:val="000000"/>
          </w:rPr>
          <w:t>et al</w:t>
        </w:r>
      </w:hyperlink>
      <w:hyperlink r:id="rId15">
        <w:r w:rsidR="001554ED">
          <w:rPr>
            <w:color w:val="000000"/>
          </w:rPr>
          <w:t xml:space="preserve">., 2019; </w:t>
        </w:r>
        <w:proofErr w:type="spellStart"/>
        <w:r w:rsidR="001554ED">
          <w:rPr>
            <w:color w:val="000000"/>
          </w:rPr>
          <w:t>Massamba-N’Siala</w:t>
        </w:r>
        <w:proofErr w:type="spellEnd"/>
        <w:r w:rsidR="001554ED">
          <w:rPr>
            <w:color w:val="000000"/>
          </w:rPr>
          <w:t xml:space="preserve">, </w:t>
        </w:r>
        <w:proofErr w:type="spellStart"/>
        <w:r w:rsidR="001554ED">
          <w:rPr>
            <w:color w:val="000000"/>
          </w:rPr>
          <w:t>Prevedelli</w:t>
        </w:r>
        <w:proofErr w:type="spellEnd"/>
        <w:r w:rsidR="001554ED">
          <w:rPr>
            <w:color w:val="000000"/>
          </w:rPr>
          <w:t xml:space="preserve">, &amp; </w:t>
        </w:r>
        <w:proofErr w:type="spellStart"/>
        <w:r w:rsidR="001554ED">
          <w:rPr>
            <w:color w:val="000000"/>
          </w:rPr>
          <w:t>Simonini</w:t>
        </w:r>
        <w:proofErr w:type="spellEnd"/>
        <w:r w:rsidR="001554ED">
          <w:rPr>
            <w:color w:val="000000"/>
          </w:rPr>
          <w:t xml:space="preserve">, 2014; Putnam &amp; Gates, 2015; Ross, Parker, &amp; </w:t>
        </w:r>
        <w:r w:rsidR="001554ED">
          <w:rPr>
            <w:color w:val="000000"/>
          </w:rPr>
          <w:t>B</w:t>
        </w:r>
        <w:r w:rsidR="001554ED">
          <w:rPr>
            <w:color w:val="000000"/>
          </w:rPr>
          <w:t>yrne, 2016)</w:t>
        </w:r>
      </w:hyperlink>
      <w:r w:rsidR="001554ED">
        <w:t xml:space="preserve">. Beneficial, or positive, carryover effects may be important </w:t>
      </w:r>
      <w:proofErr w:type="spellStart"/>
      <w:r w:rsidR="001554ED">
        <w:t>acclimatory</w:t>
      </w:r>
      <w:proofErr w:type="spellEnd"/>
      <w:r w:rsidR="001554ED">
        <w:t xml:space="preserve"> mechanisms for marine invertebrates, particularly those that evolved in dynamic environments, such as estuaries and the intertidal </w:t>
      </w:r>
      <w:hyperlink r:id="rId16">
        <w:r w:rsidR="001554ED">
          <w:rPr>
            <w:color w:val="000000"/>
          </w:rPr>
          <w:t xml:space="preserve">(Donelson, Salinas, </w:t>
        </w:r>
        <w:proofErr w:type="spellStart"/>
        <w:r w:rsidR="001554ED">
          <w:rPr>
            <w:color w:val="000000"/>
          </w:rPr>
          <w:t>Munday</w:t>
        </w:r>
        <w:proofErr w:type="spellEnd"/>
        <w:r w:rsidR="001554ED">
          <w:rPr>
            <w:color w:val="000000"/>
          </w:rPr>
          <w:t xml:space="preserve">, &amp; </w:t>
        </w:r>
        <w:proofErr w:type="spellStart"/>
        <w:r w:rsidR="001554ED">
          <w:rPr>
            <w:color w:val="000000"/>
          </w:rPr>
          <w:t>Shama</w:t>
        </w:r>
        <w:proofErr w:type="spellEnd"/>
        <w:r w:rsidR="001554ED">
          <w:rPr>
            <w:color w:val="000000"/>
          </w:rPr>
          <w:t xml:space="preserve">, 2018; </w:t>
        </w:r>
        <w:proofErr w:type="spellStart"/>
        <w:r w:rsidR="001554ED">
          <w:rPr>
            <w:color w:val="000000"/>
          </w:rPr>
          <w:t>Gavery</w:t>
        </w:r>
        <w:proofErr w:type="spellEnd"/>
        <w:r w:rsidR="001554ED">
          <w:rPr>
            <w:color w:val="000000"/>
          </w:rPr>
          <w:t xml:space="preserve"> &amp; Roberts, 2014)</w:t>
        </w:r>
      </w:hyperlink>
      <w:r w:rsidR="001554ED">
        <w:t>. These carryover effects are defined as transgenerational when they persist in generations that were never directly exposed. Intergenerational, or parental, effects may be due to direct exposure as germ cell</w:t>
      </w:r>
      <w:r w:rsidR="00F157BC">
        <w:t>s</w:t>
      </w:r>
      <w:r w:rsidR="001554ED">
        <w:t xml:space="preserve"> </w:t>
      </w:r>
      <w:hyperlink r:id="rId17">
        <w:r w:rsidR="001554ED">
          <w:rPr>
            <w:color w:val="000000"/>
          </w:rPr>
          <w:t>(Perez &amp; Lehner, 2019)</w:t>
        </w:r>
      </w:hyperlink>
      <w:r w:rsidR="001554ED">
        <w:t xml:space="preserve">. </w:t>
      </w:r>
    </w:p>
    <w:p w14:paraId="76C22E1E" w14:textId="225AD61A" w:rsidR="00D64A77" w:rsidRDefault="00430B7E" w:rsidP="00C56A3D">
      <w:pPr>
        <w:spacing w:line="480" w:lineRule="auto"/>
        <w:ind w:firstLine="720"/>
      </w:pPr>
      <w:ins w:id="32" w:author="Laura H Spencer" w:date="2019-09-22T14:28:00Z">
        <w:r>
          <w:t xml:space="preserve">[Bivalve carryover]. </w:t>
        </w:r>
      </w:ins>
      <w:r w:rsidR="001554ED">
        <w:t>A foundational series of studies on the Sydney rock oyster (</w:t>
      </w:r>
      <w:r w:rsidR="001554ED">
        <w:rPr>
          <w:i/>
        </w:rPr>
        <w:t xml:space="preserve">Saccostrea </w:t>
      </w:r>
      <w:proofErr w:type="spellStart"/>
      <w:r w:rsidR="001554ED">
        <w:rPr>
          <w:i/>
        </w:rPr>
        <w:t>glomerata</w:t>
      </w:r>
      <w:proofErr w:type="spellEnd"/>
      <w:r w:rsidR="001554ED">
        <w:t xml:space="preserve">) provide strong evidence for intergenerational carryover effects in </w:t>
      </w:r>
      <w:r w:rsidR="001554ED">
        <w:lastRenderedPageBreak/>
        <w:t xml:space="preserve">estuarine bivalves. Adult </w:t>
      </w:r>
      <w:r w:rsidR="001554ED">
        <w:rPr>
          <w:i/>
        </w:rPr>
        <w:t xml:space="preserve">S. </w:t>
      </w:r>
      <w:proofErr w:type="spellStart"/>
      <w:r w:rsidR="001554ED">
        <w:rPr>
          <w:i/>
        </w:rPr>
        <w:t>glomerata</w:t>
      </w:r>
      <w:proofErr w:type="spellEnd"/>
      <w:r w:rsidR="001554ED">
        <w:t xml:space="preserve"> exposed to high pCO</w:t>
      </w:r>
      <w:r w:rsidR="001554ED">
        <w:rPr>
          <w:vertAlign w:val="subscript"/>
        </w:rPr>
        <w:t>2</w:t>
      </w:r>
      <w:r w:rsidR="001554ED">
        <w:t xml:space="preserve"> produced larger larvae that were less sensitive to high pCO</w:t>
      </w:r>
      <w:r w:rsidR="001554ED">
        <w:rPr>
          <w:vertAlign w:val="subscript"/>
        </w:rPr>
        <w:t>2</w:t>
      </w:r>
      <w:r w:rsidR="001554ED">
        <w:t xml:space="preserve">, and the effect persisted in the successive generation </w:t>
      </w:r>
      <w:hyperlink r:id="rId18">
        <w:r w:rsidR="001554ED">
          <w:rPr>
            <w:color w:val="000000"/>
          </w:rPr>
          <w:t>(Parker</w:t>
        </w:r>
      </w:hyperlink>
      <w:hyperlink r:id="rId19">
        <w:r w:rsidR="001554ED">
          <w:t xml:space="preserve"> </w:t>
        </w:r>
      </w:hyperlink>
      <w:hyperlink r:id="rId20">
        <w:r w:rsidR="001554ED">
          <w:rPr>
            <w:i/>
          </w:rPr>
          <w:t>et al.</w:t>
        </w:r>
      </w:hyperlink>
      <w:hyperlink r:id="rId21">
        <w:r w:rsidR="001554ED">
          <w:t>,</w:t>
        </w:r>
      </w:hyperlink>
      <w:hyperlink r:id="rId22">
        <w:r w:rsidR="001554ED">
          <w:rPr>
            <w:color w:val="000000"/>
          </w:rPr>
          <w:t xml:space="preserve"> 201</w:t>
        </w:r>
      </w:hyperlink>
      <w:hyperlink r:id="rId23">
        <w:r w:rsidR="001554ED">
          <w:t>2,</w:t>
        </w:r>
      </w:hyperlink>
      <w:hyperlink r:id="rId24">
        <w:r w:rsidR="001554ED">
          <w:rPr>
            <w:color w:val="000000"/>
          </w:rPr>
          <w:t xml:space="preserve"> 201</w:t>
        </w:r>
      </w:hyperlink>
      <w:hyperlink r:id="rId25">
        <w:r w:rsidR="001554ED">
          <w:t>5</w:t>
        </w:r>
      </w:hyperlink>
      <w:hyperlink r:id="rId26">
        <w:r w:rsidR="001554ED">
          <w:rPr>
            <w:color w:val="000000"/>
          </w:rPr>
          <w:t>)</w:t>
        </w:r>
      </w:hyperlink>
      <w:r w:rsidR="001554ED">
        <w:t>. In the presence of secondary stressors, however, parental high pCO</w:t>
      </w:r>
      <w:r w:rsidR="001554ED">
        <w:rPr>
          <w:vertAlign w:val="subscript"/>
        </w:rPr>
        <w:t>2</w:t>
      </w:r>
      <w:r w:rsidR="001554ED">
        <w:t xml:space="preserve"> exposure rendered larvae more sensitive </w:t>
      </w:r>
      <w:hyperlink r:id="rId27">
        <w:r w:rsidR="001554ED">
          <w:rPr>
            <w:color w:val="000000"/>
          </w:rPr>
          <w:t xml:space="preserve">(Parker </w:t>
        </w:r>
      </w:hyperlink>
      <w:hyperlink r:id="rId28">
        <w:r w:rsidR="001554ED">
          <w:rPr>
            <w:i/>
            <w:color w:val="000000"/>
          </w:rPr>
          <w:t>et al.</w:t>
        </w:r>
      </w:hyperlink>
      <w:hyperlink r:id="rId29">
        <w:r w:rsidR="001554ED">
          <w:rPr>
            <w:color w:val="000000"/>
          </w:rPr>
          <w:t>, 2017)</w:t>
        </w:r>
      </w:hyperlink>
      <w:r w:rsidR="001554ED">
        <w:t xml:space="preserve">. Intergenerational carryover effects are increasingly documented in larvae across other bivalve species, and are beneficial in the mussels </w:t>
      </w:r>
      <w:proofErr w:type="spellStart"/>
      <w:r w:rsidR="001554ED">
        <w:rPr>
          <w:i/>
        </w:rPr>
        <w:t>Mytilus</w:t>
      </w:r>
      <w:proofErr w:type="spellEnd"/>
      <w:r w:rsidR="001554ED">
        <w:rPr>
          <w:i/>
        </w:rPr>
        <w:t xml:space="preserve"> chilensis</w:t>
      </w:r>
      <w:r w:rsidR="001554ED">
        <w:t xml:space="preserve"> </w:t>
      </w:r>
      <w:hyperlink r:id="rId30">
        <w:r w:rsidR="001554ED">
          <w:rPr>
            <w:color w:val="000000"/>
          </w:rPr>
          <w:t xml:space="preserve">(Diaz </w:t>
        </w:r>
      </w:hyperlink>
      <w:hyperlink r:id="rId31">
        <w:r w:rsidR="001554ED">
          <w:rPr>
            <w:i/>
            <w:color w:val="000000"/>
          </w:rPr>
          <w:t>et al</w:t>
        </w:r>
      </w:hyperlink>
      <w:hyperlink r:id="rId32">
        <w:r w:rsidR="001554ED">
          <w:rPr>
            <w:color w:val="000000"/>
          </w:rPr>
          <w:t>., 2018)</w:t>
        </w:r>
      </w:hyperlink>
      <w:r w:rsidR="001554ED">
        <w:t xml:space="preserve"> and </w:t>
      </w:r>
      <w:proofErr w:type="spellStart"/>
      <w:r w:rsidR="001554ED">
        <w:rPr>
          <w:i/>
        </w:rPr>
        <w:t>Mytilus</w:t>
      </w:r>
      <w:proofErr w:type="spellEnd"/>
      <w:r w:rsidR="001554ED">
        <w:rPr>
          <w:i/>
        </w:rPr>
        <w:t xml:space="preserve"> edulis</w:t>
      </w:r>
      <w:r w:rsidR="001554ED">
        <w:t xml:space="preserve"> (but not juveniles) </w:t>
      </w:r>
      <w:hyperlink r:id="rId33">
        <w:r w:rsidR="001554ED">
          <w:rPr>
            <w:color w:val="000000"/>
          </w:rPr>
          <w:t xml:space="preserve">(Kong </w:t>
        </w:r>
      </w:hyperlink>
      <w:hyperlink r:id="rId34">
        <w:r w:rsidR="001554ED">
          <w:rPr>
            <w:i/>
            <w:color w:val="000000"/>
          </w:rPr>
          <w:t>et al</w:t>
        </w:r>
      </w:hyperlink>
      <w:hyperlink r:id="rId35">
        <w:r w:rsidR="001554ED">
          <w:rPr>
            <w:color w:val="000000"/>
          </w:rPr>
          <w:t xml:space="preserve">., 2019; Thomsen </w:t>
        </w:r>
      </w:hyperlink>
      <w:hyperlink r:id="rId36">
        <w:r w:rsidR="001554ED">
          <w:rPr>
            <w:i/>
            <w:color w:val="000000"/>
          </w:rPr>
          <w:t>et al</w:t>
        </w:r>
      </w:hyperlink>
      <w:hyperlink r:id="rId37">
        <w:r w:rsidR="001554ED">
          <w:rPr>
            <w:color w:val="000000"/>
          </w:rPr>
          <w:t>., 2017)</w:t>
        </w:r>
      </w:hyperlink>
      <w:r w:rsidR="001554ED">
        <w:t xml:space="preserve">, and detrimental in the clam </w:t>
      </w:r>
      <w:proofErr w:type="spellStart"/>
      <w:r w:rsidR="001554ED">
        <w:rPr>
          <w:i/>
        </w:rPr>
        <w:t>Mercenaria</w:t>
      </w:r>
      <w:proofErr w:type="spellEnd"/>
      <w:r w:rsidR="001554ED">
        <w:rPr>
          <w:i/>
        </w:rPr>
        <w:t xml:space="preserve"> </w:t>
      </w:r>
      <w:proofErr w:type="spellStart"/>
      <w:r w:rsidR="001554ED">
        <w:rPr>
          <w:i/>
        </w:rPr>
        <w:t>mercenaria</w:t>
      </w:r>
      <w:proofErr w:type="spellEnd"/>
      <w:r w:rsidR="001554ED">
        <w:t xml:space="preserve">, the scallop </w:t>
      </w:r>
      <w:proofErr w:type="spellStart"/>
      <w:r w:rsidR="001554ED">
        <w:rPr>
          <w:i/>
        </w:rPr>
        <w:t>Argopecten</w:t>
      </w:r>
      <w:proofErr w:type="spellEnd"/>
      <w:r w:rsidR="001554ED">
        <w:rPr>
          <w:i/>
        </w:rPr>
        <w:t xml:space="preserve"> </w:t>
      </w:r>
      <w:proofErr w:type="spellStart"/>
      <w:r w:rsidR="001554ED">
        <w:rPr>
          <w:i/>
        </w:rPr>
        <w:t>irradians</w:t>
      </w:r>
      <w:proofErr w:type="spellEnd"/>
      <w:r w:rsidR="001554ED">
        <w:t xml:space="preserve"> </w:t>
      </w:r>
      <w:hyperlink r:id="rId38">
        <w:r w:rsidR="001554ED">
          <w:rPr>
            <w:color w:val="000000"/>
          </w:rPr>
          <w:t xml:space="preserve">(Griffith &amp; </w:t>
        </w:r>
        <w:proofErr w:type="spellStart"/>
        <w:r w:rsidR="001554ED">
          <w:rPr>
            <w:color w:val="000000"/>
          </w:rPr>
          <w:t>Gobler</w:t>
        </w:r>
        <w:proofErr w:type="spellEnd"/>
        <w:r w:rsidR="001554ED">
          <w:rPr>
            <w:color w:val="000000"/>
          </w:rPr>
          <w:t>, 2017)</w:t>
        </w:r>
      </w:hyperlink>
      <w:r w:rsidR="001554ED">
        <w:t xml:space="preserve">, and the oyster </w:t>
      </w:r>
      <w:proofErr w:type="spellStart"/>
      <w:r w:rsidR="001554ED">
        <w:rPr>
          <w:i/>
        </w:rPr>
        <w:t>Crassostrea</w:t>
      </w:r>
      <w:proofErr w:type="spellEnd"/>
      <w:r w:rsidR="001554ED">
        <w:rPr>
          <w:i/>
        </w:rPr>
        <w:t xml:space="preserve"> </w:t>
      </w:r>
      <w:proofErr w:type="spellStart"/>
      <w:r w:rsidR="001554ED">
        <w:rPr>
          <w:i/>
        </w:rPr>
        <w:t>gigas</w:t>
      </w:r>
      <w:proofErr w:type="spellEnd"/>
      <w:r w:rsidR="001554ED">
        <w:t xml:space="preserve"> </w:t>
      </w:r>
      <w:hyperlink r:id="rId39">
        <w:r w:rsidR="001554ED">
          <w:rPr>
            <w:color w:val="000000"/>
          </w:rPr>
          <w:t>(Venkataraman, Spencer, &amp; Roberts, 2019)</w:t>
        </w:r>
      </w:hyperlink>
      <w:r w:rsidR="001554ED">
        <w:t xml:space="preserve">. </w:t>
      </w:r>
    </w:p>
    <w:p w14:paraId="1270248B" w14:textId="4B78F5C8" w:rsidR="00D64A77" w:rsidRDefault="001554ED" w:rsidP="00C56A3D">
      <w:pPr>
        <w:spacing w:line="480" w:lineRule="auto"/>
        <w:ind w:firstLine="720"/>
      </w:pPr>
      <w:r>
        <w:t xml:space="preserve">Preliminary </w:t>
      </w:r>
      <w:del w:id="33" w:author="Laura H Spencer" w:date="2019-09-22T14:30:00Z">
        <w:r w:rsidDel="00430B7E">
          <w:delText xml:space="preserve">intergenerational </w:delText>
        </w:r>
      </w:del>
      <w:r>
        <w:t xml:space="preserve">studies </w:t>
      </w:r>
      <w:del w:id="34" w:author="Laura H Spencer" w:date="2019-09-22T14:30:00Z">
        <w:r w:rsidDel="00430B7E">
          <w:delText xml:space="preserve">in bivalves </w:delText>
        </w:r>
      </w:del>
      <w:ins w:id="35" w:author="Laura H Spencer" w:date="2019-09-22T14:30:00Z">
        <w:r w:rsidR="00430B7E">
          <w:t>provide strong evidence for intergenerational in bivalves</w:t>
        </w:r>
      </w:ins>
      <w:del w:id="36" w:author="Laura H Spencer" w:date="2019-09-22T14:30:00Z">
        <w:r w:rsidDel="00430B7E">
          <w:delText>are promising</w:delText>
        </w:r>
      </w:del>
      <w:r>
        <w:t>, but the body of work is still narrow in scope. Nearly all studies have exposed parents</w:t>
      </w:r>
      <w:r w:rsidR="006A2460">
        <w:t xml:space="preserve"> to stressors</w:t>
      </w:r>
      <w:r>
        <w:t xml:space="preserve"> during </w:t>
      </w:r>
      <w:proofErr w:type="spellStart"/>
      <w:r>
        <w:t>denovo</w:t>
      </w:r>
      <w:proofErr w:type="spellEnd"/>
      <w:r>
        <w:t xml:space="preserve"> gamete formation (gametogenesis). For many temperate bivalve species, this occurs seasonally in the spring </w:t>
      </w:r>
      <w:hyperlink r:id="rId40">
        <w:r>
          <w:rPr>
            <w:color w:val="000000"/>
          </w:rPr>
          <w:t>(Bayne, 1976)</w:t>
        </w:r>
      </w:hyperlink>
      <w:r>
        <w:t xml:space="preserve">. Yet, challenging periods of acidification and warming can occur during other times of the year </w:t>
      </w:r>
      <w:hyperlink r:id="rId41">
        <w:r>
          <w:rPr>
            <w:color w:val="000000"/>
          </w:rPr>
          <w:t xml:space="preserve">(Evans, Hales, &amp; </w:t>
        </w:r>
        <w:proofErr w:type="spellStart"/>
        <w:r>
          <w:rPr>
            <w:color w:val="000000"/>
          </w:rPr>
          <w:t>Strutton</w:t>
        </w:r>
        <w:proofErr w:type="spellEnd"/>
        <w:r>
          <w:rPr>
            <w:color w:val="000000"/>
          </w:rPr>
          <w:t xml:space="preserve">, 2013; </w:t>
        </w:r>
        <w:proofErr w:type="spellStart"/>
        <w:r>
          <w:rPr>
            <w:color w:val="000000"/>
          </w:rPr>
          <w:t>Joesoef</w:t>
        </w:r>
        <w:proofErr w:type="spellEnd"/>
        <w:r>
          <w:rPr>
            <w:color w:val="000000"/>
          </w:rPr>
          <w:t>, Huang, Gao, &amp; Cai, 2015; McGrath, McGovern, Gregory, &amp; Cave, 2019)</w:t>
        </w:r>
      </w:hyperlink>
      <w:r>
        <w:t xml:space="preserve">. The most corrosive carbonate environment in the Puget Sound estuary in Washington State, for example, commonly occurs in the winter when many species are reproductively inactive, while favorable conditions are in the spring when gametogenesis coincides with phytoplankton blooms </w:t>
      </w:r>
      <w:hyperlink r:id="rId42">
        <w:r>
          <w:rPr>
            <w:color w:val="000000"/>
          </w:rPr>
          <w:t xml:space="preserve">(Pelletier, Roberts, </w:t>
        </w:r>
        <w:proofErr w:type="spellStart"/>
        <w:r>
          <w:rPr>
            <w:color w:val="000000"/>
          </w:rPr>
          <w:t>Keyzers</w:t>
        </w:r>
        <w:proofErr w:type="spellEnd"/>
        <w:r>
          <w:rPr>
            <w:color w:val="000000"/>
          </w:rPr>
          <w:t xml:space="preserve">, &amp; </w:t>
        </w:r>
        <w:proofErr w:type="spellStart"/>
        <w:r>
          <w:rPr>
            <w:color w:val="000000"/>
          </w:rPr>
          <w:t>Alin</w:t>
        </w:r>
        <w:proofErr w:type="spellEnd"/>
        <w:r>
          <w:rPr>
            <w:color w:val="000000"/>
          </w:rPr>
          <w:t>, 2018)</w:t>
        </w:r>
      </w:hyperlink>
      <w:r>
        <w:t xml:space="preserve">. Thus, adult exposure to severely corrosive conditions during gametogenesis may not represent the natural estuarine system. To our knowledge, </w:t>
      </w:r>
      <w:ins w:id="37" w:author="Laura H Spencer" w:date="2019-09-19T17:10:00Z">
        <w:r w:rsidR="001F5BDB">
          <w:t xml:space="preserve">only </w:t>
        </w:r>
      </w:ins>
      <w:r>
        <w:t xml:space="preserve">one study has assessed carryover effects of pre-gametogenic acidification in a bivalve, the oyster </w:t>
      </w:r>
      <w:r>
        <w:rPr>
          <w:i/>
        </w:rPr>
        <w:t xml:space="preserve">C. </w:t>
      </w:r>
      <w:proofErr w:type="spellStart"/>
      <w:r>
        <w:rPr>
          <w:i/>
        </w:rPr>
        <w:t>gigas</w:t>
      </w:r>
      <w:proofErr w:type="spellEnd"/>
      <w:r>
        <w:t xml:space="preserve">, and found negative maternal carryover effects on larval survival </w:t>
      </w:r>
      <w:hyperlink r:id="rId43">
        <w:r>
          <w:rPr>
            <w:color w:val="000000"/>
          </w:rPr>
          <w:t xml:space="preserve">(Venkataraman </w:t>
        </w:r>
      </w:hyperlink>
      <w:hyperlink r:id="rId44">
        <w:r>
          <w:rPr>
            <w:i/>
            <w:color w:val="000000"/>
          </w:rPr>
          <w:t>et al</w:t>
        </w:r>
      </w:hyperlink>
      <w:hyperlink r:id="rId45">
        <w:r>
          <w:rPr>
            <w:color w:val="000000"/>
          </w:rPr>
          <w:t>., 2019)</w:t>
        </w:r>
      </w:hyperlink>
      <w:r>
        <w:t>, indicating that pre-</w:t>
      </w:r>
      <w:r>
        <w:lastRenderedPageBreak/>
        <w:t>gametogenic exposure also matters. No studies have yet attempted to examine intergenerational carryover effects of combined winter acidification and warming in bivalves.</w:t>
      </w:r>
    </w:p>
    <w:p w14:paraId="7336B4D8" w14:textId="77777777" w:rsidR="00D64A77" w:rsidRDefault="001554ED" w:rsidP="00C56A3D">
      <w:pPr>
        <w:spacing w:line="480" w:lineRule="auto"/>
        <w:ind w:firstLine="720"/>
      </w:pPr>
      <w:r>
        <w:t xml:space="preserve">To best predict whether intergenerational carryover effects will be beneficial or detrimental, it is also crucial to understand how warming and acidification will impact fertility and reproductive phenology. Temperature is a major driver of bivalve reproduction, and modulates gametogenesis </w:t>
      </w:r>
      <w:hyperlink r:id="rId46">
        <w:r>
          <w:rPr>
            <w:color w:val="000000"/>
          </w:rPr>
          <w:t xml:space="preserve">(Joyce, </w:t>
        </w:r>
        <w:proofErr w:type="spellStart"/>
        <w:r>
          <w:rPr>
            <w:color w:val="000000"/>
          </w:rPr>
          <w:t>Holthuis</w:t>
        </w:r>
        <w:proofErr w:type="spellEnd"/>
        <w:r>
          <w:rPr>
            <w:color w:val="000000"/>
          </w:rPr>
          <w:t xml:space="preserve">, Charrier, &amp; </w:t>
        </w:r>
        <w:proofErr w:type="spellStart"/>
        <w:r>
          <w:rPr>
            <w:color w:val="000000"/>
          </w:rPr>
          <w:t>Lindegarth</w:t>
        </w:r>
        <w:proofErr w:type="spellEnd"/>
        <w:r>
          <w:rPr>
            <w:color w:val="000000"/>
          </w:rPr>
          <w:t xml:space="preserve">, 2013; </w:t>
        </w:r>
        <w:proofErr w:type="spellStart"/>
        <w:r>
          <w:rPr>
            <w:color w:val="000000"/>
          </w:rPr>
          <w:t>Maneiro</w:t>
        </w:r>
        <w:proofErr w:type="spellEnd"/>
        <w:r>
          <w:rPr>
            <w:color w:val="000000"/>
          </w:rPr>
          <w:t>, Pérez-</w:t>
        </w:r>
        <w:proofErr w:type="spellStart"/>
        <w:r>
          <w:rPr>
            <w:color w:val="000000"/>
          </w:rPr>
          <w:t>Parallé</w:t>
        </w:r>
        <w:proofErr w:type="spellEnd"/>
        <w:r>
          <w:rPr>
            <w:color w:val="000000"/>
          </w:rPr>
          <w:t xml:space="preserve">, </w:t>
        </w:r>
        <w:proofErr w:type="spellStart"/>
        <w:r>
          <w:rPr>
            <w:color w:val="000000"/>
          </w:rPr>
          <w:t>Pazos</w:t>
        </w:r>
        <w:proofErr w:type="spellEnd"/>
        <w:r>
          <w:rPr>
            <w:color w:val="000000"/>
          </w:rPr>
          <w:t>, Silva, &amp; Sánchez, 2016; Oates, 2013)</w:t>
        </w:r>
      </w:hyperlink>
      <w:r>
        <w:t xml:space="preserve">, influences sex determination </w:t>
      </w:r>
      <w:hyperlink r:id="rId47">
        <w:r>
          <w:rPr>
            <w:color w:val="000000"/>
          </w:rPr>
          <w:t>(</w:t>
        </w:r>
        <w:proofErr w:type="spellStart"/>
        <w:r>
          <w:rPr>
            <w:color w:val="000000"/>
          </w:rPr>
          <w:t>Santerre</w:t>
        </w:r>
        <w:proofErr w:type="spellEnd"/>
        <w:r>
          <w:rPr>
            <w:color w:val="000000"/>
          </w:rPr>
          <w:t xml:space="preserve"> </w:t>
        </w:r>
      </w:hyperlink>
      <w:hyperlink r:id="rId48">
        <w:r>
          <w:rPr>
            <w:i/>
            <w:color w:val="000000"/>
          </w:rPr>
          <w:t>et al.</w:t>
        </w:r>
      </w:hyperlink>
      <w:hyperlink r:id="rId49">
        <w:r>
          <w:rPr>
            <w:color w:val="000000"/>
          </w:rPr>
          <w:t>, 2013)</w:t>
        </w:r>
      </w:hyperlink>
      <w:r>
        <w:t xml:space="preserve"> and, in many species, triggers spawning </w:t>
      </w:r>
      <w:hyperlink r:id="rId50">
        <w:r>
          <w:rPr>
            <w:color w:val="000000"/>
          </w:rPr>
          <w:t>(</w:t>
        </w:r>
        <w:proofErr w:type="spellStart"/>
        <w:r>
          <w:rPr>
            <w:color w:val="000000"/>
          </w:rPr>
          <w:t>Fabioux</w:t>
        </w:r>
        <w:proofErr w:type="spellEnd"/>
        <w:r>
          <w:rPr>
            <w:color w:val="000000"/>
          </w:rPr>
          <w:t xml:space="preserve">, </w:t>
        </w:r>
        <w:proofErr w:type="spellStart"/>
        <w:r>
          <w:rPr>
            <w:color w:val="000000"/>
          </w:rPr>
          <w:t>Huvet</w:t>
        </w:r>
        <w:proofErr w:type="spellEnd"/>
        <w:r>
          <w:rPr>
            <w:color w:val="000000"/>
          </w:rPr>
          <w:t xml:space="preserve">, Le </w:t>
        </w:r>
        <w:proofErr w:type="spellStart"/>
        <w:r>
          <w:rPr>
            <w:color w:val="000000"/>
          </w:rPr>
          <w:t>Souchu</w:t>
        </w:r>
        <w:proofErr w:type="spellEnd"/>
        <w:r>
          <w:rPr>
            <w:color w:val="000000"/>
          </w:rPr>
          <w:t xml:space="preserve">, Le </w:t>
        </w:r>
        <w:proofErr w:type="spellStart"/>
        <w:r>
          <w:rPr>
            <w:color w:val="000000"/>
          </w:rPr>
          <w:t>Pennec</w:t>
        </w:r>
        <w:proofErr w:type="spellEnd"/>
        <w:r>
          <w:rPr>
            <w:color w:val="000000"/>
          </w:rPr>
          <w:t xml:space="preserve">, &amp; </w:t>
        </w:r>
        <w:proofErr w:type="spellStart"/>
        <w:r>
          <w:rPr>
            <w:color w:val="000000"/>
          </w:rPr>
          <w:t>Pouvreau</w:t>
        </w:r>
        <w:proofErr w:type="spellEnd"/>
        <w:r>
          <w:rPr>
            <w:color w:val="000000"/>
          </w:rPr>
          <w:t>, 2005)</w:t>
        </w:r>
      </w:hyperlink>
      <w:r>
        <w:t xml:space="preserve"> (alongside other factors such as photoperiod, nutrition, lunar/tidal phases). Year-round warming may result in unexpected impacts to larval competency resulting from changes to reproduction. For instance, some temperate bivalve species have a thermal threshold for gametogenesis and enter a period of reproductive inactivity, or “quiescence”, which is believed necessary for successive spawning </w:t>
      </w:r>
      <w:hyperlink r:id="rId51">
        <w:r>
          <w:rPr>
            <w:color w:val="000000"/>
          </w:rPr>
          <w:t xml:space="preserve">(Giese, 1959; Hopkins, 1937; </w:t>
        </w:r>
        <w:proofErr w:type="spellStart"/>
        <w:r>
          <w:rPr>
            <w:color w:val="000000"/>
          </w:rPr>
          <w:t>Loosanoff</w:t>
        </w:r>
        <w:proofErr w:type="spellEnd"/>
        <w:r>
          <w:rPr>
            <w:color w:val="000000"/>
          </w:rPr>
          <w:t>, 1942)</w:t>
        </w:r>
      </w:hyperlink>
      <w:r>
        <w:t xml:space="preserve">. Warmer winters brought on by global climate change (IPCC, 2013) may therefore shift species’ reproductive cycles to begin earlier, or eliminate seasonality altogether, resulting in poorly provisioned or ill-timed larvae </w:t>
      </w:r>
      <w:hyperlink r:id="rId52">
        <w:r>
          <w:rPr>
            <w:color w:val="000000"/>
          </w:rPr>
          <w:t>(</w:t>
        </w:r>
        <w:proofErr w:type="spellStart"/>
        <w:r>
          <w:rPr>
            <w:color w:val="000000"/>
          </w:rPr>
          <w:t>Chevillot</w:t>
        </w:r>
        <w:proofErr w:type="spellEnd"/>
        <w:r>
          <w:rPr>
            <w:color w:val="000000"/>
          </w:rPr>
          <w:t xml:space="preserve"> </w:t>
        </w:r>
      </w:hyperlink>
      <w:hyperlink r:id="rId53">
        <w:r>
          <w:rPr>
            <w:i/>
            <w:color w:val="000000"/>
          </w:rPr>
          <w:t>et al.</w:t>
        </w:r>
      </w:hyperlink>
      <w:hyperlink r:id="rId54">
        <w:r>
          <w:rPr>
            <w:color w:val="000000"/>
          </w:rPr>
          <w:t>, 2017)</w:t>
        </w:r>
      </w:hyperlink>
      <w:r>
        <w:t xml:space="preserve">. Such impacts were clearly demonstrated using a long-term dataset (1973-2001) of estuarine clam </w:t>
      </w:r>
      <w:proofErr w:type="spellStart"/>
      <w:r>
        <w:rPr>
          <w:i/>
        </w:rPr>
        <w:t>Macoma</w:t>
      </w:r>
      <w:proofErr w:type="spellEnd"/>
      <w:r>
        <w:rPr>
          <w:i/>
        </w:rPr>
        <w:t xml:space="preserve"> </w:t>
      </w:r>
      <w:proofErr w:type="spellStart"/>
      <w:r>
        <w:rPr>
          <w:i/>
        </w:rPr>
        <w:t>balthica</w:t>
      </w:r>
      <w:proofErr w:type="spellEnd"/>
      <w:r>
        <w:t xml:space="preserve"> reproduction and temperature. Mild winters and earlier springs resulted in low fecundity, earlier spawning, and poor recruitment, which was largely explained by a phenological mismatch between spawning and peak phytoplankton blooms </w:t>
      </w:r>
      <w:hyperlink r:id="rId55">
        <w:r>
          <w:rPr>
            <w:color w:val="000000"/>
          </w:rPr>
          <w:t>(</w:t>
        </w:r>
        <w:proofErr w:type="spellStart"/>
        <w:r>
          <w:rPr>
            <w:color w:val="000000"/>
          </w:rPr>
          <w:t>Philippart</w:t>
        </w:r>
        <w:proofErr w:type="spellEnd"/>
        <w:r>
          <w:rPr>
            <w:color w:val="000000"/>
          </w:rPr>
          <w:t xml:space="preserve"> </w:t>
        </w:r>
      </w:hyperlink>
      <w:hyperlink r:id="rId56">
        <w:r>
          <w:rPr>
            <w:i/>
            <w:color w:val="000000"/>
          </w:rPr>
          <w:t>et al</w:t>
        </w:r>
      </w:hyperlink>
      <w:hyperlink r:id="rId57">
        <w:r>
          <w:rPr>
            <w:color w:val="000000"/>
          </w:rPr>
          <w:t>., 2003)</w:t>
        </w:r>
      </w:hyperlink>
      <w:r>
        <w:t>. The impacts of winter acidification on estuarine bivalve reproduction are less predictable. The few studies to date show that high pCO</w:t>
      </w:r>
      <w:r>
        <w:rPr>
          <w:vertAlign w:val="subscript"/>
        </w:rPr>
        <w:t>2</w:t>
      </w:r>
      <w:r>
        <w:t xml:space="preserve"> delays gametogenesis in the oysters </w:t>
      </w:r>
      <w:r>
        <w:rPr>
          <w:i/>
        </w:rPr>
        <w:t xml:space="preserve">S. </w:t>
      </w:r>
      <w:proofErr w:type="spellStart"/>
      <w:r>
        <w:rPr>
          <w:i/>
        </w:rPr>
        <w:t>glomerata</w:t>
      </w:r>
      <w:proofErr w:type="spellEnd"/>
      <w:r>
        <w:t xml:space="preserve"> and </w:t>
      </w:r>
      <w:proofErr w:type="spellStart"/>
      <w:r>
        <w:rPr>
          <w:i/>
        </w:rPr>
        <w:t>Crassostrea</w:t>
      </w:r>
      <w:proofErr w:type="spellEnd"/>
      <w:r>
        <w:rPr>
          <w:i/>
        </w:rPr>
        <w:t xml:space="preserve"> virginica</w:t>
      </w:r>
      <w:r>
        <w:t xml:space="preserve"> </w:t>
      </w:r>
      <w:hyperlink r:id="rId58">
        <w:r>
          <w:rPr>
            <w:color w:val="000000"/>
          </w:rPr>
          <w:t xml:space="preserve">(Boulais </w:t>
        </w:r>
      </w:hyperlink>
      <w:hyperlink r:id="rId59">
        <w:r>
          <w:rPr>
            <w:i/>
            <w:color w:val="000000"/>
          </w:rPr>
          <w:t>et al</w:t>
        </w:r>
      </w:hyperlink>
      <w:hyperlink r:id="rId60">
        <w:r>
          <w:rPr>
            <w:color w:val="000000"/>
          </w:rPr>
          <w:t xml:space="preserve">., 2017; Parker </w:t>
        </w:r>
      </w:hyperlink>
      <w:hyperlink r:id="rId61">
        <w:r>
          <w:rPr>
            <w:i/>
            <w:color w:val="000000"/>
          </w:rPr>
          <w:t>et al</w:t>
        </w:r>
      </w:hyperlink>
      <w:hyperlink r:id="rId62">
        <w:r>
          <w:rPr>
            <w:color w:val="000000"/>
          </w:rPr>
          <w:t>., 2018)</w:t>
        </w:r>
      </w:hyperlink>
      <w:r>
        <w:t xml:space="preserve">, but both studies exposed oysters during gametogenesis. Acidification during </w:t>
      </w:r>
      <w:r>
        <w:lastRenderedPageBreak/>
        <w:t xml:space="preserve">the winter months could increase energetic requirements </w:t>
      </w:r>
      <w:hyperlink r:id="rId63">
        <w:r>
          <w:rPr>
            <w:color w:val="000000"/>
          </w:rPr>
          <w:t>(</w:t>
        </w:r>
        <w:proofErr w:type="spellStart"/>
        <w:r>
          <w:rPr>
            <w:color w:val="000000"/>
          </w:rPr>
          <w:t>Sokolova</w:t>
        </w:r>
        <w:proofErr w:type="spellEnd"/>
        <w:r>
          <w:rPr>
            <w:color w:val="000000"/>
          </w:rPr>
          <w:t xml:space="preserve">, </w:t>
        </w:r>
        <w:proofErr w:type="spellStart"/>
        <w:r>
          <w:rPr>
            <w:color w:val="000000"/>
          </w:rPr>
          <w:t>Frederich</w:t>
        </w:r>
        <w:proofErr w:type="spellEnd"/>
        <w:r>
          <w:rPr>
            <w:color w:val="000000"/>
          </w:rPr>
          <w:t xml:space="preserve">, </w:t>
        </w:r>
        <w:proofErr w:type="spellStart"/>
        <w:r>
          <w:rPr>
            <w:color w:val="000000"/>
          </w:rPr>
          <w:t>Bagwe</w:t>
        </w:r>
        <w:proofErr w:type="spellEnd"/>
        <w:r>
          <w:rPr>
            <w:color w:val="000000"/>
          </w:rPr>
          <w:t xml:space="preserve">, </w:t>
        </w:r>
        <w:proofErr w:type="spellStart"/>
        <w:r>
          <w:rPr>
            <w:color w:val="000000"/>
          </w:rPr>
          <w:t>Lannig</w:t>
        </w:r>
        <w:proofErr w:type="spellEnd"/>
        <w:r>
          <w:rPr>
            <w:color w:val="000000"/>
          </w:rPr>
          <w:t xml:space="preserve">, &amp; </w:t>
        </w:r>
        <w:proofErr w:type="spellStart"/>
        <w:r>
          <w:rPr>
            <w:color w:val="000000"/>
          </w:rPr>
          <w:t>Sukhotin</w:t>
        </w:r>
        <w:proofErr w:type="spellEnd"/>
        <w:r>
          <w:rPr>
            <w:color w:val="000000"/>
          </w:rPr>
          <w:t>, 2012)</w:t>
        </w:r>
      </w:hyperlink>
      <w:r>
        <w:t xml:space="preserve">, and deplete glycogen reserves that are later utilized for gametogenesis in the spring </w:t>
      </w:r>
      <w:hyperlink r:id="rId64">
        <w:r>
          <w:rPr>
            <w:color w:val="000000"/>
          </w:rPr>
          <w:t xml:space="preserve">(Mathieu &amp; </w:t>
        </w:r>
        <w:proofErr w:type="spellStart"/>
        <w:r>
          <w:rPr>
            <w:color w:val="000000"/>
          </w:rPr>
          <w:t>Lubet</w:t>
        </w:r>
        <w:proofErr w:type="spellEnd"/>
        <w:r>
          <w:rPr>
            <w:color w:val="000000"/>
          </w:rPr>
          <w:t>, 1993)</w:t>
        </w:r>
      </w:hyperlink>
      <w:r>
        <w:t xml:space="preserve">, but this hypothesis has yet to be tested.   </w:t>
      </w:r>
    </w:p>
    <w:p w14:paraId="14C4C632" w14:textId="27CC0007" w:rsidR="00D64A77" w:rsidRDefault="001554ED" w:rsidP="00C56A3D">
      <w:pPr>
        <w:spacing w:line="480" w:lineRule="auto"/>
        <w:ind w:firstLine="720"/>
      </w:pPr>
      <w:r>
        <w:t xml:space="preserve">The purpose of this study was to assess whether warmer, more acidic winters will affect fecundity and offspring viability in the Olympia oyster, </w:t>
      </w:r>
      <w:proofErr w:type="spellStart"/>
      <w:r>
        <w:rPr>
          <w:i/>
        </w:rPr>
        <w:t>Ostrea</w:t>
      </w:r>
      <w:proofErr w:type="spellEnd"/>
      <w:r>
        <w:rPr>
          <w:i/>
        </w:rPr>
        <w:t xml:space="preserve"> </w:t>
      </w:r>
      <w:proofErr w:type="spellStart"/>
      <w:r>
        <w:rPr>
          <w:i/>
        </w:rPr>
        <w:t>lurida</w:t>
      </w:r>
      <w:proofErr w:type="spellEnd"/>
      <w:r>
        <w:t xml:space="preserve">. The Olympia is </w:t>
      </w:r>
      <w:del w:id="38" w:author="Laura H Spencer" w:date="2019-09-22T16:19:00Z">
        <w:r w:rsidDel="00E345C2">
          <w:delText xml:space="preserve">the </w:delText>
        </w:r>
      </w:del>
      <w:ins w:id="39" w:author="Laura H Spencer" w:date="2019-09-22T16:19:00Z">
        <w:r w:rsidR="00E345C2">
          <w:t xml:space="preserve">an </w:t>
        </w:r>
      </w:ins>
      <w:del w:id="40" w:author="Laura H Spencer" w:date="2019-09-22T16:19:00Z">
        <w:r w:rsidDel="00E345C2">
          <w:delText xml:space="preserve">only </w:delText>
        </w:r>
      </w:del>
      <w:r>
        <w:t xml:space="preserve">oyster species native to the Pacific coast of North America </w:t>
      </w:r>
      <w:hyperlink r:id="rId65">
        <w:r>
          <w:rPr>
            <w:color w:val="000000"/>
          </w:rPr>
          <w:t>(McGraw, 2009)</w:t>
        </w:r>
      </w:hyperlink>
      <w:r>
        <w:t>. Overharvest and pollution devastated populations in the early 1900</w:t>
      </w:r>
      <w:del w:id="41" w:author="Laura H Spencer" w:date="2019-09-19T17:10:00Z">
        <w:r w:rsidDel="001F5BDB">
          <w:delText>’</w:delText>
        </w:r>
      </w:del>
      <w:r>
        <w:t xml:space="preserve">s, and today 2-5% of historic beds remain </w:t>
      </w:r>
      <w:hyperlink r:id="rId66">
        <w:r>
          <w:rPr>
            <w:color w:val="000000"/>
          </w:rPr>
          <w:t xml:space="preserve">(Blake &amp; Bradbury, 2012; Polson &amp; </w:t>
        </w:r>
        <w:proofErr w:type="spellStart"/>
        <w:r>
          <w:rPr>
            <w:color w:val="000000"/>
          </w:rPr>
          <w:t>Zacherl</w:t>
        </w:r>
        <w:proofErr w:type="spellEnd"/>
        <w:r>
          <w:rPr>
            <w:color w:val="000000"/>
          </w:rPr>
          <w:t>, 2009)</w:t>
        </w:r>
      </w:hyperlink>
      <w:r>
        <w:t xml:space="preserve">. Restoration efforts are afoot, but </w:t>
      </w:r>
      <w:r>
        <w:rPr>
          <w:i/>
        </w:rPr>
        <w:t xml:space="preserve">O. </w:t>
      </w:r>
      <w:proofErr w:type="spellStart"/>
      <w:r>
        <w:rPr>
          <w:i/>
        </w:rPr>
        <w:t>lurida</w:t>
      </w:r>
      <w:proofErr w:type="spellEnd"/>
      <w:r>
        <w:rPr>
          <w:i/>
        </w:rPr>
        <w:t xml:space="preserve"> </w:t>
      </w:r>
      <w:r>
        <w:t xml:space="preserve">may be further challenged </w:t>
      </w:r>
      <w:r w:rsidR="006A2460">
        <w:t xml:space="preserve">by </w:t>
      </w:r>
      <w:r>
        <w:t xml:space="preserve">changing conditions, which are amplified along the Pacific coast </w:t>
      </w:r>
      <w:hyperlink r:id="rId67">
        <w:r>
          <w:rPr>
            <w:color w:val="000000"/>
          </w:rPr>
          <w:t xml:space="preserve">(Barton, Hales, </w:t>
        </w:r>
        <w:proofErr w:type="spellStart"/>
        <w:r>
          <w:rPr>
            <w:color w:val="000000"/>
          </w:rPr>
          <w:t>Waldbusser</w:t>
        </w:r>
        <w:proofErr w:type="spellEnd"/>
        <w:r>
          <w:rPr>
            <w:color w:val="000000"/>
          </w:rPr>
          <w:t xml:space="preserve">, Langdon, &amp; Feely, 2012; Feely, Klinger, Newton, &amp; </w:t>
        </w:r>
        <w:proofErr w:type="spellStart"/>
        <w:r>
          <w:rPr>
            <w:color w:val="000000"/>
          </w:rPr>
          <w:t>Chadsey</w:t>
        </w:r>
        <w:proofErr w:type="spellEnd"/>
        <w:r>
          <w:rPr>
            <w:color w:val="000000"/>
          </w:rPr>
          <w:t>, 2012; Feely, Sabine, Hernandez-</w:t>
        </w:r>
        <w:proofErr w:type="spellStart"/>
        <w:r>
          <w:rPr>
            <w:color w:val="000000"/>
          </w:rPr>
          <w:t>Ayon</w:t>
        </w:r>
        <w:proofErr w:type="spellEnd"/>
        <w:r>
          <w:rPr>
            <w:color w:val="000000"/>
          </w:rPr>
          <w:t xml:space="preserve">, </w:t>
        </w:r>
        <w:proofErr w:type="spellStart"/>
        <w:r>
          <w:rPr>
            <w:color w:val="000000"/>
          </w:rPr>
          <w:t>Ianson</w:t>
        </w:r>
        <w:proofErr w:type="spellEnd"/>
        <w:r>
          <w:rPr>
            <w:color w:val="000000"/>
          </w:rPr>
          <w:t>, &amp; Hales, 2008)</w:t>
        </w:r>
      </w:hyperlink>
      <w:r>
        <w:t xml:space="preserve">. Like other invertebrate species </w:t>
      </w:r>
      <w:hyperlink r:id="rId68">
        <w:r>
          <w:rPr>
            <w:color w:val="000000"/>
          </w:rPr>
          <w:t>(Kelly, Padilla-</w:t>
        </w:r>
        <w:proofErr w:type="spellStart"/>
        <w:r>
          <w:rPr>
            <w:color w:val="000000"/>
          </w:rPr>
          <w:t>Gamiño</w:t>
        </w:r>
        <w:proofErr w:type="spellEnd"/>
        <w:r>
          <w:rPr>
            <w:color w:val="000000"/>
          </w:rPr>
          <w:t xml:space="preserve">, &amp; Hofmann, 2013; Parker, Ross, &amp; O’Connor, 2011; Sanford &amp; Kelly, 2011; Sunday </w:t>
        </w:r>
      </w:hyperlink>
      <w:hyperlink r:id="rId69">
        <w:r>
          <w:rPr>
            <w:i/>
            <w:color w:val="000000"/>
          </w:rPr>
          <w:t>et al.</w:t>
        </w:r>
      </w:hyperlink>
      <w:hyperlink r:id="rId70">
        <w:r>
          <w:rPr>
            <w:color w:val="000000"/>
          </w:rPr>
          <w:t xml:space="preserve">, 2014; Thompson, O’Connor, Parker, Ross, &amp; </w:t>
        </w:r>
        <w:proofErr w:type="spellStart"/>
        <w:r>
          <w:rPr>
            <w:color w:val="000000"/>
          </w:rPr>
          <w:t>Raftos</w:t>
        </w:r>
        <w:proofErr w:type="spellEnd"/>
        <w:r>
          <w:rPr>
            <w:color w:val="000000"/>
          </w:rPr>
          <w:t>, 2015)</w:t>
        </w:r>
      </w:hyperlink>
      <w:r>
        <w:t xml:space="preserve">, </w:t>
      </w:r>
      <w:r>
        <w:rPr>
          <w:i/>
        </w:rPr>
        <w:t xml:space="preserve">O. </w:t>
      </w:r>
      <w:proofErr w:type="spellStart"/>
      <w:r>
        <w:rPr>
          <w:i/>
        </w:rPr>
        <w:t>lurida</w:t>
      </w:r>
      <w:proofErr w:type="spellEnd"/>
      <w:r>
        <w:t xml:space="preserve"> exhibits varying phenotypes among genetically distinct groups </w:t>
      </w:r>
      <w:hyperlink r:id="rId71">
        <w:r>
          <w:rPr>
            <w:color w:val="000000"/>
          </w:rPr>
          <w:t>(Silliman, 2019)</w:t>
        </w:r>
      </w:hyperlink>
      <w:r>
        <w:t xml:space="preserve">, which can influence their sensitivity to environmental stressors </w:t>
      </w:r>
      <w:hyperlink r:id="rId72">
        <w:r>
          <w:rPr>
            <w:color w:val="000000"/>
          </w:rPr>
          <w:t xml:space="preserve">(Bible &amp; Sanford, 2016; </w:t>
        </w:r>
        <w:proofErr w:type="spellStart"/>
        <w:r>
          <w:rPr>
            <w:color w:val="000000"/>
          </w:rPr>
          <w:t>Heare</w:t>
        </w:r>
        <w:proofErr w:type="spellEnd"/>
        <w:r>
          <w:rPr>
            <w:color w:val="000000"/>
          </w:rPr>
          <w:t xml:space="preserve">, Blake, Davis, </w:t>
        </w:r>
        <w:proofErr w:type="spellStart"/>
        <w:r>
          <w:rPr>
            <w:color w:val="000000"/>
          </w:rPr>
          <w:t>Vadopalas</w:t>
        </w:r>
        <w:proofErr w:type="spellEnd"/>
        <w:r>
          <w:rPr>
            <w:color w:val="000000"/>
          </w:rPr>
          <w:t xml:space="preserve">, &amp; Roberts, 2017; </w:t>
        </w:r>
        <w:proofErr w:type="spellStart"/>
        <w:r>
          <w:rPr>
            <w:color w:val="000000"/>
          </w:rPr>
          <w:t>Heare</w:t>
        </w:r>
        <w:proofErr w:type="spellEnd"/>
        <w:r>
          <w:rPr>
            <w:color w:val="000000"/>
          </w:rPr>
          <w:t xml:space="preserve">, White, </w:t>
        </w:r>
        <w:proofErr w:type="spellStart"/>
        <w:r>
          <w:rPr>
            <w:color w:val="000000"/>
          </w:rPr>
          <w:t>Vadopalas</w:t>
        </w:r>
        <w:proofErr w:type="spellEnd"/>
        <w:r>
          <w:rPr>
            <w:color w:val="000000"/>
          </w:rPr>
          <w:t xml:space="preserve">, &amp; Roberts, 2018; Maynard, Bible, </w:t>
        </w:r>
        <w:proofErr w:type="spellStart"/>
        <w:r>
          <w:rPr>
            <w:color w:val="000000"/>
          </w:rPr>
          <w:t>Pespeni</w:t>
        </w:r>
        <w:proofErr w:type="spellEnd"/>
        <w:r>
          <w:rPr>
            <w:color w:val="000000"/>
          </w:rPr>
          <w:t>, Sanford, &amp; Evans, 2018; Silliman, Bowyer, &amp; Roberts, 2018)</w:t>
        </w:r>
      </w:hyperlink>
      <w:r>
        <w:t xml:space="preserve">. </w:t>
      </w:r>
      <w:r w:rsidR="006A2460" w:rsidRPr="001F5BDB">
        <w:t>Indeed, t</w:t>
      </w:r>
      <w:r w:rsidRPr="001F5BDB">
        <w:t xml:space="preserve">he two groups to measure the response of </w:t>
      </w:r>
      <w:r w:rsidRPr="001F5BDB">
        <w:rPr>
          <w:i/>
        </w:rPr>
        <w:t xml:space="preserve">O. </w:t>
      </w:r>
      <w:proofErr w:type="spellStart"/>
      <w:r w:rsidRPr="001F5BDB">
        <w:rPr>
          <w:i/>
        </w:rPr>
        <w:t>lurida</w:t>
      </w:r>
      <w:proofErr w:type="spellEnd"/>
      <w:r w:rsidRPr="001F5BDB">
        <w:rPr>
          <w:rFonts w:eastAsia="Cardo"/>
        </w:rPr>
        <w:t xml:space="preserve"> larvae to ocean acidification found contrasting results </w:t>
      </w:r>
      <w:r w:rsidRPr="001F5BDB">
        <w:rPr>
          <w:rFonts w:ascii="Cambria Math" w:eastAsia="Cardo" w:hAnsi="Cambria Math" w:cs="Cambria Math"/>
        </w:rPr>
        <w:t>⎼</w:t>
      </w:r>
      <w:r w:rsidRPr="001F5BDB">
        <w:rPr>
          <w:rFonts w:eastAsia="Cardo"/>
        </w:rPr>
        <w:t xml:space="preserve">  no effect </w:t>
      </w:r>
      <w:hyperlink r:id="rId73">
        <w:r w:rsidRPr="001F5BDB">
          <w:rPr>
            <w:color w:val="000000"/>
          </w:rPr>
          <w:t>(</w:t>
        </w:r>
        <w:proofErr w:type="spellStart"/>
        <w:r w:rsidRPr="001F5BDB">
          <w:rPr>
            <w:color w:val="000000"/>
          </w:rPr>
          <w:t>Waldbusser</w:t>
        </w:r>
        <w:proofErr w:type="spellEnd"/>
        <w:r w:rsidRPr="001F5BDB">
          <w:rPr>
            <w:color w:val="000000"/>
          </w:rPr>
          <w:t xml:space="preserve"> </w:t>
        </w:r>
      </w:hyperlink>
      <w:hyperlink r:id="rId74">
        <w:r w:rsidRPr="001F5BDB">
          <w:rPr>
            <w:i/>
            <w:color w:val="000000"/>
          </w:rPr>
          <w:t>et al.</w:t>
        </w:r>
      </w:hyperlink>
      <w:hyperlink r:id="rId75">
        <w:r w:rsidRPr="001F5BDB">
          <w:rPr>
            <w:color w:val="000000"/>
          </w:rPr>
          <w:t>, 2016)</w:t>
        </w:r>
      </w:hyperlink>
      <w:r w:rsidRPr="001F5BDB">
        <w:t xml:space="preserve">, and slower growth </w:t>
      </w:r>
      <w:hyperlink r:id="rId76">
        <w:r w:rsidRPr="001F5BDB">
          <w:rPr>
            <w:color w:val="000000"/>
          </w:rPr>
          <w:t xml:space="preserve">(Hettinger </w:t>
        </w:r>
      </w:hyperlink>
      <w:hyperlink r:id="rId77">
        <w:r w:rsidRPr="001F5BDB">
          <w:rPr>
            <w:i/>
            <w:color w:val="000000"/>
          </w:rPr>
          <w:t>et al.</w:t>
        </w:r>
      </w:hyperlink>
      <w:hyperlink r:id="rId78">
        <w:r w:rsidRPr="001F5BDB">
          <w:rPr>
            <w:color w:val="000000"/>
          </w:rPr>
          <w:t>, 201</w:t>
        </w:r>
      </w:hyperlink>
      <w:hyperlink r:id="rId79">
        <w:r w:rsidRPr="001F5BDB">
          <w:t>2</w:t>
        </w:r>
      </w:hyperlink>
      <w:hyperlink r:id="rId80">
        <w:r w:rsidRPr="001F5BDB">
          <w:rPr>
            <w:color w:val="000000"/>
          </w:rPr>
          <w:t>, 201</w:t>
        </w:r>
      </w:hyperlink>
      <w:hyperlink r:id="rId81">
        <w:r w:rsidRPr="001F5BDB">
          <w:t>3</w:t>
        </w:r>
      </w:hyperlink>
      <w:hyperlink r:id="rId82">
        <w:r w:rsidRPr="001F5BDB">
          <w:rPr>
            <w:color w:val="000000"/>
          </w:rPr>
          <w:t>)</w:t>
        </w:r>
      </w:hyperlink>
      <w:r w:rsidRPr="001F5BDB">
        <w:rPr>
          <w:rFonts w:eastAsia="Cardo"/>
        </w:rPr>
        <w:t xml:space="preserve"> </w:t>
      </w:r>
      <w:r w:rsidRPr="001F5BDB">
        <w:rPr>
          <w:rFonts w:ascii="Cambria Math" w:eastAsia="Cardo" w:hAnsi="Cambria Math" w:cs="Cambria Math"/>
        </w:rPr>
        <w:t>⎼</w:t>
      </w:r>
      <w:r w:rsidRPr="001F5BDB">
        <w:rPr>
          <w:rFonts w:eastAsia="Cardo"/>
        </w:rPr>
        <w:t xml:space="preserve">  possibly a result of local adaptation. </w:t>
      </w:r>
      <w:r w:rsidRPr="001F5BDB">
        <w:t>T</w:t>
      </w:r>
      <w:r>
        <w:t xml:space="preserve">he source population used for experimental studies may therefore be a critical factor influencing climate-related findings. </w:t>
      </w:r>
      <w:moveFromRangeStart w:id="42" w:author="Laura H Spencer" w:date="2019-09-22T16:22:00Z" w:name="move20061785"/>
      <w:moveFrom w:id="43" w:author="Laura H Spencer" w:date="2019-09-22T16:22:00Z">
        <w:r w:rsidDel="00AF238D">
          <w:t xml:space="preserve">Therefore, this study leveraged oysters from three </w:t>
        </w:r>
        <w:r w:rsidR="006A2460" w:rsidDel="00AF238D">
          <w:t xml:space="preserve">phenotypically distinct </w:t>
        </w:r>
        <w:r w:rsidDel="00AF238D">
          <w:t>Puget Sound populations</w:t>
        </w:r>
        <w:r w:rsidR="006A2460" w:rsidDel="00AF238D">
          <w:t>, which were hatchery-reared in common conditions to adulthood</w:t>
        </w:r>
        <w:r w:rsidDel="00AF238D">
          <w:t xml:space="preserve"> (Heare </w:t>
        </w:r>
        <w:r w:rsidDel="00AF238D">
          <w:rPr>
            <w:i/>
          </w:rPr>
          <w:t>et al</w:t>
        </w:r>
        <w:r w:rsidDel="00AF238D">
          <w:t>. 2017, 2018).</w:t>
        </w:r>
      </w:moveFrom>
      <w:moveFromRangeEnd w:id="42"/>
    </w:p>
    <w:p w14:paraId="5BF42C3A" w14:textId="182D0039" w:rsidR="00D64A77" w:rsidRDefault="001554ED" w:rsidP="00C56A3D">
      <w:pPr>
        <w:spacing w:line="480" w:lineRule="auto"/>
        <w:ind w:firstLine="720"/>
      </w:pPr>
      <w:r>
        <w:t>Here, we investigate carryover effects of winter exposure to elevated temperature and high pCO</w:t>
      </w:r>
      <w:r>
        <w:rPr>
          <w:vertAlign w:val="subscript"/>
        </w:rPr>
        <w:t xml:space="preserve">2 </w:t>
      </w:r>
      <w:r>
        <w:t xml:space="preserve">on reproduction and offspring viability across </w:t>
      </w:r>
      <w:del w:id="44" w:author="Laura H Spencer" w:date="2019-09-22T16:23:00Z">
        <w:r w:rsidDel="00AF238D">
          <w:delText xml:space="preserve">multiple </w:delText>
        </w:r>
        <w:r w:rsidDel="00AF238D">
          <w:rPr>
            <w:i/>
          </w:rPr>
          <w:delText xml:space="preserve">O. lurida </w:delText>
        </w:r>
        <w:r w:rsidDel="00AF238D">
          <w:delText xml:space="preserve">populations. </w:delText>
        </w:r>
      </w:del>
      <w:moveToRangeStart w:id="45" w:author="Laura H Spencer" w:date="2019-09-22T16:22:00Z" w:name="move20061785"/>
      <w:moveTo w:id="46" w:author="Laura H Spencer" w:date="2019-09-22T16:22:00Z">
        <w:del w:id="47" w:author="Laura H Spencer" w:date="2019-09-22T16:22:00Z">
          <w:r w:rsidR="00AF238D" w:rsidDel="00AF238D">
            <w:delText>Therefore, t</w:delText>
          </w:r>
        </w:del>
        <w:del w:id="48" w:author="Laura H Spencer" w:date="2019-09-22T16:23:00Z">
          <w:r w:rsidR="00AF238D" w:rsidDel="00AF238D">
            <w:delText xml:space="preserve">his study leveraged oysters from </w:delText>
          </w:r>
        </w:del>
        <w:r w:rsidR="00AF238D">
          <w:t xml:space="preserve">three phenotypically distinct Puget </w:t>
        </w:r>
        <w:r w:rsidR="00AF238D">
          <w:lastRenderedPageBreak/>
          <w:t>Sound populations, which were hatchery-reared in common conditions to adulthood (</w:t>
        </w:r>
        <w:proofErr w:type="spellStart"/>
        <w:r w:rsidR="00AF238D">
          <w:t>Heare</w:t>
        </w:r>
        <w:proofErr w:type="spellEnd"/>
        <w:r w:rsidR="00AF238D">
          <w:t xml:space="preserve"> </w:t>
        </w:r>
        <w:r w:rsidR="00AF238D">
          <w:rPr>
            <w:i/>
          </w:rPr>
          <w:t>et al</w:t>
        </w:r>
        <w:r w:rsidR="00AF238D">
          <w:t>. 2017, 2018).</w:t>
        </w:r>
      </w:moveTo>
      <w:moveToRangeEnd w:id="45"/>
      <w:ins w:id="49" w:author="Laura H Spencer" w:date="2019-09-22T16:22:00Z">
        <w:r w:rsidR="00AF238D">
          <w:t xml:space="preserve"> </w:t>
        </w:r>
      </w:ins>
      <w:r>
        <w:t>This is the first study to assess the combined effects of elevated winter temperature and pCO</w:t>
      </w:r>
      <w:r>
        <w:rPr>
          <w:vertAlign w:val="subscript"/>
        </w:rPr>
        <w:t>2</w:t>
      </w:r>
      <w:r>
        <w:t xml:space="preserve"> on reproduction, and the first to explore intergenerational carryover in an </w:t>
      </w:r>
      <w:proofErr w:type="spellStart"/>
      <w:r>
        <w:rPr>
          <w:i/>
        </w:rPr>
        <w:t>Ostrea</w:t>
      </w:r>
      <w:proofErr w:type="spellEnd"/>
      <w:r>
        <w:t xml:space="preserve"> spp. We exposed adult </w:t>
      </w:r>
      <w:r>
        <w:rPr>
          <w:i/>
        </w:rPr>
        <w:t xml:space="preserve">O. </w:t>
      </w:r>
      <w:proofErr w:type="spellStart"/>
      <w:r>
        <w:rPr>
          <w:i/>
        </w:rPr>
        <w:t>lurida</w:t>
      </w:r>
      <w:proofErr w:type="spellEnd"/>
      <w:r>
        <w:rPr>
          <w:i/>
        </w:rPr>
        <w:t xml:space="preserve"> </w:t>
      </w:r>
      <w:r>
        <w:t>to elevated temperature (+4°C), followed by elevated pCO</w:t>
      </w:r>
      <w:r>
        <w:rPr>
          <w:vertAlign w:val="subscript"/>
        </w:rPr>
        <w:t>2</w:t>
      </w:r>
      <w:r>
        <w:t xml:space="preserve"> (+2204 µ</w:t>
      </w:r>
      <w:proofErr w:type="spellStart"/>
      <w:r>
        <w:t>atm</w:t>
      </w:r>
      <w:proofErr w:type="spellEnd"/>
      <w:r>
        <w:t>, -0.51 pH, Figure 2). Gonad development, reproductive timing, and fecundity were assessed for the adults</w:t>
      </w:r>
      <w:ins w:id="50" w:author="Laura H Spencer" w:date="2019-09-22T15:13:00Z">
        <w:r w:rsidR="00C82D8C">
          <w:t xml:space="preserve"> in the laboratory</w:t>
        </w:r>
      </w:ins>
      <w:r>
        <w:t>, and offspring performance was assessed in the field. Elevated winter temperature was expected to impede gametogenic quiescence, presumably a critical annual event, subsequently reducing larval production. This prediction was in part based on observations of low larval yields in an</w:t>
      </w:r>
      <w:r>
        <w:rPr>
          <w:i/>
        </w:rPr>
        <w:t xml:space="preserve"> O. </w:t>
      </w:r>
      <w:proofErr w:type="spellStart"/>
      <w:r>
        <w:rPr>
          <w:i/>
        </w:rPr>
        <w:t>lurida</w:t>
      </w:r>
      <w:proofErr w:type="spellEnd"/>
      <w:r>
        <w:t xml:space="preserve"> restoration hatchery (</w:t>
      </w:r>
      <w:ins w:id="51" w:author="Laura H Spencer" w:date="2019-09-19T17:12:00Z">
        <w:r w:rsidR="001F5BDB">
          <w:t xml:space="preserve">Ryan </w:t>
        </w:r>
        <w:proofErr w:type="spellStart"/>
        <w:r w:rsidR="001F5BDB">
          <w:t>Crim</w:t>
        </w:r>
        <w:proofErr w:type="spellEnd"/>
        <w:r w:rsidR="001F5BDB">
          <w:t xml:space="preserve">, </w:t>
        </w:r>
      </w:ins>
      <w:r>
        <w:rPr>
          <w:i/>
        </w:rPr>
        <w:t>unpublished</w:t>
      </w:r>
      <w:r>
        <w:t xml:space="preserve">) following the winter 2016 marine heat wave in the Northeast Pacific Ocean </w:t>
      </w:r>
      <w:hyperlink r:id="rId83">
        <w:r>
          <w:rPr>
            <w:color w:val="000000"/>
          </w:rPr>
          <w:t>(</w:t>
        </w:r>
        <w:proofErr w:type="spellStart"/>
        <w:r>
          <w:rPr>
            <w:color w:val="000000"/>
          </w:rPr>
          <w:t>Gentemann</w:t>
        </w:r>
        <w:proofErr w:type="spellEnd"/>
        <w:r>
          <w:rPr>
            <w:color w:val="000000"/>
          </w:rPr>
          <w:t xml:space="preserve">, </w:t>
        </w:r>
        <w:proofErr w:type="spellStart"/>
        <w:r>
          <w:rPr>
            <w:color w:val="000000"/>
          </w:rPr>
          <w:t>Fewings</w:t>
        </w:r>
        <w:proofErr w:type="spellEnd"/>
        <w:r>
          <w:rPr>
            <w:color w:val="000000"/>
          </w:rPr>
          <w:t>, &amp; García-Reyes, 2017)</w:t>
        </w:r>
      </w:hyperlink>
      <w:r>
        <w:t>. Similarly, we predicted that high pCO</w:t>
      </w:r>
      <w:r>
        <w:rPr>
          <w:vertAlign w:val="subscript"/>
        </w:rPr>
        <w:t>2</w:t>
      </w:r>
      <w:r>
        <w:t xml:space="preserve"> exposure would result in negative impacts due to increased energy requirements for calcification and cellular maintenance. Finally, we predicted that negative impacts would be amplified upon exposure to both conditions. By assessing the effect</w:t>
      </w:r>
      <w:r w:rsidR="009741C9">
        <w:t>s</w:t>
      </w:r>
      <w:r>
        <w:t xml:space="preserve"> of winter warming and acidification on reproduction and offspring viability in multiple Olympia oyster populations, we provide an ecologically relevant picture of how the species will respond to ocean change. </w:t>
      </w:r>
    </w:p>
    <w:p w14:paraId="716EF645" w14:textId="2D59C900" w:rsidR="00D64A77" w:rsidRPr="002B18E0" w:rsidRDefault="001554ED" w:rsidP="002B18E0">
      <w:pPr>
        <w:spacing w:before="360" w:after="240" w:line="480" w:lineRule="auto"/>
        <w:rPr>
          <w:b/>
          <w:sz w:val="36"/>
          <w:szCs w:val="36"/>
        </w:rPr>
      </w:pPr>
      <w:r>
        <w:rPr>
          <w:b/>
          <w:sz w:val="36"/>
          <w:szCs w:val="36"/>
        </w:rPr>
        <w:t xml:space="preserve">Methods </w:t>
      </w:r>
    </w:p>
    <w:p w14:paraId="6B6A7594" w14:textId="5EAAA654" w:rsidR="00D64A77" w:rsidRPr="00C56A3D" w:rsidRDefault="001554ED" w:rsidP="00C56A3D">
      <w:pPr>
        <w:spacing w:before="360" w:line="480" w:lineRule="auto"/>
        <w:rPr>
          <w:b/>
        </w:rPr>
      </w:pPr>
      <w:r>
        <w:rPr>
          <w:b/>
        </w:rPr>
        <w:t>Adult oyster temperature and pCO</w:t>
      </w:r>
      <w:r>
        <w:rPr>
          <w:b/>
          <w:vertAlign w:val="subscript"/>
        </w:rPr>
        <w:t>2</w:t>
      </w:r>
      <w:r>
        <w:rPr>
          <w:b/>
        </w:rPr>
        <w:t xml:space="preserve"> exposures</w:t>
      </w:r>
    </w:p>
    <w:p w14:paraId="6E2D981D" w14:textId="2D98EAA7" w:rsidR="00D64A77" w:rsidRDefault="001554ED" w:rsidP="00C56A3D">
      <w:pPr>
        <w:spacing w:line="480" w:lineRule="auto"/>
      </w:pPr>
      <w:r>
        <w:t xml:space="preserve">Four cohorts of adult </w:t>
      </w:r>
      <w:proofErr w:type="spellStart"/>
      <w:r>
        <w:rPr>
          <w:i/>
        </w:rPr>
        <w:t>Ostrea</w:t>
      </w:r>
      <w:proofErr w:type="spellEnd"/>
      <w:r>
        <w:rPr>
          <w:i/>
        </w:rPr>
        <w:t xml:space="preserve"> </w:t>
      </w:r>
      <w:proofErr w:type="spellStart"/>
      <w:r>
        <w:rPr>
          <w:i/>
        </w:rPr>
        <w:t>lurida</w:t>
      </w:r>
      <w:proofErr w:type="spellEnd"/>
      <w:r>
        <w:t xml:space="preserve"> were used in this study. Three of the cohorts were first-generation hatchery-produced (F1) oysters (32.1 ± 5.0 mm), all hatched in Puget Sound (Port Gamble Bay) in 2013 </w:t>
      </w:r>
      <w:hyperlink r:id="rId84">
        <w:r>
          <w:rPr>
            <w:color w:val="000000"/>
          </w:rPr>
          <w:t>(</w:t>
        </w:r>
        <w:proofErr w:type="spellStart"/>
        <w:r>
          <w:rPr>
            <w:color w:val="000000"/>
          </w:rPr>
          <w:t>Heare</w:t>
        </w:r>
        <w:proofErr w:type="spellEnd"/>
        <w:r>
          <w:rPr>
            <w:color w:val="000000"/>
          </w:rPr>
          <w:t xml:space="preserve"> </w:t>
        </w:r>
      </w:hyperlink>
      <w:hyperlink r:id="rId85">
        <w:r>
          <w:rPr>
            <w:i/>
            <w:color w:val="000000"/>
          </w:rPr>
          <w:t>et al</w:t>
        </w:r>
      </w:hyperlink>
      <w:hyperlink r:id="rId86">
        <w:r>
          <w:rPr>
            <w:color w:val="000000"/>
          </w:rPr>
          <w:t>., 201</w:t>
        </w:r>
      </w:hyperlink>
      <w:hyperlink r:id="rId87">
        <w:r>
          <w:t>7</w:t>
        </w:r>
      </w:hyperlink>
      <w:hyperlink r:id="rId88">
        <w:r>
          <w:rPr>
            <w:color w:val="000000"/>
          </w:rPr>
          <w:t>)</w:t>
        </w:r>
      </w:hyperlink>
      <w:r>
        <w:t xml:space="preserve">. The </w:t>
      </w:r>
      <w:proofErr w:type="spellStart"/>
      <w:r>
        <w:t>broodstock</w:t>
      </w:r>
      <w:proofErr w:type="spellEnd"/>
      <w:r>
        <w:t xml:space="preserve"> used to produce these F1 oysters were wild, harvested from </w:t>
      </w:r>
      <w:proofErr w:type="spellStart"/>
      <w:r>
        <w:t>Fidalgo</w:t>
      </w:r>
      <w:proofErr w:type="spellEnd"/>
      <w:r>
        <w:t xml:space="preserve"> Bay in North Puget Sound (F), </w:t>
      </w:r>
      <w:proofErr w:type="spellStart"/>
      <w:r>
        <w:t>Dabob</w:t>
      </w:r>
      <w:proofErr w:type="spellEnd"/>
      <w:r>
        <w:t xml:space="preserve"> Bay in Hood Canal (D), and </w:t>
      </w:r>
      <w:r>
        <w:lastRenderedPageBreak/>
        <w:t xml:space="preserve">Oyster Bay in South Puget Sound (O-1) (O in Figure 1). These populations are considered genetically distinct subpopulations </w:t>
      </w:r>
      <w:hyperlink r:id="rId89">
        <w:r>
          <w:rPr>
            <w:color w:val="000000"/>
          </w:rPr>
          <w:t>(</w:t>
        </w:r>
        <w:proofErr w:type="spellStart"/>
        <w:r>
          <w:rPr>
            <w:color w:val="000000"/>
          </w:rPr>
          <w:t>Heare</w:t>
        </w:r>
        <w:proofErr w:type="spellEnd"/>
        <w:r>
          <w:rPr>
            <w:color w:val="000000"/>
          </w:rPr>
          <w:t xml:space="preserve"> </w:t>
        </w:r>
      </w:hyperlink>
      <w:hyperlink r:id="rId90">
        <w:r>
          <w:rPr>
            <w:i/>
            <w:color w:val="000000"/>
          </w:rPr>
          <w:t>et al.</w:t>
        </w:r>
      </w:hyperlink>
      <w:hyperlink r:id="rId91">
        <w:r>
          <w:rPr>
            <w:color w:val="000000"/>
          </w:rPr>
          <w:t xml:space="preserve">, 2017; White, </w:t>
        </w:r>
        <w:proofErr w:type="spellStart"/>
        <w:r>
          <w:rPr>
            <w:color w:val="000000"/>
          </w:rPr>
          <w:t>Vadopalas</w:t>
        </w:r>
        <w:proofErr w:type="spellEnd"/>
        <w:r>
          <w:rPr>
            <w:color w:val="000000"/>
          </w:rPr>
          <w:t>, Silliman, &amp; Roberts, 2017)</w:t>
        </w:r>
      </w:hyperlink>
      <w:r>
        <w:t>. The fourth cohort (O-2, 21.9 ± 3.3 mm) was second-generation, hatchery-produced</w:t>
      </w:r>
      <w:r w:rsidR="009741C9">
        <w:t xml:space="preserve"> in 2015</w:t>
      </w:r>
      <w:r>
        <w:t xml:space="preserve"> from the aforementioned Oyster Bay F1 cohort</w:t>
      </w:r>
      <w:r w:rsidR="009741C9">
        <w:t>,</w:t>
      </w:r>
      <w:r>
        <w:t xml:space="preserve"> from a single larval release pulse and thus likely one family (Silliman </w:t>
      </w:r>
      <w:r>
        <w:rPr>
          <w:i/>
        </w:rPr>
        <w:t>et al.</w:t>
      </w:r>
      <w:r>
        <w:t xml:space="preserve"> 2018). The O-2 cohort was included to examine whether reproductive and offspring traits were consistent across generations of a population, with the O-2 cohort being closely related to each other (siblings) and 2 years younger than the other cohorts. Prior to the experiment, all oysters were maintained in pearl nets in Clam Bay (C) for a minimum of 500 days.</w:t>
      </w:r>
    </w:p>
    <w:p w14:paraId="6631795C" w14:textId="77777777" w:rsidR="00D64A77" w:rsidRDefault="00D64A77" w:rsidP="00C56A3D">
      <w:pPr>
        <w:suppressLineNumbers/>
        <w:spacing w:line="480" w:lineRule="auto"/>
        <w:ind w:firstLine="720"/>
      </w:pPr>
    </w:p>
    <w:p w14:paraId="13099CC2" w14:textId="77777777" w:rsidR="00D64A77" w:rsidRDefault="001554ED" w:rsidP="00C56A3D">
      <w:pPr>
        <w:spacing w:line="480" w:lineRule="auto"/>
        <w:rPr>
          <w:b/>
        </w:rPr>
      </w:pPr>
      <w:r>
        <w:rPr>
          <w:b/>
        </w:rPr>
        <w:t>Temperature treatment</w:t>
      </w:r>
    </w:p>
    <w:p w14:paraId="72CF8C40" w14:textId="77777777" w:rsidR="00D64A77" w:rsidRDefault="001554ED" w:rsidP="00C56A3D">
      <w:pPr>
        <w:spacing w:line="480" w:lineRule="auto"/>
      </w:pPr>
      <w:r>
        <w:t>Oysters were moved from Clam Bay (C) to the Kenneth K. Chew Center for Shellfish Research and Restoration for the temperature and pCO</w:t>
      </w:r>
      <w:r>
        <w:rPr>
          <w:vertAlign w:val="subscript"/>
        </w:rPr>
        <w:t>2</w:t>
      </w:r>
      <w:r>
        <w:t xml:space="preserve"> experiments. Oysters were held in one of two temperature regimes (6.1±0.2°C and 10.2±0.5°C) for 60 days beginning December 6, 2016 (Figure 2). The temperatures correspond to historic local winter temperature (6°C) in Clam Bay, and anomalously warm winter temperature (10°C) as experienced during 2014-2016 </w:t>
      </w:r>
      <w:hyperlink r:id="rId92">
        <w:r>
          <w:rPr>
            <w:color w:val="000000"/>
          </w:rPr>
          <w:t>(</w:t>
        </w:r>
        <w:proofErr w:type="spellStart"/>
        <w:r>
          <w:rPr>
            <w:color w:val="000000"/>
          </w:rPr>
          <w:t>Gentemann</w:t>
        </w:r>
        <w:proofErr w:type="spellEnd"/>
        <w:r>
          <w:rPr>
            <w:color w:val="000000"/>
          </w:rPr>
          <w:t xml:space="preserve"> </w:t>
        </w:r>
      </w:hyperlink>
      <w:hyperlink r:id="rId93">
        <w:r>
          <w:rPr>
            <w:i/>
            <w:color w:val="000000"/>
          </w:rPr>
          <w:t>et al.</w:t>
        </w:r>
      </w:hyperlink>
      <w:hyperlink r:id="rId94">
        <w:r>
          <w:rPr>
            <w:color w:val="000000"/>
          </w:rPr>
          <w:t>, 2017)</w:t>
        </w:r>
      </w:hyperlink>
      <w:r>
        <w:t xml:space="preserve">. For the temperature exposure, oysters from each cohort (100 for O-1 and F cohorts, 60 for D, and 300 for O-2) were divided into four bags, two bags per temperature, in two flow-through experimental tanks (50L - 1.2-L/min). Temperature in the 6°C treatment was maintained using a </w:t>
      </w:r>
      <w:proofErr w:type="spellStart"/>
      <w:r>
        <w:t>Teco</w:t>
      </w:r>
      <w:proofErr w:type="spellEnd"/>
      <w:r>
        <w:t xml:space="preserve"> Aquarium Chiller (TK-500), and </w:t>
      </w:r>
      <w:proofErr w:type="spellStart"/>
      <w:r>
        <w:t>unchilled</w:t>
      </w:r>
      <w:proofErr w:type="spellEnd"/>
      <w:r>
        <w:t xml:space="preserve"> water was used for the 10°C treatment. Temperatures were recorded continuously with Onset HOBO Water Temperature Data Loggers (U22-001). </w:t>
      </w:r>
    </w:p>
    <w:p w14:paraId="1F4461EC" w14:textId="77777777" w:rsidR="00D64A77" w:rsidRDefault="00D64A77" w:rsidP="00C56A3D">
      <w:pPr>
        <w:suppressLineNumbers/>
        <w:spacing w:line="480" w:lineRule="auto"/>
      </w:pPr>
    </w:p>
    <w:p w14:paraId="1D6D5927" w14:textId="77777777" w:rsidR="00D64A77" w:rsidRDefault="001554ED" w:rsidP="00C56A3D">
      <w:pPr>
        <w:spacing w:line="480" w:lineRule="auto"/>
        <w:rPr>
          <w:b/>
        </w:rPr>
      </w:pPr>
      <w:r>
        <w:rPr>
          <w:b/>
        </w:rPr>
        <w:lastRenderedPageBreak/>
        <w:t>High pCO</w:t>
      </w:r>
      <w:r>
        <w:rPr>
          <w:b/>
          <w:vertAlign w:val="subscript"/>
        </w:rPr>
        <w:t>2</w:t>
      </w:r>
      <w:r>
        <w:rPr>
          <w:b/>
        </w:rPr>
        <w:t xml:space="preserve"> treatment</w:t>
      </w:r>
    </w:p>
    <w:p w14:paraId="0701EC69" w14:textId="32A79474" w:rsidR="00D64A77" w:rsidRDefault="001554ED" w:rsidP="00C56A3D">
      <w:pPr>
        <w:spacing w:line="480" w:lineRule="auto"/>
      </w:pPr>
      <w:r>
        <w:t>A differential pCO</w:t>
      </w:r>
      <w:r>
        <w:rPr>
          <w:vertAlign w:val="subscript"/>
        </w:rPr>
        <w:t>2</w:t>
      </w:r>
      <w:r>
        <w:t xml:space="preserve"> exposure was carried out after the temperature treatment ended. Following a 10-day gradual temperature increase for the 6°C treatment to 10°C, oysters were further divided and held at ambient pCO</w:t>
      </w:r>
      <w:r>
        <w:rPr>
          <w:vertAlign w:val="subscript"/>
        </w:rPr>
        <w:t>2</w:t>
      </w:r>
      <w:r>
        <w:t xml:space="preserve"> (841±85 µ</w:t>
      </w:r>
      <w:proofErr w:type="spellStart"/>
      <w:r>
        <w:t>atm</w:t>
      </w:r>
      <w:proofErr w:type="spellEnd"/>
      <w:r>
        <w:t>, pH 7.82±0.02) or high pCO</w:t>
      </w:r>
      <w:r>
        <w:rPr>
          <w:vertAlign w:val="subscript"/>
        </w:rPr>
        <w:t>2</w:t>
      </w:r>
      <w:r>
        <w:t xml:space="preserve"> (3045±488 µ</w:t>
      </w:r>
      <w:proofErr w:type="spellStart"/>
      <w:r>
        <w:t>atm</w:t>
      </w:r>
      <w:proofErr w:type="spellEnd"/>
      <w:r>
        <w:t>, pH 7.31 ± 0.02) for 52 days (February 1</w:t>
      </w:r>
      <w:r w:rsidR="009741C9">
        <w:t>6</w:t>
      </w:r>
      <w:r>
        <w:t xml:space="preserve"> to April 8, 2017, Figure 2). Animals were housed in six flow-through tanks (50-L - 1.2-L/min), with three replicate tanks per pCO</w:t>
      </w:r>
      <w:r>
        <w:rPr>
          <w:vertAlign w:val="subscript"/>
        </w:rPr>
        <w:t>2</w:t>
      </w:r>
      <w:r>
        <w:t xml:space="preserve"> treatment and oyster cohort. High pCO</w:t>
      </w:r>
      <w:r>
        <w:rPr>
          <w:vertAlign w:val="subscript"/>
        </w:rPr>
        <w:t>2</w:t>
      </w:r>
      <w:r>
        <w:t xml:space="preserve"> treated water was prepared using CO</w:t>
      </w:r>
      <w:r>
        <w:rPr>
          <w:vertAlign w:val="subscript"/>
        </w:rPr>
        <w:t>2</w:t>
      </w:r>
      <w:r>
        <w:t xml:space="preserve"> injection. Filtered seawater (1µm) first recirculated through a reservoir (1,610-L) with degassing column to equilibrate with the atmosphere, then flowed into treatment reservoirs (757-L) recirculating through </w:t>
      </w:r>
      <w:proofErr w:type="spellStart"/>
      <w:r>
        <w:t>venturi</w:t>
      </w:r>
      <w:proofErr w:type="spellEnd"/>
      <w:r>
        <w:t xml:space="preserve"> injectors. </w:t>
      </w:r>
      <w:proofErr w:type="spellStart"/>
      <w:r>
        <w:t>Durafet</w:t>
      </w:r>
      <w:proofErr w:type="spellEnd"/>
      <w:r>
        <w:t xml:space="preserve"> pH probes (Honeywell Model 51453503-505) and a Dual Input Analytical Analyzer (Honeywell Model 50003691-501) monitored pH in treatment reservoirs with readings every 180 seconds. Using solenoid valves, CO</w:t>
      </w:r>
      <w:r>
        <w:rPr>
          <w:vertAlign w:val="subscript"/>
        </w:rPr>
        <w:t>2</w:t>
      </w:r>
      <w:r>
        <w:t xml:space="preserve"> gas was injected through lines at 15 psi in 0.4 second pulses if pH exceeded the 7.22 set point. Water pH was continuously monitored in experimental tanks using </w:t>
      </w:r>
      <w:proofErr w:type="spellStart"/>
      <w:r>
        <w:t>Durafet</w:t>
      </w:r>
      <w:proofErr w:type="spellEnd"/>
      <w:r>
        <w:t xml:space="preserve"> pH sensors, and temperature (10.4 ± 0.4°C) was measured using HOBO Pendant Temperature Data Loggers (UA-002-64). Twice weekly, water samples (1-L) were collected from experimental tanks</w:t>
      </w:r>
      <w:r w:rsidR="009741C9">
        <w:t>,</w:t>
      </w:r>
      <w:r>
        <w:t xml:space="preserve"> and temperature (°C), salinity (PSU), and pH (mV, converted to </w:t>
      </w:r>
      <w:proofErr w:type="spellStart"/>
      <w:r>
        <w:t>pH</w:t>
      </w:r>
      <w:r>
        <w:rPr>
          <w:vertAlign w:val="subscript"/>
        </w:rPr>
        <w:t>T</w:t>
      </w:r>
      <w:proofErr w:type="spellEnd"/>
      <w:r>
        <w:t xml:space="preserve">) were measured immediately using Traceable Digital Thermometer (Model 15-077, Fisher), Bench/Portable Conductivity Meter (Model 23226-505, VWR), and a Combination pH Electrode (Model 11278-220, Mettler Toledo), respectively. Simultaneously, discrete water samples (120-mL) were collected in duplicate from experimental tanks and preserved with </w:t>
      </w:r>
      <w:proofErr w:type="spellStart"/>
      <w:r>
        <w:t>HgCl</w:t>
      </w:r>
      <w:proofErr w:type="spellEnd"/>
      <w:r>
        <w:t xml:space="preserve"> (50-µL) for later total alkalinity measurements using a T5 Excellence titrator (Mettler Toledo). Standard pH curves were generated on each sampling day prior to pH measurements using TRIS buffer prepared in-house at five temperatures (Supplementary Materials). Using the </w:t>
      </w:r>
      <w:proofErr w:type="spellStart"/>
      <w:r>
        <w:rPr>
          <w:rFonts w:ascii="Courier New" w:eastAsia="Courier New" w:hAnsi="Courier New" w:cs="Courier New"/>
        </w:rPr>
        <w:t>seacarb</w:t>
      </w:r>
      <w:proofErr w:type="spellEnd"/>
      <w:r>
        <w:t xml:space="preserve"> library </w:t>
      </w:r>
      <w:r>
        <w:lastRenderedPageBreak/>
        <w:t>in R, pCO</w:t>
      </w:r>
      <w:r>
        <w:rPr>
          <w:vertAlign w:val="subscript"/>
        </w:rPr>
        <w:t>2</w:t>
      </w:r>
      <w:r>
        <w:t>, dissolved organic carbon (DIC), calcite saturation (</w:t>
      </w:r>
      <w:proofErr w:type="spellStart"/>
      <w:r>
        <w:t>Ω</w:t>
      </w:r>
      <w:r>
        <w:rPr>
          <w:vertAlign w:val="subscript"/>
        </w:rPr>
        <w:t>calcite</w:t>
      </w:r>
      <w:proofErr w:type="spellEnd"/>
      <w:r>
        <w:t>), and aragonite saturation (</w:t>
      </w:r>
      <w:proofErr w:type="spellStart"/>
      <w:r>
        <w:t>Ω</w:t>
      </w:r>
      <w:r>
        <w:rPr>
          <w:vertAlign w:val="subscript"/>
        </w:rPr>
        <w:t>aragonite</w:t>
      </w:r>
      <w:proofErr w:type="spellEnd"/>
      <w:r>
        <w:t xml:space="preserve">) were calculated for days 5, 33, and 48 (Table 3, Supplementary Materials). </w:t>
      </w:r>
    </w:p>
    <w:p w14:paraId="15938104" w14:textId="5C9F97A9" w:rsidR="00D64A77" w:rsidRPr="002B18E0" w:rsidRDefault="001554ED" w:rsidP="002B18E0">
      <w:pPr>
        <w:spacing w:line="480" w:lineRule="auto"/>
        <w:ind w:firstLine="720"/>
        <w:rPr>
          <w:b/>
        </w:rPr>
      </w:pPr>
      <w:r>
        <w:t>During both temperature and pCO</w:t>
      </w:r>
      <w:r>
        <w:rPr>
          <w:vertAlign w:val="subscript"/>
        </w:rPr>
        <w:t>2</w:t>
      </w:r>
      <w:r>
        <w:t xml:space="preserve"> treatments, all oysters were fed from a shared algae header tank daily with Shellfish Diet 1800® (300-500-mL, Reed </w:t>
      </w:r>
      <w:proofErr w:type="spellStart"/>
      <w:r>
        <w:t>Mariculture</w:t>
      </w:r>
      <w:proofErr w:type="spellEnd"/>
      <w:r>
        <w:t>) diluted in ambient pCO</w:t>
      </w:r>
      <w:r>
        <w:rPr>
          <w:vertAlign w:val="subscript"/>
        </w:rPr>
        <w:t>2</w:t>
      </w:r>
      <w:r>
        <w:t xml:space="preserve"> seawater (200-L, </w:t>
      </w:r>
      <w:hyperlink r:id="rId95">
        <w:r>
          <w:rPr>
            <w:color w:val="000000"/>
          </w:rPr>
          <w:t>Helm &amp; Bourne, 2004</w:t>
        </w:r>
      </w:hyperlink>
      <w:r>
        <w:t xml:space="preserve">), dosed continuously with Iwaki Metering Pumps. Twice weekly, experimental, reservoir, and algae tanks were drained and cleaned, and oysters were monitored for mortality and rotated within experimental system. </w:t>
      </w:r>
    </w:p>
    <w:p w14:paraId="56C9419B" w14:textId="77777777" w:rsidR="00D64A77" w:rsidRDefault="001554ED" w:rsidP="00C56A3D">
      <w:pPr>
        <w:spacing w:line="480" w:lineRule="auto"/>
        <w:rPr>
          <w:b/>
        </w:rPr>
      </w:pPr>
      <w:r>
        <w:rPr>
          <w:b/>
        </w:rPr>
        <w:t>Adult reproductive development</w:t>
      </w:r>
    </w:p>
    <w:p w14:paraId="01E6B845" w14:textId="717BFAEA" w:rsidR="00D64A77" w:rsidRDefault="00940497" w:rsidP="00C56A3D">
      <w:pPr>
        <w:spacing w:line="480" w:lineRule="auto"/>
      </w:pPr>
      <w:r>
        <w:t xml:space="preserve">A subset of oysters </w:t>
      </w:r>
      <w:del w:id="52" w:author="Laura H Spencer" w:date="2019-09-22T14:42:00Z">
        <w:r w:rsidDel="009462E5">
          <w:delText xml:space="preserve">from each treatment </w:delText>
        </w:r>
      </w:del>
      <w:r>
        <w:t>were sampled for gamete stage and dominant sex immediately before and after pCO</w:t>
      </w:r>
      <w:r>
        <w:rPr>
          <w:vertAlign w:val="subscript"/>
        </w:rPr>
        <w:t>2</w:t>
      </w:r>
      <w:r>
        <w:t xml:space="preserve"> treatments (Figure 2) </w:t>
      </w:r>
      <w:ins w:id="53" w:author="Laura H Spencer" w:date="2019-09-22T14:40:00Z">
        <w:r>
          <w:t xml:space="preserve">to capture </w:t>
        </w:r>
      </w:ins>
      <w:ins w:id="54" w:author="Laura H Spencer" w:date="2019-09-22T14:41:00Z">
        <w:r>
          <w:t>developmental differences among treatments</w:t>
        </w:r>
      </w:ins>
      <w:r>
        <w:t xml:space="preserve">. </w:t>
      </w:r>
      <w:ins w:id="55" w:author="Laura H Spencer" w:date="2019-09-22T14:44:00Z">
        <w:r w:rsidR="00A4575E">
          <w:t xml:space="preserve">Puget Sound </w:t>
        </w:r>
        <w:r w:rsidR="00A4575E" w:rsidRPr="00C41595">
          <w:rPr>
            <w:i/>
          </w:rPr>
          <w:t xml:space="preserve">O. </w:t>
        </w:r>
        <w:proofErr w:type="spellStart"/>
        <w:r w:rsidR="00A4575E" w:rsidRPr="00C41595">
          <w:rPr>
            <w:i/>
          </w:rPr>
          <w:t>lurida</w:t>
        </w:r>
        <w:proofErr w:type="spellEnd"/>
        <w:r w:rsidR="00A4575E">
          <w:t xml:space="preserve"> </w:t>
        </w:r>
      </w:ins>
      <w:ins w:id="56" w:author="Laura H Spencer" w:date="2019-09-22T14:47:00Z">
        <w:r w:rsidR="00A4575E">
          <w:t>reportedly</w:t>
        </w:r>
      </w:ins>
      <w:ins w:id="57" w:author="Laura H Spencer" w:date="2019-09-22T14:44:00Z">
        <w:r w:rsidR="00A4575E">
          <w:t xml:space="preserve"> enter reproductive </w:t>
        </w:r>
      </w:ins>
      <w:ins w:id="58" w:author="Laura H Spencer" w:date="2019-09-22T14:45:00Z">
        <w:r w:rsidR="00A4575E">
          <w:t>quiescence</w:t>
        </w:r>
      </w:ins>
      <w:ins w:id="59" w:author="Laura H Spencer" w:date="2019-09-22T14:46:00Z">
        <w:r w:rsidR="00A4575E">
          <w:t xml:space="preserve"> and resorb residual gametes</w:t>
        </w:r>
      </w:ins>
      <w:ins w:id="60" w:author="Laura H Spencer" w:date="2019-09-22T14:48:00Z">
        <w:r w:rsidR="00A4575E">
          <w:t xml:space="preserve"> when temperatures are </w:t>
        </w:r>
      </w:ins>
      <w:ins w:id="61" w:author="Laura H Spencer" w:date="2019-09-22T14:44:00Z">
        <w:r w:rsidR="00A4575E">
          <w:t>below 12.5</w:t>
        </w:r>
      </w:ins>
      <w:ins w:id="62" w:author="Laura H Spencer" w:date="2019-09-22T14:46:00Z">
        <w:r w:rsidR="00A4575E">
          <w:t>°</w:t>
        </w:r>
      </w:ins>
      <w:ins w:id="63" w:author="Laura H Spencer" w:date="2019-09-22T14:44:00Z">
        <w:r w:rsidR="00A4575E">
          <w:t>C</w:t>
        </w:r>
      </w:ins>
      <w:r>
        <w:t xml:space="preserve"> (</w:t>
      </w:r>
      <w:del w:id="64" w:author="Laura H Spencer" w:date="2019-09-22T16:36:00Z">
        <w:r w:rsidDel="000371AF">
          <w:delText>REFS</w:delText>
        </w:r>
      </w:del>
      <w:ins w:id="65" w:author="Laura H Spencer" w:date="2019-09-22T16:36:00Z">
        <w:r w:rsidR="000371AF">
          <w:t>Hopkins 1936, 1937</w:t>
        </w:r>
      </w:ins>
      <w:r>
        <w:t>)</w:t>
      </w:r>
      <w:ins w:id="66" w:author="Laura H Spencer" w:date="2019-09-22T14:44:00Z">
        <w:r w:rsidR="00A4575E">
          <w:t xml:space="preserve">, however recent evidence of low-temperature brooding </w:t>
        </w:r>
      </w:ins>
      <w:ins w:id="67" w:author="Laura H Spencer" w:date="2019-09-22T14:48:00Z">
        <w:r w:rsidR="00A4575E">
          <w:t>(10.5°C</w:t>
        </w:r>
      </w:ins>
      <w:ins w:id="68" w:author="Laura H Spencer" w:date="2019-09-22T14:50:00Z">
        <w:r w:rsidR="00A4575E">
          <w:t>, Barber et al. 2016</w:t>
        </w:r>
      </w:ins>
      <w:ins w:id="69" w:author="Laura H Spencer" w:date="2019-09-22T14:48:00Z">
        <w:r w:rsidR="00A4575E">
          <w:t xml:space="preserve">) </w:t>
        </w:r>
      </w:ins>
      <w:ins w:id="70" w:author="Laura H Spencer" w:date="2019-09-22T14:44:00Z">
        <w:r w:rsidR="00A4575E">
          <w:t>suggest</w:t>
        </w:r>
      </w:ins>
      <w:ins w:id="71" w:author="Laura H Spencer" w:date="2019-09-22T14:47:00Z">
        <w:r w:rsidR="00A4575E">
          <w:t>s</w:t>
        </w:r>
      </w:ins>
      <w:ins w:id="72" w:author="Laura H Spencer" w:date="2019-09-22T14:44:00Z">
        <w:r w:rsidR="00A4575E">
          <w:t xml:space="preserve"> tha</w:t>
        </w:r>
      </w:ins>
      <w:ins w:id="73" w:author="Laura H Spencer" w:date="2019-09-22T14:45:00Z">
        <w:r w:rsidR="00A4575E">
          <w:t>t</w:t>
        </w:r>
      </w:ins>
      <w:ins w:id="74" w:author="Laura H Spencer" w:date="2019-09-22T14:44:00Z">
        <w:r w:rsidR="00A4575E">
          <w:t xml:space="preserve"> reproductive activity may occur</w:t>
        </w:r>
      </w:ins>
      <w:ins w:id="75" w:author="Laura H Spencer" w:date="2019-09-22T14:48:00Z">
        <w:r w:rsidR="00A4575E">
          <w:t xml:space="preserve"> during warm winters</w:t>
        </w:r>
      </w:ins>
      <w:ins w:id="76" w:author="Laura H Spencer" w:date="2019-09-22T14:44:00Z">
        <w:r w:rsidR="00A4575E">
          <w:t>. Therefore, g</w:t>
        </w:r>
      </w:ins>
      <w:ins w:id="77" w:author="Laura H Spencer" w:date="2019-09-22T14:42:00Z">
        <w:r w:rsidR="009462E5">
          <w:rPr>
            <w:rStyle w:val="CommentReference"/>
          </w:rPr>
          <w:commentReference w:id="78"/>
        </w:r>
      </w:ins>
      <w:ins w:id="79" w:author="Laura H Spencer" w:date="2019-09-22T14:35:00Z">
        <w:r w:rsidR="009462E5">
          <w:t>onad tissue was sampled to</w:t>
        </w:r>
      </w:ins>
      <w:ins w:id="80" w:author="Laura H Spencer" w:date="2019-09-22T14:45:00Z">
        <w:r w:rsidR="00A4575E">
          <w:t xml:space="preserve"> </w:t>
        </w:r>
      </w:ins>
      <w:ins w:id="81" w:author="Laura H Spencer" w:date="2019-09-22T14:35:00Z">
        <w:r w:rsidR="009462E5">
          <w:t>estimate whether</w:t>
        </w:r>
      </w:ins>
      <w:ins w:id="82" w:author="Laura H Spencer" w:date="2019-09-22T14:36:00Z">
        <w:r w:rsidR="009462E5">
          <w:t xml:space="preserve"> </w:t>
        </w:r>
      </w:ins>
      <w:ins w:id="83" w:author="Laura H Spencer" w:date="2019-09-22T16:28:00Z">
        <w:r w:rsidR="00AF238D">
          <w:t>residual gametes were resorbed</w:t>
        </w:r>
      </w:ins>
      <w:ins w:id="84" w:author="Laura H Spencer" w:date="2019-09-22T16:39:00Z">
        <w:r w:rsidR="000371AF">
          <w:t xml:space="preserve"> or developed occurred during winter treatments, and if so whether there was a treatment </w:t>
        </w:r>
      </w:ins>
      <w:ins w:id="85" w:author="Laura H Spencer" w:date="2019-09-22T16:40:00Z">
        <w:r w:rsidR="000371AF">
          <w:t xml:space="preserve">effect, </w:t>
        </w:r>
      </w:ins>
      <w:ins w:id="86" w:author="Laura H Spencer" w:date="2019-09-22T14:37:00Z">
        <w:r w:rsidR="009462E5">
          <w:t xml:space="preserve">if male and female gametes </w:t>
        </w:r>
      </w:ins>
      <w:ins w:id="87" w:author="Laura H Spencer" w:date="2019-09-22T14:39:00Z">
        <w:r w:rsidR="009462E5">
          <w:t>responded similarly</w:t>
        </w:r>
      </w:ins>
      <w:ins w:id="88" w:author="Laura H Spencer" w:date="2019-09-22T15:36:00Z">
        <w:r>
          <w:t>, and if effects correspond with fecundity</w:t>
        </w:r>
      </w:ins>
      <w:commentRangeStart w:id="89"/>
      <w:ins w:id="90" w:author="Laura H Spencer" w:date="2019-09-22T14:39:00Z">
        <w:r w:rsidR="009462E5">
          <w:t>.</w:t>
        </w:r>
      </w:ins>
      <w:commentRangeEnd w:id="89"/>
      <w:ins w:id="91" w:author="Laura H Spencer" w:date="2019-09-22T15:34:00Z">
        <w:r>
          <w:rPr>
            <w:rStyle w:val="CommentReference"/>
            <w:rFonts w:ascii="Arial" w:eastAsia="Arial" w:hAnsi="Arial" w:cs="Arial"/>
            <w:lang w:val="en"/>
          </w:rPr>
          <w:commentReference w:id="89"/>
        </w:r>
      </w:ins>
      <w:r w:rsidR="001554ED">
        <w:t>. Prior to pCO</w:t>
      </w:r>
      <w:r w:rsidR="001554ED">
        <w:rPr>
          <w:vertAlign w:val="subscript"/>
        </w:rPr>
        <w:t>2</w:t>
      </w:r>
      <w:r w:rsidR="001554ED">
        <w:t xml:space="preserve"> exposure, 15 oysters were sampled from O-1, O-2, and F cohorts, and 9 from D cohort. </w:t>
      </w:r>
      <w:r w:rsidR="009741C9">
        <w:t>After</w:t>
      </w:r>
      <w:r w:rsidR="001554ED">
        <w:t xml:space="preserve"> pCO</w:t>
      </w:r>
      <w:r w:rsidR="001554ED">
        <w:rPr>
          <w:vertAlign w:val="subscript"/>
        </w:rPr>
        <w:t>2</w:t>
      </w:r>
      <w:r w:rsidR="001554ED">
        <w:t xml:space="preserve"> exposure, 9, 6, and 15 oysters were sampled from each treatment for O-1/F, D, and O-2 cohorts, respectively (distributed equally among replicates tanks). Whole visceral mass was excised and preserved in histology cassettes using the </w:t>
      </w:r>
      <w:proofErr w:type="spellStart"/>
      <w:r w:rsidR="001554ED">
        <w:t>PAXgene</w:t>
      </w:r>
      <w:proofErr w:type="spellEnd"/>
      <w:r w:rsidR="001554ED">
        <w:t xml:space="preserve"> Tissue FIX System, </w:t>
      </w:r>
      <w:r w:rsidR="009741C9">
        <w:t>then</w:t>
      </w:r>
      <w:r w:rsidR="001554ED">
        <w:t xml:space="preserve"> processed for gonad analysis by Diagnostic Pathology Medical Group, Inc. (Sacramento, CA). </w:t>
      </w:r>
    </w:p>
    <w:p w14:paraId="0B37E432" w14:textId="43912F50" w:rsidR="00D64A77" w:rsidRDefault="001554ED" w:rsidP="00C56A3D">
      <w:pPr>
        <w:spacing w:line="480" w:lineRule="auto"/>
        <w:ind w:firstLine="720"/>
      </w:pPr>
      <w:r>
        <w:lastRenderedPageBreak/>
        <w:t xml:space="preserve">Adult gonad samples were assigned sex and stage using designations adapted from </w:t>
      </w:r>
      <w:hyperlink r:id="rId96">
        <w:r>
          <w:rPr>
            <w:color w:val="000000"/>
          </w:rPr>
          <w:t xml:space="preserve">(da Silva, Fuentes, &amp; </w:t>
        </w:r>
        <w:proofErr w:type="spellStart"/>
        <w:r>
          <w:rPr>
            <w:color w:val="000000"/>
          </w:rPr>
          <w:t>Villalba</w:t>
        </w:r>
        <w:proofErr w:type="spellEnd"/>
        <w:r>
          <w:rPr>
            <w:color w:val="000000"/>
          </w:rPr>
          <w:t>, 2009)</w:t>
        </w:r>
      </w:hyperlink>
      <w:r>
        <w:t xml:space="preserve"> (Supplementary Materials). Sex was assigned as indeterminate (I), male (M), hermaphroditic primarily-male (HPM), hermaphroditic (H), hermaphroditic primarily-female (HPF), and female (F). Gonad sex was collapsed into simplified male and female designations for statistical analyses (</w:t>
      </w:r>
      <w:r w:rsidR="009741C9">
        <w:t>h</w:t>
      </w:r>
      <w:r>
        <w:t xml:space="preserve">ermaphroditic-primarily male = </w:t>
      </w:r>
      <w:r w:rsidR="009741C9">
        <w:t>m</w:t>
      </w:r>
      <w:r>
        <w:t xml:space="preserve">ale, </w:t>
      </w:r>
      <w:r w:rsidR="009741C9">
        <w:t>h</w:t>
      </w:r>
      <w:r>
        <w:t xml:space="preserve">ermaphroditic-primarily female = </w:t>
      </w:r>
      <w:r w:rsidR="009741C9">
        <w:t>f</w:t>
      </w:r>
      <w:r>
        <w:t>emale). For stage assignment, male and female gametes were assigned stages separately due to the high frequency of hermaphroditism (50.8%). Dominant gonad stage was then assigned based on the sex assignment. The da Silva gonad stages were applied for early gametogenesis (stage 1), advanced (stage 2), and ripe (stage 3). Departures from da Silva’s stage 0, stage 4 (partially spawned), and stage 5 (fully spawned/resorbing) were as follows: stage 0 in this study represented empty follicles, or no presence of male or female gonad tissue</w:t>
      </w:r>
      <w:r w:rsidR="00A50F2C">
        <w:t>; s</w:t>
      </w:r>
      <w:r>
        <w:t>tage 4 represented both spawned and resorbing gonad</w:t>
      </w:r>
      <w:r w:rsidR="00A50F2C">
        <w:t>;</w:t>
      </w:r>
      <w:r>
        <w:t xml:space="preserve"> </w:t>
      </w:r>
      <w:r w:rsidR="00A50F2C">
        <w:t>t</w:t>
      </w:r>
      <w:r>
        <w:t>his method did not include a separate stage 5, due to the very high frequency of residual gametes, and no distinct partially spawned oysters (see Figure 3, and</w:t>
      </w:r>
      <w:r w:rsidR="00A50F2C">
        <w:t xml:space="preserve"> gonad</w:t>
      </w:r>
      <w:r>
        <w:t xml:space="preserve"> images in Supplementary Materials). </w:t>
      </w:r>
    </w:p>
    <w:p w14:paraId="7A39FD52" w14:textId="77777777" w:rsidR="00D64A77" w:rsidRDefault="001554ED" w:rsidP="00C56A3D">
      <w:pPr>
        <w:spacing w:line="480" w:lineRule="auto"/>
        <w:ind w:firstLine="720"/>
      </w:pPr>
      <w:r>
        <w:t>Treatment effects on gonad tissue were assessed for all cohorts combined in 4 gonad metrics: 1) gonad stage of dominant sex, 2) male gonad tissue when present, 3) female gonad tissue when present, and 4) gonad sex-collapsed (Chi-square test of independence). To assess the effects of elevated winter temperature alone, gonad metrics were compared between 6°C and 10°C treatments prior to pCO</w:t>
      </w:r>
      <w:r>
        <w:rPr>
          <w:vertAlign w:val="subscript"/>
        </w:rPr>
        <w:t>2</w:t>
      </w:r>
      <w:r>
        <w:t xml:space="preserve"> treatment. To determine the effect of pCO</w:t>
      </w:r>
      <w:r>
        <w:rPr>
          <w:vertAlign w:val="subscript"/>
        </w:rPr>
        <w:t>2</w:t>
      </w:r>
      <w:r>
        <w:t xml:space="preserve"> exposure, gonad metrics were compared between ambient and high pCO</w:t>
      </w:r>
      <w:r>
        <w:rPr>
          <w:vertAlign w:val="subscript"/>
        </w:rPr>
        <w:t>2</w:t>
      </w:r>
      <w:r>
        <w:t xml:space="preserve"> after 52 days in pCO</w:t>
      </w:r>
      <w:r>
        <w:rPr>
          <w:vertAlign w:val="subscript"/>
        </w:rPr>
        <w:t>2</w:t>
      </w:r>
      <w:r>
        <w:t xml:space="preserve"> treatments, including temperature interaction effects. To estimate whether gonad changed during pCO</w:t>
      </w:r>
      <w:r>
        <w:rPr>
          <w:vertAlign w:val="subscript"/>
        </w:rPr>
        <w:t>2</w:t>
      </w:r>
      <w:r>
        <w:t xml:space="preserve"> treatment, metrics were compared before and after ambient and high pCO</w:t>
      </w:r>
      <w:r>
        <w:rPr>
          <w:vertAlign w:val="subscript"/>
        </w:rPr>
        <w:t>2</w:t>
      </w:r>
      <w:r>
        <w:t xml:space="preserve"> treatments, including </w:t>
      </w:r>
      <w:r>
        <w:lastRenderedPageBreak/>
        <w:t xml:space="preserve">temperature interaction effects. P-values were estimated using Monte-Carlo simulations with 1,000 permutations, and corrected using the </w:t>
      </w:r>
      <w:proofErr w:type="spellStart"/>
      <w:r>
        <w:t>Benjamini</w:t>
      </w:r>
      <w:proofErr w:type="spellEnd"/>
      <w:r>
        <w:t xml:space="preserve"> &amp; Hochberg method and </w:t>
      </w:r>
      <w:commentRangeStart w:id="92"/>
      <w:r w:rsidRPr="001F5BDB">
        <w:rPr>
          <w:highlight w:val="yellow"/>
          <w:rPrChange w:id="93" w:author="Laura H Spencer" w:date="2019-09-19T17:15:00Z">
            <w:rPr/>
          </w:rPrChange>
        </w:rPr>
        <w:t>𝛼=0.05</w:t>
      </w:r>
      <w:r>
        <w:t xml:space="preserve"> </w:t>
      </w:r>
      <w:commentRangeEnd w:id="92"/>
      <w:r w:rsidR="001F5BDB">
        <w:rPr>
          <w:rStyle w:val="CommentReference"/>
        </w:rPr>
        <w:commentReference w:id="92"/>
      </w:r>
      <w:hyperlink r:id="rId97">
        <w:r>
          <w:rPr>
            <w:color w:val="000000"/>
          </w:rPr>
          <w:t>(</w:t>
        </w:r>
        <w:proofErr w:type="spellStart"/>
        <w:r>
          <w:rPr>
            <w:color w:val="000000"/>
          </w:rPr>
          <w:t>Benjamini</w:t>
        </w:r>
        <w:proofErr w:type="spellEnd"/>
        <w:r>
          <w:rPr>
            <w:color w:val="000000"/>
          </w:rPr>
          <w:t xml:space="preserve"> &amp; Hochberg, 1995)</w:t>
        </w:r>
      </w:hyperlink>
      <w:r>
        <w:t xml:space="preserve">. </w:t>
      </w:r>
    </w:p>
    <w:p w14:paraId="1DB83B9A" w14:textId="77777777" w:rsidR="00D64A77" w:rsidRDefault="00D64A77" w:rsidP="00C56A3D">
      <w:pPr>
        <w:suppressLineNumbers/>
        <w:spacing w:line="480" w:lineRule="auto"/>
        <w:rPr>
          <w:b/>
        </w:rPr>
      </w:pPr>
    </w:p>
    <w:p w14:paraId="3FD34136" w14:textId="77777777" w:rsidR="00D64A77" w:rsidRDefault="001554ED" w:rsidP="00C56A3D">
      <w:pPr>
        <w:spacing w:line="480" w:lineRule="auto"/>
        <w:rPr>
          <w:b/>
        </w:rPr>
      </w:pPr>
      <w:r>
        <w:rPr>
          <w:b/>
        </w:rPr>
        <w:t>Larval production</w:t>
      </w:r>
    </w:p>
    <w:p w14:paraId="26798C49" w14:textId="621F1313" w:rsidR="00D64A77" w:rsidRDefault="001554ED" w:rsidP="009A63E7">
      <w:pPr>
        <w:spacing w:line="480" w:lineRule="auto"/>
      </w:pPr>
      <w:r>
        <w:t>Following pCO</w:t>
      </w:r>
      <w:r>
        <w:rPr>
          <w:vertAlign w:val="subscript"/>
        </w:rPr>
        <w:t>2</w:t>
      </w:r>
      <w:r>
        <w:t xml:space="preserve"> exposure, adult oysters were spawned to assess larval production timing and magnitude in a hatchery setting. Beginning on April 11</w:t>
      </w:r>
      <w:ins w:id="94" w:author="Laura H Spencer" w:date="2019-09-19T17:16:00Z">
        <w:r w:rsidR="001F5BDB">
          <w:t>, 2017</w:t>
        </w:r>
      </w:ins>
      <w:del w:id="95" w:author="Laura H Spencer" w:date="2019-09-19T17:16:00Z">
        <w:r w:rsidDel="001F5BDB">
          <w:delText>th</w:delText>
        </w:r>
      </w:del>
      <w:r>
        <w:t xml:space="preserve"> (Figure 2), oysters were reproductively conditioned by raising temperatures gradually (~1°C/day) to 18.1 ± 0.1°C and fed live algae cocktail at 66,000 ± 12,000 cells/</w:t>
      </w:r>
      <w:proofErr w:type="spellStart"/>
      <w:r>
        <w:t>mL.</w:t>
      </w:r>
      <w:proofErr w:type="spellEnd"/>
      <w:r>
        <w:t xml:space="preserve"> Oysters</w:t>
      </w:r>
      <w:del w:id="96" w:author="Laura H Spencer" w:date="2019-09-22T16:43:00Z">
        <w:r w:rsidDel="001F4CCA">
          <w:delText xml:space="preserve"> were allowed to</w:delText>
        </w:r>
      </w:del>
      <w:r>
        <w:t xml:space="preserve"> spawn</w:t>
      </w:r>
      <w:ins w:id="97" w:author="Laura H Spencer" w:date="2019-09-22T16:43:00Z">
        <w:r w:rsidR="001F4CCA">
          <w:t>ed</w:t>
        </w:r>
      </w:ins>
      <w:r>
        <w:t xml:space="preserve"> </w:t>
      </w:r>
      <w:ins w:id="98" w:author="Laura H Spencer" w:date="2019-09-22T16:46:00Z">
        <w:r w:rsidR="001F4CCA">
          <w:t>in the hatchery for 90 days</w:t>
        </w:r>
      </w:ins>
      <w:ins w:id="99" w:author="Laura H Spencer" w:date="2019-09-22T16:47:00Z">
        <w:r w:rsidR="001F4CCA">
          <w:t xml:space="preserve"> volitionally</w:t>
        </w:r>
      </w:ins>
      <w:del w:id="100" w:author="Laura H Spencer" w:date="2019-09-22T16:46:00Z">
        <w:r w:rsidDel="001F4CCA">
          <w:delText>volitionally</w:delText>
        </w:r>
      </w:del>
      <w:ins w:id="101" w:author="Laura H Spencer" w:date="2019-09-22T16:45:00Z">
        <w:r w:rsidR="001F4CCA">
          <w:t xml:space="preserve">, i.e. naturally </w:t>
        </w:r>
      </w:ins>
      <w:ins w:id="102" w:author="Laura H Spencer" w:date="2019-09-22T16:46:00Z">
        <w:r w:rsidR="001F4CCA">
          <w:t>releasing gametes without chemical</w:t>
        </w:r>
      </w:ins>
      <w:ins w:id="103" w:author="Laura H Spencer" w:date="2019-09-22T16:47:00Z">
        <w:r w:rsidR="001F4CCA">
          <w:t xml:space="preserve"> or physical</w:t>
        </w:r>
      </w:ins>
      <w:ins w:id="104" w:author="Laura H Spencer" w:date="2019-09-22T16:46:00Z">
        <w:r w:rsidR="001F4CCA">
          <w:t xml:space="preserve"> manipulation</w:t>
        </w:r>
      </w:ins>
      <w:del w:id="105" w:author="Laura H Spencer" w:date="2019-09-22T16:46:00Z">
        <w:r w:rsidDel="001F4CCA">
          <w:delText xml:space="preserve"> in the hatchery for 90 days</w:delText>
        </w:r>
      </w:del>
      <w:r>
        <w:t>. Six spawning tanks were used for each temperature x pCO</w:t>
      </w:r>
      <w:r>
        <w:rPr>
          <w:vertAlign w:val="subscript"/>
        </w:rPr>
        <w:t>2</w:t>
      </w:r>
      <w:r>
        <w:t xml:space="preserve"> treatment: 6°C-high pCO</w:t>
      </w:r>
      <w:r>
        <w:rPr>
          <w:vertAlign w:val="subscript"/>
        </w:rPr>
        <w:t>2</w:t>
      </w:r>
      <w:r>
        <w:t>, 6°C-ambient pCO</w:t>
      </w:r>
      <w:r>
        <w:rPr>
          <w:vertAlign w:val="subscript"/>
        </w:rPr>
        <w:t>2</w:t>
      </w:r>
      <w:r>
        <w:t>, 10°C-high pCO</w:t>
      </w:r>
      <w:r>
        <w:rPr>
          <w:vertAlign w:val="subscript"/>
        </w:rPr>
        <w:t>2</w:t>
      </w:r>
      <w:r>
        <w:t>, and 10°C-ambient pCO</w:t>
      </w:r>
      <w:r>
        <w:rPr>
          <w:vertAlign w:val="subscript"/>
        </w:rPr>
        <w:t>2</w:t>
      </w:r>
      <w:r>
        <w:t xml:space="preserve">. Within the six tanks per treatment, two spawning tanks contained the F cohort (14-17 oysters), two tanks the O-1 cohort (14-17 oysters), one tank the D cohort (9-16 oysters), and one tank the O-2 cohort (111-126 oysters. More O-2 oysters were used due to their small size. Olympia oysters </w:t>
      </w:r>
      <w:ins w:id="106" w:author="Laura H Spencer" w:date="2019-09-22T16:51:00Z">
        <w:r w:rsidR="001F4CCA">
          <w:t>release sperm</w:t>
        </w:r>
      </w:ins>
      <w:ins w:id="107" w:author="Laura H Spencer" w:date="2019-09-22T16:52:00Z">
        <w:r w:rsidR="001F4CCA">
          <w:t xml:space="preserve">, </w:t>
        </w:r>
      </w:ins>
      <w:ins w:id="108" w:author="Laura H Spencer" w:date="2019-09-22T16:56:00Z">
        <w:r w:rsidR="000302C9">
          <w:t>but</w:t>
        </w:r>
      </w:ins>
      <w:ins w:id="109" w:author="Laura H Spencer" w:date="2019-09-22T16:52:00Z">
        <w:r w:rsidR="001F4CCA">
          <w:t xml:space="preserve"> </w:t>
        </w:r>
      </w:ins>
      <w:ins w:id="110" w:author="Laura H Spencer" w:date="2019-09-22T16:58:00Z">
        <w:r w:rsidR="000302C9">
          <w:t>h</w:t>
        </w:r>
      </w:ins>
      <w:ins w:id="111" w:author="Laura H Spencer" w:date="2019-09-22T16:59:00Z">
        <w:r w:rsidR="000302C9">
          <w:t xml:space="preserve">ave internal </w:t>
        </w:r>
      </w:ins>
      <w:ins w:id="112" w:author="Laura H Spencer" w:date="2019-09-22T16:52:00Z">
        <w:r w:rsidR="001F4CCA">
          <w:t xml:space="preserve">fertilization </w:t>
        </w:r>
      </w:ins>
      <w:ins w:id="113" w:author="Laura H Spencer" w:date="2019-09-22T16:59:00Z">
        <w:r w:rsidR="000302C9">
          <w:t xml:space="preserve">and release veliger larvae following a </w:t>
        </w:r>
      </w:ins>
      <w:ins w:id="114" w:author="Laura H Spencer" w:date="2019-09-22T17:00:00Z">
        <w:r w:rsidR="000302C9">
          <w:t xml:space="preserve">~2 week </w:t>
        </w:r>
      </w:ins>
      <w:ins w:id="115" w:author="Laura H Spencer" w:date="2019-09-22T16:59:00Z">
        <w:r w:rsidR="000302C9">
          <w:t>brooding period</w:t>
        </w:r>
      </w:ins>
      <w:del w:id="116" w:author="Laura H Spencer" w:date="2019-09-22T16:51:00Z">
        <w:r w:rsidDel="001F4CCA">
          <w:delText xml:space="preserve">are viviparous spermcasters </w:delText>
        </w:r>
      </w:del>
      <w:del w:id="117" w:author="Laura H Spencer" w:date="2019-09-22T16:53:00Z">
        <w:r w:rsidDel="001F4CCA">
          <w:delText>and brood</w:delText>
        </w:r>
      </w:del>
      <w:del w:id="118" w:author="Laura H Spencer" w:date="2019-09-22T16:54:00Z">
        <w:r w:rsidDel="000302C9">
          <w:delText xml:space="preserve"> larvae </w:delText>
        </w:r>
      </w:del>
      <w:del w:id="119" w:author="Laura H Spencer" w:date="2019-09-22T16:58:00Z">
        <w:r w:rsidDel="000302C9">
          <w:delText>to</w:delText>
        </w:r>
      </w:del>
      <w:del w:id="120" w:author="Laura H Spencer" w:date="2019-09-22T16:59:00Z">
        <w:r w:rsidDel="000302C9">
          <w:delText xml:space="preserve"> the veliger stage</w:delText>
        </w:r>
      </w:del>
      <w:ins w:id="121" w:author="Laura H Spencer" w:date="2019-09-22T16:59:00Z">
        <w:r w:rsidR="000302C9">
          <w:t>.</w:t>
        </w:r>
      </w:ins>
      <w:ins w:id="122" w:author="Laura H Spencer" w:date="2019-09-22T16:57:00Z">
        <w:r w:rsidR="000302C9">
          <w:t xml:space="preserve"> Therefore, </w:t>
        </w:r>
      </w:ins>
      <w:ins w:id="123" w:author="Laura H Spencer" w:date="2019-09-22T16:59:00Z">
        <w:r w:rsidR="000302C9">
          <w:t xml:space="preserve">larval production was assessed by collecting </w:t>
        </w:r>
      </w:ins>
      <w:ins w:id="124" w:author="Laura H Spencer" w:date="2019-09-22T16:57:00Z">
        <w:r w:rsidR="000302C9">
          <w:t xml:space="preserve">veliger </w:t>
        </w:r>
      </w:ins>
      <w:del w:id="125" w:author="Laura H Spencer" w:date="2019-09-22T16:53:00Z">
        <w:r w:rsidDel="001F4CCA">
          <w:delText xml:space="preserve">, so </w:delText>
        </w:r>
      </w:del>
      <w:r>
        <w:t xml:space="preserve">larvae </w:t>
      </w:r>
      <w:del w:id="126" w:author="Laura H Spencer" w:date="2019-09-22T16:59:00Z">
        <w:r w:rsidDel="000302C9">
          <w:delText xml:space="preserve">were captured </w:delText>
        </w:r>
      </w:del>
      <w:r>
        <w:t xml:space="preserve">upon maternal release. Spawning tank outflow was collected in 7.5-L buckets using 100 µm screens made from 15.25 cm polyvinyl chloride rings and 100 µm nylon mesh. </w:t>
      </w:r>
    </w:p>
    <w:p w14:paraId="19B3287A" w14:textId="6AE2BB27" w:rsidR="009A63E7" w:rsidRDefault="001554ED" w:rsidP="009A63E7">
      <w:pPr>
        <w:spacing w:line="480" w:lineRule="auto"/>
        <w:ind w:firstLine="720"/>
      </w:pPr>
      <w:r>
        <w:t>Larval collection was assessed for differences in spawn timing and fecundity. Larvae, first observed on May 11</w:t>
      </w:r>
      <w:ins w:id="127" w:author="Laura H Spencer" w:date="2019-09-19T17:17:00Z">
        <w:r w:rsidR="001F5BDB">
          <w:t>, 2017</w:t>
        </w:r>
      </w:ins>
      <w:del w:id="128" w:author="Laura H Spencer" w:date="2019-09-19T17:17:00Z">
        <w:r w:rsidRPr="009A63E7" w:rsidDel="001F5BDB">
          <w:rPr>
            <w:vertAlign w:val="superscript"/>
          </w:rPr>
          <w:delText>th</w:delText>
        </w:r>
      </w:del>
      <w:r w:rsidR="009A63E7">
        <w:t xml:space="preserve"> (Figure 2)</w:t>
      </w:r>
      <w:r>
        <w:t xml:space="preserve">, were collected from each spawning tank every one or two days for 60 days. Daily larval release was estimated by counting and averaging triplicate subsamples of larvae homogenized in seawater. The following summary statistics were </w:t>
      </w:r>
      <w:r>
        <w:lastRenderedPageBreak/>
        <w:t>compared between temperature x pCO</w:t>
      </w:r>
      <w:r>
        <w:rPr>
          <w:vertAlign w:val="subscript"/>
        </w:rPr>
        <w:t>2</w:t>
      </w:r>
      <w:r>
        <w:t xml:space="preserve"> treatments: </w:t>
      </w:r>
      <w:del w:id="129" w:author="Laura H Spencer" w:date="2019-09-22T17:36:00Z">
        <w:r w:rsidDel="00D6264A">
          <w:delText xml:space="preserve">average </w:delText>
        </w:r>
      </w:del>
      <w:del w:id="130" w:author="Laura H Spencer" w:date="2019-09-22T17:35:00Z">
        <w:r w:rsidDel="00D6264A">
          <w:delText xml:space="preserve">daily </w:delText>
        </w:r>
      </w:del>
      <w:del w:id="131" w:author="Laura H Spencer" w:date="2019-09-22T17:36:00Z">
        <w:r w:rsidDel="00D6264A">
          <w:delText xml:space="preserve">larvae released, </w:delText>
        </w:r>
      </w:del>
      <w:r>
        <w:t>total larvae released</w:t>
      </w:r>
      <w:ins w:id="132" w:author="Laura H Spencer" w:date="2019-09-22T17:35:00Z">
        <w:r w:rsidR="00D6264A">
          <w:t xml:space="preserve"> </w:t>
        </w:r>
      </w:ins>
      <w:ins w:id="133" w:author="Laura H Spencer" w:date="2019-09-22T17:36:00Z">
        <w:r w:rsidR="00D6264A">
          <w:t>across the 90-day period</w:t>
        </w:r>
      </w:ins>
      <w:r>
        <w:t xml:space="preserve">, </w:t>
      </w:r>
      <w:ins w:id="134" w:author="Laura H Spencer" w:date="2019-09-22T17:36:00Z">
        <w:r w:rsidR="00D6264A">
          <w:t xml:space="preserve">average larvae released </w:t>
        </w:r>
      </w:ins>
      <w:ins w:id="135" w:author="Laura H Spencer" w:date="2019-09-22T17:37:00Z">
        <w:r w:rsidR="00D6264A">
          <w:t>each</w:t>
        </w:r>
      </w:ins>
      <w:ins w:id="136" w:author="Laura H Spencer" w:date="2019-09-22T17:36:00Z">
        <w:r w:rsidR="00D6264A">
          <w:t xml:space="preserve"> day (“average daily release”), </w:t>
        </w:r>
      </w:ins>
      <w:r>
        <w:t xml:space="preserve">maximum larvae released in one day, date of first release, date of maximum release, and number of substantial release days (greater than 10,000 larvae). The total and daily release values were normalized by the number of </w:t>
      </w:r>
      <w:proofErr w:type="spellStart"/>
      <w:r>
        <w:t>broodstock</w:t>
      </w:r>
      <w:proofErr w:type="spellEnd"/>
      <w:r>
        <w:t xml:space="preserve"> * average </w:t>
      </w:r>
      <w:proofErr w:type="spellStart"/>
      <w:r>
        <w:t>broodstock</w:t>
      </w:r>
      <w:proofErr w:type="spellEnd"/>
      <w:r>
        <w:t xml:space="preserve"> height (cm), which can impact fecundity. Distributions were assessed using </w:t>
      </w:r>
      <w:proofErr w:type="spellStart"/>
      <w:r>
        <w:rPr>
          <w:rFonts w:ascii="Courier New" w:eastAsia="Courier New" w:hAnsi="Courier New" w:cs="Courier New"/>
        </w:rPr>
        <w:t>qqp</w:t>
      </w:r>
      <w:proofErr w:type="spellEnd"/>
      <w:r>
        <w:t xml:space="preserve"> in the </w:t>
      </w:r>
      <w:r>
        <w:rPr>
          <w:rFonts w:ascii="Courier New" w:eastAsia="Courier New" w:hAnsi="Courier New" w:cs="Courier New"/>
        </w:rPr>
        <w:t>car</w:t>
      </w:r>
      <w:r>
        <w:t xml:space="preserve"> package for R </w:t>
      </w:r>
      <w:hyperlink r:id="rId98">
        <w:r>
          <w:rPr>
            <w:color w:val="000000"/>
          </w:rPr>
          <w:t>(Fox &amp; Weisberg, 2011)</w:t>
        </w:r>
      </w:hyperlink>
      <w:r>
        <w:t>, and log-transformed if necessary to meet normal distribution assumptions. Differences between treatments were assessed using linear regression and Three-Way ANOVA (cohort was included as a covariate) with backwards deletion to determine the most parsimonious model</w:t>
      </w:r>
      <w:r w:rsidR="009A63E7">
        <w:t>s</w:t>
      </w:r>
      <w:r>
        <w:t xml:space="preserve">. Tukey Honest Significant Differences were obtained using </w:t>
      </w:r>
      <w:proofErr w:type="spellStart"/>
      <w:r>
        <w:rPr>
          <w:rFonts w:ascii="Courier New" w:eastAsia="Courier New" w:hAnsi="Courier New" w:cs="Courier New"/>
        </w:rPr>
        <w:t>TukeyHSD</w:t>
      </w:r>
      <w:proofErr w:type="spellEnd"/>
      <w:r>
        <w:t xml:space="preserve"> to assess pairwise comparisons </w:t>
      </w:r>
      <w:hyperlink r:id="rId99">
        <w:r>
          <w:rPr>
            <w:color w:val="000000"/>
          </w:rPr>
          <w:t>(R Core Team, 2016)</w:t>
        </w:r>
      </w:hyperlink>
      <w:r>
        <w:t>. Dates of peak larval release were also estimated for each pCO</w:t>
      </w:r>
      <w:r>
        <w:rPr>
          <w:vertAlign w:val="subscript"/>
        </w:rPr>
        <w:t>2</w:t>
      </w:r>
      <w:r>
        <w:t xml:space="preserve"> x temperature treatment by smoothing using locally weighted regression, with </w:t>
      </w:r>
      <w:proofErr w:type="spellStart"/>
      <w:r>
        <w:rPr>
          <w:rFonts w:ascii="Courier New" w:eastAsia="Courier New" w:hAnsi="Courier New" w:cs="Courier New"/>
        </w:rPr>
        <w:t>geom_smooth</w:t>
      </w:r>
      <w:proofErr w:type="spellEnd"/>
      <w:r>
        <w:t xml:space="preserve"> in the </w:t>
      </w:r>
      <w:proofErr w:type="spellStart"/>
      <w:r>
        <w:t>ggplot</w:t>
      </w:r>
      <w:proofErr w:type="spellEnd"/>
      <w:r>
        <w:t xml:space="preserve"> package </w:t>
      </w:r>
      <w:hyperlink r:id="rId100">
        <w:r>
          <w:rPr>
            <w:color w:val="000000"/>
          </w:rPr>
          <w:t>(Wickham, 2017)</w:t>
        </w:r>
      </w:hyperlink>
      <w:r>
        <w:t xml:space="preserve">, with span=0.3 and degree=1. </w:t>
      </w:r>
    </w:p>
    <w:p w14:paraId="76028BD7" w14:textId="77777777" w:rsidR="009A63E7" w:rsidRDefault="009A63E7" w:rsidP="009A63E7">
      <w:pPr>
        <w:spacing w:line="480" w:lineRule="auto"/>
      </w:pPr>
    </w:p>
    <w:p w14:paraId="32CA4985" w14:textId="6DC69301" w:rsidR="00D64A77" w:rsidRPr="009A63E7" w:rsidRDefault="001554ED" w:rsidP="009A63E7">
      <w:pPr>
        <w:spacing w:line="480" w:lineRule="auto"/>
      </w:pPr>
      <w:commentRangeStart w:id="137"/>
      <w:r>
        <w:rPr>
          <w:b/>
        </w:rPr>
        <w:t>O</w:t>
      </w:r>
      <w:commentRangeEnd w:id="137"/>
      <w:r w:rsidR="00A30BAF">
        <w:rPr>
          <w:rStyle w:val="CommentReference"/>
          <w:rFonts w:ascii="Arial" w:eastAsia="Arial" w:hAnsi="Arial" w:cs="Arial"/>
          <w:lang w:val="en"/>
        </w:rPr>
        <w:commentReference w:id="137"/>
      </w:r>
      <w:r>
        <w:rPr>
          <w:b/>
        </w:rPr>
        <w:t>ffspring survival in a natural setting</w:t>
      </w:r>
    </w:p>
    <w:p w14:paraId="15732F0A" w14:textId="7A7D3347" w:rsidR="00D64A77" w:rsidRDefault="001554ED" w:rsidP="009A63E7">
      <w:pPr>
        <w:spacing w:line="480" w:lineRule="auto"/>
      </w:pPr>
      <w:r>
        <w:t>To assess potential carryover effects of parental pCO</w:t>
      </w:r>
      <w:r>
        <w:rPr>
          <w:vertAlign w:val="subscript"/>
        </w:rPr>
        <w:t>2</w:t>
      </w:r>
      <w:r>
        <w:t xml:space="preserve"> exposure, offspring from parents in 6ºC-ambient pCO</w:t>
      </w:r>
      <w:r>
        <w:rPr>
          <w:vertAlign w:val="subscript"/>
        </w:rPr>
        <w:t>2</w:t>
      </w:r>
      <w:r>
        <w:t xml:space="preserve"> and 6ºC-high pCO</w:t>
      </w:r>
      <w:r>
        <w:rPr>
          <w:vertAlign w:val="subscript"/>
        </w:rPr>
        <w:t>2</w:t>
      </w:r>
      <w:r>
        <w:t xml:space="preserve"> treatments were reared then deployed in the natural environment. </w:t>
      </w:r>
      <w:ins w:id="138" w:author="Laura H Spencer" w:date="2019-09-22T23:07:00Z">
        <w:r w:rsidR="00A30BAF">
          <w:t>[why</w:t>
        </w:r>
      </w:ins>
      <w:ins w:id="139" w:author="Laura H Spencer" w:date="2019-09-22T23:08:00Z">
        <w:r w:rsidR="00A30BAF">
          <w:t xml:space="preserve"> no 10C]. </w:t>
        </w:r>
      </w:ins>
      <w:r>
        <w:t>Larvae were collected between May 19 and June 22, 2017, separated by parental pCO</w:t>
      </w:r>
      <w:r>
        <w:rPr>
          <w:vertAlign w:val="subscript"/>
        </w:rPr>
        <w:t xml:space="preserve">2 </w:t>
      </w:r>
      <w:r>
        <w:t xml:space="preserve">exposure and cohort, and reared in common conditions for </w:t>
      </w:r>
      <w:r w:rsidR="009A63E7">
        <w:t xml:space="preserve">approximately </w:t>
      </w:r>
      <w:r>
        <w:t>1 year (Figure 2; for rearing methods see Supplementary Materials). On June 12, 2018 the juveniles were placed in four bays in Puget Sound —</w:t>
      </w:r>
      <w:proofErr w:type="spellStart"/>
      <w:r>
        <w:t>Fidalgo</w:t>
      </w:r>
      <w:proofErr w:type="spellEnd"/>
      <w:r>
        <w:t xml:space="preserve"> Bay, Port Gamble Bay, Skokomish River Delta, and Case Inlet — with two sites per bay, for a total of eight locations (Figure 1). Autonomous sensors collected continuous water quality data at each location for pH </w:t>
      </w:r>
      <w:r>
        <w:lastRenderedPageBreak/>
        <w:t xml:space="preserve">(Honeywell </w:t>
      </w:r>
      <w:proofErr w:type="spellStart"/>
      <w:r>
        <w:t>Durafet</w:t>
      </w:r>
      <w:proofErr w:type="spellEnd"/>
      <w:r>
        <w:t xml:space="preserve"> II Electrode, in custom-built housing), salinity (via conductivity, Dataflow Systems Ltd. Odyssey Conductivity and Temperature Logger), dissolved oxygen (Precision Measurement Engineering </w:t>
      </w:r>
      <w:proofErr w:type="spellStart"/>
      <w:r>
        <w:t>MiniDOT</w:t>
      </w:r>
      <w:proofErr w:type="spellEnd"/>
      <w:r>
        <w:t xml:space="preserve"> Logger), temperature (via dissolved oxygen probes), and chlorophyll (Turner Designs Cyclops-7F Submersible Sensor with PME Cyclops-7 Data Loggers). For F/D and O-1/O-2 cohorts, respectively, 30 and 10 oysters were placed at each location. Initial shell height and group weight </w:t>
      </w:r>
      <w:r w:rsidR="009A63E7">
        <w:t xml:space="preserve">were </w:t>
      </w:r>
      <w:r>
        <w:t xml:space="preserve">measured, then oysters were enclosed in mesh </w:t>
      </w:r>
      <w:r w:rsidR="00BC3B99">
        <w:t>pouches</w:t>
      </w:r>
      <w:r>
        <w:t xml:space="preserve"> and affixed inside shellfish bags to exclude predators. At the end of three months, survival, shell height and group weight were measured for live oysters.</w:t>
      </w:r>
    </w:p>
    <w:p w14:paraId="7B98613B" w14:textId="0FDD68A8" w:rsidR="00D64A77" w:rsidRDefault="001554ED" w:rsidP="00C56A3D">
      <w:pPr>
        <w:spacing w:line="480" w:lineRule="auto"/>
        <w:ind w:firstLine="720"/>
      </w:pPr>
      <w:commentRangeStart w:id="140"/>
      <w:r>
        <w:t>Juvenile</w:t>
      </w:r>
      <w:commentRangeEnd w:id="140"/>
      <w:r w:rsidR="007B28F1">
        <w:rPr>
          <w:rStyle w:val="CommentReference"/>
          <w:rFonts w:ascii="Arial" w:eastAsia="Arial" w:hAnsi="Arial" w:cs="Arial"/>
          <w:lang w:val="en"/>
        </w:rPr>
        <w:commentReference w:id="140"/>
      </w:r>
      <w:r>
        <w:t xml:space="preserve"> oyster survival was compared among bays</w:t>
      </w:r>
      <w:r w:rsidR="00967E57">
        <w:t xml:space="preserve"> </w:t>
      </w:r>
      <w:r>
        <w:t>and parental pCO</w:t>
      </w:r>
      <w:r>
        <w:rPr>
          <w:vertAlign w:val="subscript"/>
        </w:rPr>
        <w:t>2</w:t>
      </w:r>
      <w:r>
        <w:t xml:space="preserve"> exposure with a binomial generalized linear mixed model (</w:t>
      </w:r>
      <w:proofErr w:type="spellStart"/>
      <w:r>
        <w:t>glmm</w:t>
      </w:r>
      <w:proofErr w:type="spellEnd"/>
      <w:r>
        <w:t xml:space="preserve">) using </w:t>
      </w:r>
      <w:proofErr w:type="spellStart"/>
      <w:r>
        <w:rPr>
          <w:rFonts w:ascii="Courier New" w:eastAsia="Courier New" w:hAnsi="Courier New" w:cs="Courier New"/>
        </w:rPr>
        <w:t>glmer</w:t>
      </w:r>
      <w:proofErr w:type="spellEnd"/>
      <w:r>
        <w:t xml:space="preserve"> from the lme4 package (vs. 1.1-19). Chi-square tests compared survival differences among factors using the car package </w:t>
      </w:r>
      <w:proofErr w:type="spellStart"/>
      <w:r>
        <w:rPr>
          <w:rFonts w:ascii="Courier New" w:eastAsia="Courier New" w:hAnsi="Courier New" w:cs="Courier New"/>
        </w:rPr>
        <w:t>Anova</w:t>
      </w:r>
      <w:proofErr w:type="spellEnd"/>
      <w:r>
        <w:t xml:space="preserve"> function </w:t>
      </w:r>
      <w:hyperlink r:id="rId101">
        <w:r>
          <w:rPr>
            <w:color w:val="000000"/>
          </w:rPr>
          <w:t>(Fox &amp; Weisberg, 2011)</w:t>
        </w:r>
      </w:hyperlink>
      <w:r>
        <w:t>. Mean shell growth was determined by subtracting pre-deployment mean height from post-deployment mean height (not including dead oysters</w:t>
      </w:r>
      <w:proofErr w:type="gramStart"/>
      <w:r>
        <w:t>), and</w:t>
      </w:r>
      <w:proofErr w:type="gramEnd"/>
      <w:r>
        <w:t xml:space="preserve"> compared among factors using ANOVA and F-statistics to test differences by bay and parental pCO</w:t>
      </w:r>
      <w:r>
        <w:rPr>
          <w:vertAlign w:val="subscript"/>
        </w:rPr>
        <w:t>2</w:t>
      </w:r>
      <w:r>
        <w:t xml:space="preserve">. Similarly, mean mass change for each </w:t>
      </w:r>
      <w:r w:rsidR="00BC3B99">
        <w:t>pouch</w:t>
      </w:r>
      <w:r>
        <w:t xml:space="preserve"> was compared among factors. </w:t>
      </w:r>
    </w:p>
    <w:p w14:paraId="2977B267" w14:textId="0C88A552" w:rsidR="00C56A3D" w:rsidRDefault="001554ED" w:rsidP="002B18E0">
      <w:pPr>
        <w:spacing w:line="480" w:lineRule="auto"/>
        <w:ind w:firstLine="720"/>
      </w:pPr>
      <w:r>
        <w:t xml:space="preserve">All data analysis was performed in R version 3.3.1 using </w:t>
      </w:r>
      <w:proofErr w:type="spellStart"/>
      <w:r>
        <w:t>RStudio</w:t>
      </w:r>
      <w:proofErr w:type="spellEnd"/>
      <w:r>
        <w:t xml:space="preserve"> interface </w:t>
      </w:r>
      <w:hyperlink r:id="rId102">
        <w:r>
          <w:rPr>
            <w:color w:val="000000"/>
          </w:rPr>
          <w:t>(R Core Team, 2016)</w:t>
        </w:r>
      </w:hyperlink>
      <w:r>
        <w:t xml:space="preserve">. Code for statistical analyses can be found in the associated </w:t>
      </w:r>
      <w:proofErr w:type="spellStart"/>
      <w:r>
        <w:t>Github</w:t>
      </w:r>
      <w:proofErr w:type="spellEnd"/>
      <w:r>
        <w:t xml:space="preserve"> repository (Spencer </w:t>
      </w:r>
      <w:r w:rsidRPr="00967E57">
        <w:rPr>
          <w:i/>
        </w:rPr>
        <w:t>et al</w:t>
      </w:r>
      <w:r w:rsidR="00967E57">
        <w:rPr>
          <w:i/>
        </w:rPr>
        <w:t>.,</w:t>
      </w:r>
      <w:r>
        <w:t xml:space="preserve"> 2019). </w:t>
      </w:r>
    </w:p>
    <w:p w14:paraId="713AF588" w14:textId="77777777" w:rsidR="002B18E0" w:rsidRPr="002B18E0" w:rsidRDefault="002B18E0" w:rsidP="002B18E0">
      <w:pPr>
        <w:spacing w:line="480" w:lineRule="auto"/>
        <w:ind w:firstLine="720"/>
      </w:pPr>
    </w:p>
    <w:p w14:paraId="228EB34B" w14:textId="0056788E" w:rsidR="00D64A77" w:rsidRDefault="001554ED" w:rsidP="00C56A3D">
      <w:pPr>
        <w:spacing w:line="480" w:lineRule="auto"/>
        <w:rPr>
          <w:b/>
        </w:rPr>
      </w:pPr>
      <w:r>
        <w:rPr>
          <w:b/>
          <w:sz w:val="36"/>
          <w:szCs w:val="36"/>
        </w:rPr>
        <w:t>Results</w:t>
      </w:r>
    </w:p>
    <w:p w14:paraId="57811265" w14:textId="77777777" w:rsidR="00D64A77" w:rsidRDefault="001554ED" w:rsidP="00C56A3D">
      <w:pPr>
        <w:spacing w:line="480" w:lineRule="auto"/>
      </w:pPr>
      <w:commentRangeStart w:id="142"/>
      <w:commentRangeStart w:id="143"/>
      <w:r>
        <w:rPr>
          <w:b/>
        </w:rPr>
        <w:t>Adult</w:t>
      </w:r>
      <w:commentRangeEnd w:id="142"/>
      <w:r w:rsidR="00622224">
        <w:rPr>
          <w:rStyle w:val="CommentReference"/>
          <w:rFonts w:ascii="Arial" w:eastAsia="Arial" w:hAnsi="Arial" w:cs="Arial"/>
          <w:lang w:val="en"/>
        </w:rPr>
        <w:commentReference w:id="142"/>
      </w:r>
      <w:commentRangeEnd w:id="143"/>
      <w:r w:rsidR="00C82D8C">
        <w:rPr>
          <w:rStyle w:val="CommentReference"/>
          <w:rFonts w:ascii="Arial" w:eastAsia="Arial" w:hAnsi="Arial" w:cs="Arial"/>
          <w:lang w:val="en"/>
        </w:rPr>
        <w:commentReference w:id="143"/>
      </w:r>
      <w:r>
        <w:rPr>
          <w:b/>
        </w:rPr>
        <w:t xml:space="preserve"> reproductive development</w:t>
      </w:r>
    </w:p>
    <w:p w14:paraId="0DAB97D8" w14:textId="42C390BA" w:rsidR="00D64A77" w:rsidRDefault="001554ED" w:rsidP="007431E1">
      <w:pPr>
        <w:spacing w:line="480" w:lineRule="auto"/>
      </w:pPr>
      <w:r>
        <w:t xml:space="preserve">After 60 days in </w:t>
      </w:r>
      <w:r w:rsidR="00273549">
        <w:t>temperature treatments (</w:t>
      </w:r>
      <w:r>
        <w:t>6.1±0.2°C and 10.2±0.5°C</w:t>
      </w:r>
      <w:r w:rsidR="00273549">
        <w:t>)</w:t>
      </w:r>
      <w:r>
        <w:t xml:space="preserve">, gonad stage of the dominant sex differed significantly between temperatures (Table 2). The 10°C oysters had more </w:t>
      </w:r>
      <w:r>
        <w:lastRenderedPageBreak/>
        <w:t>instances of advanced gametogenesis (stage 2), and fewer resorbing/spawned (stage 4) (Figure 4, Supplementary Materials). This difference was influenced strongly by more advanced male gametes in 10ºC oysters, but there were no differences in female gamete stages. No differences in sex</w:t>
      </w:r>
      <w:ins w:id="144" w:author="Laura H Spencer" w:date="2019-09-22T17:02:00Z">
        <w:r w:rsidR="00A16E3B">
          <w:t xml:space="preserve"> ratio</w:t>
        </w:r>
      </w:ins>
      <w:r>
        <w:t xml:space="preserve"> were observed between temperature treatments</w:t>
      </w:r>
      <w:r w:rsidR="00273549">
        <w:t xml:space="preserve"> (Figure 5)</w:t>
      </w:r>
      <w:r>
        <w:t xml:space="preserve">. </w:t>
      </w:r>
    </w:p>
    <w:p w14:paraId="0AECE335" w14:textId="3F9A8F26" w:rsidR="00D64A77" w:rsidRDefault="001554ED" w:rsidP="00C56A3D">
      <w:pPr>
        <w:spacing w:line="480" w:lineRule="auto"/>
        <w:ind w:firstLine="720"/>
      </w:pPr>
      <w:r>
        <w:t>After 52 days in pCO</w:t>
      </w:r>
      <w:r>
        <w:rPr>
          <w:vertAlign w:val="subscript"/>
        </w:rPr>
        <w:t>2</w:t>
      </w:r>
      <w:r>
        <w:t xml:space="preserve"> treatments, gonad stage of the dominant sex differed significantly between ambient and high pCO</w:t>
      </w:r>
      <w:r>
        <w:rPr>
          <w:vertAlign w:val="subscript"/>
        </w:rPr>
        <w:t>2</w:t>
      </w:r>
      <w:r w:rsidR="00273549">
        <w:t xml:space="preserve"> </w:t>
      </w:r>
      <w:r>
        <w:t>in the oysters previously held in 10°C</w:t>
      </w:r>
      <w:r w:rsidR="00273549">
        <w:t xml:space="preserve"> (Table 2)</w:t>
      </w:r>
      <w:r>
        <w:t xml:space="preserve">. More mature gametes (stage 3) were found </w:t>
      </w:r>
      <w:r w:rsidR="00273549">
        <w:t xml:space="preserve">in </w:t>
      </w:r>
      <w:r>
        <w:t>10°C-ambient pCO</w:t>
      </w:r>
      <w:r>
        <w:rPr>
          <w:vertAlign w:val="subscript"/>
        </w:rPr>
        <w:t>2</w:t>
      </w:r>
      <w:r>
        <w:t xml:space="preserve"> (49%) compared to 10°C-high pCO</w:t>
      </w:r>
      <w:r>
        <w:rPr>
          <w:vertAlign w:val="subscript"/>
        </w:rPr>
        <w:t>2</w:t>
      </w:r>
      <w:r>
        <w:t xml:space="preserve"> (33%)</w:t>
      </w:r>
      <w:r w:rsidR="00273549">
        <w:t>.</w:t>
      </w:r>
      <w:r>
        <w:t xml:space="preserve"> This difference was strongly influenced by oysters that were predominantly male, as male gamete stage tended to differ between pCO</w:t>
      </w:r>
      <w:r>
        <w:rPr>
          <w:vertAlign w:val="subscript"/>
        </w:rPr>
        <w:t xml:space="preserve">2 </w:t>
      </w:r>
      <w:r>
        <w:t>treatment, but female gamete stage did not</w:t>
      </w:r>
      <w:r w:rsidR="00273549">
        <w:t xml:space="preserve"> (Table 2, Figure 4)</w:t>
      </w:r>
      <w:r>
        <w:t>. In 6°C-treated oysters, there were no pCO</w:t>
      </w:r>
      <w:r>
        <w:rPr>
          <w:vertAlign w:val="subscript"/>
        </w:rPr>
        <w:t xml:space="preserve">2 </w:t>
      </w:r>
      <w:r>
        <w:t>effects on gonad stage of the dominant sex, male gamete stage, or female gamete stage. No gonad stage or sex</w:t>
      </w:r>
      <w:ins w:id="145" w:author="Laura H Spencer" w:date="2019-09-22T17:02:00Z">
        <w:r w:rsidR="00A16E3B">
          <w:t xml:space="preserve"> ratio</w:t>
        </w:r>
      </w:ins>
      <w:r>
        <w:t xml:space="preserve"> differences were detected among oysters from 10°C-high pCO</w:t>
      </w:r>
      <w:r>
        <w:rPr>
          <w:vertAlign w:val="subscript"/>
        </w:rPr>
        <w:t>2</w:t>
      </w:r>
      <w:r>
        <w:t xml:space="preserve"> (combined stressors) and 6°C-ambient pCO</w:t>
      </w:r>
      <w:r>
        <w:rPr>
          <w:vertAlign w:val="subscript"/>
        </w:rPr>
        <w:t>2</w:t>
      </w:r>
      <w:r>
        <w:t xml:space="preserve"> (no stressors). Gonad sex did not differ significantly among treatments, however oysters tended to contain fewer male-only and more female-only gonad tissues in the riper, ambient pCO</w:t>
      </w:r>
      <w:r>
        <w:rPr>
          <w:vertAlign w:val="subscript"/>
        </w:rPr>
        <w:t>2</w:t>
      </w:r>
      <w:r>
        <w:t xml:space="preserve">-treated groups than male-only tissues (Figure 5). </w:t>
      </w:r>
    </w:p>
    <w:p w14:paraId="1F06CB98" w14:textId="77777777" w:rsidR="00273549" w:rsidRDefault="001554ED" w:rsidP="00273549">
      <w:pPr>
        <w:spacing w:line="480" w:lineRule="auto"/>
        <w:ind w:firstLine="720"/>
      </w:pPr>
      <w:r>
        <w:t>Compared to oysters before pCO</w:t>
      </w:r>
      <w:r>
        <w:rPr>
          <w:vertAlign w:val="subscript"/>
        </w:rPr>
        <w:t>2</w:t>
      </w:r>
      <w:r>
        <w:t xml:space="preserve"> exposure, those exposed to high pCO</w:t>
      </w:r>
      <w:r>
        <w:rPr>
          <w:vertAlign w:val="subscript"/>
        </w:rPr>
        <w:t>2</w:t>
      </w:r>
      <w:r>
        <w:t xml:space="preserve"> did not differ in gonad sex, stage of the dominant sex, or female gamete stage. Male gametes in the 6°C treated oysters changed while in the high pCO</w:t>
      </w:r>
      <w:r>
        <w:rPr>
          <w:vertAlign w:val="subscript"/>
        </w:rPr>
        <w:t>2</w:t>
      </w:r>
      <w:r>
        <w:t xml:space="preserve"> exposure, but not in 10°C treated oysters. Oysters held in ambient pCO</w:t>
      </w:r>
      <w:r>
        <w:rPr>
          <w:vertAlign w:val="subscript"/>
        </w:rPr>
        <w:t>2</w:t>
      </w:r>
      <w:r>
        <w:t xml:space="preserve"> had significantly more advanced gonad compared to before CO</w:t>
      </w:r>
      <w:r>
        <w:rPr>
          <w:vertAlign w:val="subscript"/>
        </w:rPr>
        <w:t xml:space="preserve">2 </w:t>
      </w:r>
      <w:r>
        <w:t>exposure regardless of temperature, again influenced strongly by changes in male gamete stage</w:t>
      </w:r>
      <w:r w:rsidR="00273549">
        <w:t xml:space="preserve"> (Table 2)</w:t>
      </w:r>
      <w:r>
        <w:t>.</w:t>
      </w:r>
    </w:p>
    <w:p w14:paraId="32D4377C" w14:textId="15E55C9E" w:rsidR="00D64A77" w:rsidRDefault="001554ED" w:rsidP="002B18E0">
      <w:pPr>
        <w:spacing w:line="480" w:lineRule="auto"/>
        <w:ind w:firstLine="720"/>
      </w:pPr>
      <w:r>
        <w:t xml:space="preserve">No sampled oysters contained brooded embryos or larvae. Gonad data and patterns within cohorts is reported in Supplementary Materials. </w:t>
      </w:r>
    </w:p>
    <w:p w14:paraId="1B1EDE69" w14:textId="77777777" w:rsidR="002B18E0" w:rsidRPr="00C56A3D" w:rsidRDefault="002B18E0" w:rsidP="002B18E0">
      <w:pPr>
        <w:spacing w:line="480" w:lineRule="auto"/>
        <w:ind w:firstLine="720"/>
      </w:pPr>
    </w:p>
    <w:p w14:paraId="12614E9D" w14:textId="77777777" w:rsidR="00D64A77" w:rsidRDefault="001554ED" w:rsidP="00C56A3D">
      <w:pPr>
        <w:spacing w:line="480" w:lineRule="auto"/>
      </w:pPr>
      <w:r>
        <w:rPr>
          <w:b/>
        </w:rPr>
        <w:lastRenderedPageBreak/>
        <w:t>Larval production</w:t>
      </w:r>
    </w:p>
    <w:p w14:paraId="3A11AA36" w14:textId="25CB0BCC" w:rsidR="00D64A77" w:rsidRDefault="001554ED" w:rsidP="007431E1">
      <w:pPr>
        <w:pBdr>
          <w:top w:val="nil"/>
          <w:left w:val="nil"/>
          <w:bottom w:val="nil"/>
          <w:right w:val="nil"/>
          <w:between w:val="nil"/>
        </w:pBdr>
        <w:spacing w:line="480" w:lineRule="auto"/>
      </w:pPr>
      <w:commentRangeStart w:id="146"/>
      <w:r>
        <w:t>Adults exposed to 10°C produced more larvae per day than 6°C in ambient pCO</w:t>
      </w:r>
      <w:r>
        <w:rPr>
          <w:vertAlign w:val="subscript"/>
        </w:rPr>
        <w:t>2</w:t>
      </w:r>
      <w:r>
        <w:t>-exposed oysters (p=0.040), but not in high pCO</w:t>
      </w:r>
      <w:r>
        <w:rPr>
          <w:vertAlign w:val="subscript"/>
        </w:rPr>
        <w:t>2</w:t>
      </w:r>
      <w:r>
        <w:t xml:space="preserve">-exposed oysters (p=0.66) (Figure </w:t>
      </w:r>
      <w:r w:rsidR="00CD0C8C">
        <w:t>7</w:t>
      </w:r>
      <w:r>
        <w:t>, pCO</w:t>
      </w:r>
      <w:proofErr w:type="gramStart"/>
      <w:r>
        <w:rPr>
          <w:vertAlign w:val="subscript"/>
        </w:rPr>
        <w:t>2</w:t>
      </w:r>
      <w:r>
        <w:t>:temperature</w:t>
      </w:r>
      <w:proofErr w:type="gramEnd"/>
      <w:r>
        <w:t xml:space="preserve"> interaction: (F(2,8)=5.1, p=0.037). Total larvae released over the </w:t>
      </w:r>
      <w:r w:rsidR="009A6F58">
        <w:t>9</w:t>
      </w:r>
      <w:r>
        <w:t xml:space="preserve">0-day </w:t>
      </w:r>
      <w:r w:rsidR="009A6F58">
        <w:t>spawning</w:t>
      </w:r>
      <w:r>
        <w:t xml:space="preserve"> period </w:t>
      </w:r>
      <w:ins w:id="147" w:author="Laura H Spencer" w:date="2019-09-22T17:04:00Z">
        <w:r w:rsidR="002F4085">
          <w:t xml:space="preserve">tended to </w:t>
        </w:r>
      </w:ins>
      <w:del w:id="148" w:author="Laura H Spencer" w:date="2019-09-22T17:04:00Z">
        <w:r w:rsidDel="002F4085">
          <w:delText xml:space="preserve">did not </w:delText>
        </w:r>
      </w:del>
      <w:r>
        <w:t>differ by treatment</w:t>
      </w:r>
      <w:ins w:id="149" w:author="Laura H Spencer" w:date="2019-09-22T17:04:00Z">
        <w:r w:rsidR="002F4085">
          <w:t xml:space="preserve">, but </w:t>
        </w:r>
      </w:ins>
      <w:ins w:id="150" w:author="Laura H Spencer" w:date="2019-09-22T17:05:00Z">
        <w:r w:rsidR="002F4085">
          <w:t>not significant</w:t>
        </w:r>
      </w:ins>
      <w:ins w:id="151" w:author="Laura H Spencer" w:date="2019-09-22T17:32:00Z">
        <w:r w:rsidR="00D6264A">
          <w:t>ly</w:t>
        </w:r>
      </w:ins>
      <w:r>
        <w:t xml:space="preserve"> (</w:t>
      </w:r>
      <w:proofErr w:type="gramStart"/>
      <w:r>
        <w:t>temperature:pCO</w:t>
      </w:r>
      <w:proofErr w:type="gramEnd"/>
      <w:r>
        <w:rPr>
          <w:vertAlign w:val="subscript"/>
        </w:rPr>
        <w:t xml:space="preserve">2 </w:t>
      </w:r>
      <w:r>
        <w:t>interaction (F(2,8)=4.0, p=0.063). Temperature and pCO</w:t>
      </w:r>
      <w:r>
        <w:rPr>
          <w:vertAlign w:val="subscript"/>
        </w:rPr>
        <w:t>2</w:t>
      </w:r>
      <w:r>
        <w:t xml:space="preserve"> as single factors did not affect total or average larval release. </w:t>
      </w:r>
      <w:commentRangeEnd w:id="146"/>
      <w:r w:rsidR="00A16E3B">
        <w:rPr>
          <w:rStyle w:val="CommentReference"/>
          <w:rFonts w:ascii="Arial" w:eastAsia="Arial" w:hAnsi="Arial" w:cs="Arial"/>
          <w:lang w:val="en"/>
        </w:rPr>
        <w:commentReference w:id="146"/>
      </w:r>
    </w:p>
    <w:p w14:paraId="52BBB6E7" w14:textId="690505C6" w:rsidR="00D64A77" w:rsidRDefault="001554ED" w:rsidP="00C56A3D">
      <w:pPr>
        <w:pBdr>
          <w:top w:val="nil"/>
          <w:left w:val="nil"/>
          <w:bottom w:val="nil"/>
          <w:right w:val="nil"/>
          <w:between w:val="nil"/>
        </w:pBdr>
        <w:spacing w:line="480" w:lineRule="auto"/>
        <w:ind w:firstLine="720"/>
      </w:pPr>
      <w:r>
        <w:t>The date of first larval release differed by temperature regardless of pCO</w:t>
      </w:r>
      <w:r>
        <w:rPr>
          <w:vertAlign w:val="subscript"/>
        </w:rPr>
        <w:t xml:space="preserve">2 </w:t>
      </w:r>
      <w:r>
        <w:t xml:space="preserve">(Figure 6, </w:t>
      </w:r>
      <w:proofErr w:type="gramStart"/>
      <w:r>
        <w:t>F(</w:t>
      </w:r>
      <w:proofErr w:type="gramEnd"/>
      <w:r>
        <w:t>1,8)=11.9, p=0.0087)</w:t>
      </w:r>
      <w:r w:rsidR="00CD0C8C">
        <w:t>, and</w:t>
      </w:r>
      <w:r>
        <w:t xml:space="preserve"> pCO</w:t>
      </w:r>
      <w:r>
        <w:rPr>
          <w:vertAlign w:val="subscript"/>
        </w:rPr>
        <w:t xml:space="preserve">2 </w:t>
      </w:r>
      <w:r>
        <w:t>had no effect on timing (not retained in model). Onset was on average 5.2 days earlier in the 10°C treatment. Timing of peak larval release differed by temperature treatment regardless of pCO</w:t>
      </w:r>
      <w:r>
        <w:rPr>
          <w:vertAlign w:val="subscript"/>
        </w:rPr>
        <w:t>2</w:t>
      </w:r>
      <w:r>
        <w:t xml:space="preserve"> (Figure 7, </w:t>
      </w:r>
      <w:proofErr w:type="gramStart"/>
      <w:r>
        <w:t>F(</w:t>
      </w:r>
      <w:proofErr w:type="gramEnd"/>
      <w:r>
        <w:t>3,19)=6.7, p=0.018), occurring on average 8.3 days earlier in 10°C oysters. The 10°C treated oysters produced more large pulses of larvae, on average 2 additional days, than 6°C (</w:t>
      </w:r>
      <w:proofErr w:type="gramStart"/>
      <w:r>
        <w:t>F(</w:t>
      </w:r>
      <w:proofErr w:type="gramEnd"/>
      <w:r>
        <w:t xml:space="preserve">1,8=7.25, p=0.027). </w:t>
      </w:r>
    </w:p>
    <w:p w14:paraId="06649B3B" w14:textId="77EF766D" w:rsidR="00D64A77" w:rsidRDefault="009A6F58" w:rsidP="00C56A3D">
      <w:pPr>
        <w:spacing w:line="480" w:lineRule="auto"/>
        <w:ind w:firstLine="720"/>
      </w:pPr>
      <w:r>
        <w:t>In total</w:t>
      </w:r>
      <w:r w:rsidR="001554ED">
        <w:t>, 18.5 million larvae were collected from 767 oysters. Total larvae produced by each treatment was 3.1M, 4.8M, 5.9M, and 4.5M for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2</w:t>
      </w:r>
      <w:r w:rsidR="001554ED">
        <w:t xml:space="preserve">, respectively. Based on reports of </w:t>
      </w:r>
      <w:r>
        <w:t xml:space="preserve">approximately </w:t>
      </w:r>
      <w:r w:rsidR="001554ED">
        <w:t>215</w:t>
      </w:r>
      <w:r w:rsidR="00CD0C8C">
        <w:t>,000</w:t>
      </w:r>
      <w:r w:rsidR="001554ED">
        <w:t xml:space="preserve"> larvae </w:t>
      </w:r>
      <w:r>
        <w:t>produced per adult</w:t>
      </w:r>
      <w:r w:rsidR="001554ED">
        <w:t xml:space="preserve"> </w:t>
      </w:r>
      <w:r w:rsidR="001554ED">
        <w:rPr>
          <w:i/>
        </w:rPr>
        <w:t xml:space="preserve">O. </w:t>
      </w:r>
      <w:proofErr w:type="spellStart"/>
      <w:r w:rsidR="001554ED">
        <w:rPr>
          <w:i/>
        </w:rPr>
        <w:t>lurida</w:t>
      </w:r>
      <w:proofErr w:type="spellEnd"/>
      <w:r w:rsidR="001554ED">
        <w:rPr>
          <w:i/>
        </w:rPr>
        <w:t xml:space="preserve"> </w:t>
      </w:r>
      <w:r w:rsidR="001554ED">
        <w:t xml:space="preserve">of shell height 35 mm </w:t>
      </w:r>
      <w:hyperlink r:id="rId103">
        <w:r w:rsidR="001554ED">
          <w:rPr>
            <w:color w:val="000000"/>
          </w:rPr>
          <w:t>(Hopkins, 1936)</w:t>
        </w:r>
      </w:hyperlink>
      <w:r w:rsidR="001554ED">
        <w:t xml:space="preserve">, the number of oysters that spawned as female </w:t>
      </w:r>
      <w:r>
        <w:t xml:space="preserve">in this study </w:t>
      </w:r>
      <w:r w:rsidR="001554ED">
        <w:t>was approximately</w:t>
      </w:r>
      <w:ins w:id="152" w:author="Laura H Spencer" w:date="2019-09-22T17:54:00Z">
        <w:r w:rsidR="00DD4F86">
          <w:t xml:space="preserve"> 86, with</w:t>
        </w:r>
      </w:ins>
      <w:r w:rsidR="001554ED">
        <w:t xml:space="preserve"> 14.3, 22.5, 27.6, and 21.0 </w:t>
      </w:r>
      <w:del w:id="153" w:author="Laura H Spencer" w:date="2019-09-22T17:54:00Z">
        <w:r w:rsidR="001554ED" w:rsidDel="00DD4F86">
          <w:delText xml:space="preserve">in </w:delText>
        </w:r>
      </w:del>
      <w:ins w:id="154" w:author="Laura H Spencer" w:date="2019-09-22T17:54:00Z">
        <w:r w:rsidR="00DD4F86">
          <w:t xml:space="preserve">from </w:t>
        </w:r>
      </w:ins>
      <w:r w:rsidR="001554ED">
        <w:t>the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 xml:space="preserve">2 </w:t>
      </w:r>
      <w:r w:rsidR="001554ED">
        <w:t>treatments, respectively. This estimate is likely low across all treatments, due to the smaller D and O-2 cohorts (mean length in F, D, O-1 and O-2 was 35.7 mm, 29.8 mm, 35.7 mm, and 20.0 mm, respectively)</w:t>
      </w:r>
      <w:ins w:id="155" w:author="Laura H Spencer" w:date="2019-09-22T17:53:00Z">
        <w:r w:rsidR="00DD4F86">
          <w:t xml:space="preserve">, therefore the number of </w:t>
        </w:r>
      </w:ins>
      <w:ins w:id="156" w:author="Laura H Spencer" w:date="2019-09-22T17:54:00Z">
        <w:r w:rsidR="00DD4F86">
          <w:t xml:space="preserve">females </w:t>
        </w:r>
      </w:ins>
      <w:ins w:id="157" w:author="Laura H Spencer" w:date="2019-09-22T17:55:00Z">
        <w:r w:rsidR="00DD4F86">
          <w:t>that released larvae</w:t>
        </w:r>
      </w:ins>
      <w:ins w:id="158" w:author="Laura H Spencer" w:date="2019-09-22T17:54:00Z">
        <w:r w:rsidR="00DD4F86">
          <w:t xml:space="preserve"> </w:t>
        </w:r>
      </w:ins>
      <w:ins w:id="159" w:author="Laura H Spencer" w:date="2019-09-22T17:53:00Z">
        <w:r w:rsidR="00DD4F86">
          <w:t>is likely higher</w:t>
        </w:r>
      </w:ins>
      <w:ins w:id="160" w:author="Laura H Spencer" w:date="2019-09-22T17:54:00Z">
        <w:r w:rsidR="00DD4F86">
          <w:t xml:space="preserve"> than 86</w:t>
        </w:r>
      </w:ins>
      <w:r w:rsidR="001554ED">
        <w:t xml:space="preserve">. </w:t>
      </w:r>
    </w:p>
    <w:p w14:paraId="5CA3DBB5" w14:textId="77777777" w:rsidR="00D64A77" w:rsidRDefault="001554ED" w:rsidP="00C56A3D">
      <w:pPr>
        <w:spacing w:line="480" w:lineRule="auto"/>
        <w:ind w:firstLine="720"/>
      </w:pPr>
      <w:r>
        <w:t>Larval production and timing data, including differences among cohorts, are included in the Supplementary Materials.</w:t>
      </w:r>
    </w:p>
    <w:p w14:paraId="142F09B5" w14:textId="77777777" w:rsidR="009A6F58" w:rsidRPr="009A6F58" w:rsidRDefault="009A6F58" w:rsidP="009A6F58">
      <w:pPr>
        <w:spacing w:line="480" w:lineRule="auto"/>
      </w:pPr>
    </w:p>
    <w:p w14:paraId="231F774E" w14:textId="77777777" w:rsidR="00D64A77" w:rsidRDefault="001554ED" w:rsidP="00C56A3D">
      <w:pPr>
        <w:spacing w:line="480" w:lineRule="auto"/>
        <w:rPr>
          <w:b/>
        </w:rPr>
      </w:pPr>
      <w:r>
        <w:rPr>
          <w:b/>
        </w:rPr>
        <w:t>Offspring survival in a natural setting</w:t>
      </w:r>
    </w:p>
    <w:p w14:paraId="0930C0C2" w14:textId="3D1020A3" w:rsidR="00D64A77" w:rsidRDefault="001554ED" w:rsidP="007431E1">
      <w:pPr>
        <w:spacing w:line="480" w:lineRule="auto"/>
      </w:pPr>
      <w:r>
        <w:t>Juvenile survival after three months in the field was on average 15% higher in cohorts from high pCO</w:t>
      </w:r>
      <w:r>
        <w:rPr>
          <w:vertAlign w:val="subscript"/>
        </w:rPr>
        <w:t>2</w:t>
      </w:r>
      <w:r>
        <w:t xml:space="preserve"> exposed parents than from ambient pCO</w:t>
      </w:r>
      <w:r>
        <w:rPr>
          <w:vertAlign w:val="subscript"/>
        </w:rPr>
        <w:t>2</w:t>
      </w:r>
      <w:r>
        <w:t xml:space="preserve"> parents (44±37%, and 29±27%, respectively, 𝝌</w:t>
      </w:r>
      <w:r>
        <w:rPr>
          <w:vertAlign w:val="superscript"/>
        </w:rPr>
        <w:t>2</w:t>
      </w:r>
      <w:r>
        <w:t>=10.6, p=0.0011). The influence of parental pCO</w:t>
      </w:r>
      <w:r>
        <w:rPr>
          <w:vertAlign w:val="subscript"/>
        </w:rPr>
        <w:t>2</w:t>
      </w:r>
      <w:r>
        <w:t xml:space="preserve"> on survival varied </w:t>
      </w:r>
      <w:r w:rsidR="002C1A74">
        <w:t xml:space="preserve">by </w:t>
      </w:r>
      <w:r>
        <w:t>bay (</w:t>
      </w:r>
      <w:proofErr w:type="spellStart"/>
      <w:proofErr w:type="gramStart"/>
      <w:r>
        <w:t>bay:parental</w:t>
      </w:r>
      <w:proofErr w:type="spellEnd"/>
      <w:proofErr w:type="gramEnd"/>
      <w:r>
        <w:t xml:space="preserve"> pCO</w:t>
      </w:r>
      <w:r>
        <w:rPr>
          <w:vertAlign w:val="subscript"/>
        </w:rPr>
        <w:t>2</w:t>
      </w:r>
      <w:r>
        <w:t xml:space="preserve"> interaction 𝝌</w:t>
      </w:r>
      <w:r>
        <w:rPr>
          <w:vertAlign w:val="superscript"/>
        </w:rPr>
        <w:t>2</w:t>
      </w:r>
      <w:r>
        <w:t>=15.3, p=1.6e-3)</w:t>
      </w:r>
      <w:r w:rsidR="002C1A74">
        <w:t>, and by cohort (</w:t>
      </w:r>
      <w:proofErr w:type="spellStart"/>
      <w:r w:rsidR="002C1A74">
        <w:t>cohort:parental</w:t>
      </w:r>
      <w:proofErr w:type="spellEnd"/>
      <w:r w:rsidR="002C1A74">
        <w:t xml:space="preserve"> pCO</w:t>
      </w:r>
      <w:r w:rsidR="002C1A74">
        <w:rPr>
          <w:vertAlign w:val="subscript"/>
        </w:rPr>
        <w:t>2</w:t>
      </w:r>
      <w:r w:rsidR="002C1A74">
        <w:t xml:space="preserve"> interaction </w:t>
      </w:r>
      <w:r w:rsidR="002C1A74">
        <w:rPr>
          <w:rFonts w:ascii="Cambria Math" w:hAnsi="Cambria Math" w:cs="Cambria Math"/>
        </w:rPr>
        <w:t>𝝌</w:t>
      </w:r>
      <w:r w:rsidR="002C1A74">
        <w:rPr>
          <w:vertAlign w:val="superscript"/>
        </w:rPr>
        <w:t>2</w:t>
      </w:r>
      <w:r w:rsidR="002C1A74">
        <w:t>=23.5, p=3.2e-5)</w:t>
      </w:r>
      <w:r>
        <w:t xml:space="preserve"> (Table 3).</w:t>
      </w:r>
    </w:p>
    <w:p w14:paraId="2E5F88A7" w14:textId="63C176DE" w:rsidR="00D64A77" w:rsidRDefault="002C1A74" w:rsidP="00C56A3D">
      <w:pPr>
        <w:spacing w:line="480" w:lineRule="auto"/>
        <w:ind w:firstLine="720"/>
      </w:pPr>
      <w:r>
        <w:t>S</w:t>
      </w:r>
      <w:r w:rsidR="001554ED">
        <w:t>urvival in offspring from high pCO</w:t>
      </w:r>
      <w:r w:rsidR="001554ED">
        <w:rPr>
          <w:vertAlign w:val="subscript"/>
        </w:rPr>
        <w:t>2</w:t>
      </w:r>
      <w:r w:rsidR="001554ED">
        <w:t xml:space="preserve"> parents was higher in the </w:t>
      </w:r>
      <w:proofErr w:type="spellStart"/>
      <w:r w:rsidR="001554ED">
        <w:t>Fidalgo</w:t>
      </w:r>
      <w:proofErr w:type="spellEnd"/>
      <w:r w:rsidR="001554ED">
        <w:t xml:space="preserve"> </w:t>
      </w:r>
      <w:r>
        <w:t>Bay a</w:t>
      </w:r>
      <w:r w:rsidR="001554ED">
        <w:t xml:space="preserve">nd Port Gamble </w:t>
      </w:r>
      <w:r>
        <w:t>B</w:t>
      </w:r>
      <w:r w:rsidR="001554ED">
        <w:t>ay</w:t>
      </w:r>
      <w:r>
        <w:t xml:space="preserve"> locations</w:t>
      </w:r>
      <w:r w:rsidR="001554ED">
        <w:t xml:space="preserve"> (𝝌</w:t>
      </w:r>
      <w:r w:rsidR="001554ED">
        <w:rPr>
          <w:vertAlign w:val="superscript"/>
        </w:rPr>
        <w:t>2</w:t>
      </w:r>
      <w:r w:rsidR="001554ED">
        <w:t>=17.7, p= 2.6e-5; 𝝌2=10.0, p=1.6e-3, respectively), but this was not the case in Skokomish River Delta or Case Inlet.</w:t>
      </w:r>
      <w:r>
        <w:t xml:space="preserve"> Survival in the </w:t>
      </w:r>
      <w:r w:rsidR="001554ED">
        <w:t>F cohort was 38% higher in oyster from pCO</w:t>
      </w:r>
      <w:r w:rsidR="001554ED">
        <w:rPr>
          <w:vertAlign w:val="subscript"/>
        </w:rPr>
        <w:t>2</w:t>
      </w:r>
      <w:r w:rsidR="001554ED">
        <w:t xml:space="preserve"> parents than those from ambient pCO</w:t>
      </w:r>
      <w:r w:rsidR="001554ED">
        <w:rPr>
          <w:vertAlign w:val="subscript"/>
        </w:rPr>
        <w:t>2</w:t>
      </w:r>
      <w:r w:rsidR="001554ED">
        <w:t xml:space="preserve"> parents across all deployment bays (𝝌</w:t>
      </w:r>
      <w:r w:rsidR="001554ED">
        <w:rPr>
          <w:vertAlign w:val="superscript"/>
        </w:rPr>
        <w:t>2</w:t>
      </w:r>
      <w:r w:rsidR="001554ED">
        <w:t xml:space="preserve">=28.1, p=4.6e-7), and within the </w:t>
      </w:r>
      <w:proofErr w:type="spellStart"/>
      <w:r w:rsidR="001554ED">
        <w:t>Fidalgo</w:t>
      </w:r>
      <w:proofErr w:type="spellEnd"/>
      <w:r w:rsidR="001554ED">
        <w:t xml:space="preserve"> Bay location (𝝌</w:t>
      </w:r>
      <w:r w:rsidR="001554ED">
        <w:rPr>
          <w:vertAlign w:val="superscript"/>
        </w:rPr>
        <w:t>2</w:t>
      </w:r>
      <w:r w:rsidR="001554ED">
        <w:t>=17.6, p-</w:t>
      </w:r>
      <w:proofErr w:type="spellStart"/>
      <w:r w:rsidR="001554ED">
        <w:t>adj</w:t>
      </w:r>
      <w:proofErr w:type="spellEnd"/>
      <w:r w:rsidR="001554ED">
        <w:t>=0.0001). Survival in the D and O-1 cohorts did not differ significantly between parental pCO</w:t>
      </w:r>
      <w:r w:rsidR="001554ED">
        <w:rPr>
          <w:vertAlign w:val="subscript"/>
        </w:rPr>
        <w:t>2</w:t>
      </w:r>
      <w:r w:rsidR="001554ED">
        <w:t xml:space="preserve"> across all bays (D: 𝝌</w:t>
      </w:r>
      <w:r w:rsidR="001554ED">
        <w:rPr>
          <w:vertAlign w:val="superscript"/>
        </w:rPr>
        <w:t>2</w:t>
      </w:r>
      <w:r w:rsidR="001554ED">
        <w:t>=0.4, p=1, O-1: 𝝌</w:t>
      </w:r>
      <w:r w:rsidR="001554ED">
        <w:rPr>
          <w:vertAlign w:val="superscript"/>
        </w:rPr>
        <w:t>2</w:t>
      </w:r>
      <w:r w:rsidR="001554ED">
        <w:t>=2.5, p=0.44), or within individual bays. More O-2 juveniles with ambient pCO</w:t>
      </w:r>
      <w:r w:rsidR="001554ED">
        <w:rPr>
          <w:vertAlign w:val="subscript"/>
        </w:rPr>
        <w:t>2</w:t>
      </w:r>
      <w:r w:rsidR="001554ED">
        <w:t xml:space="preserve"> parents survived across all bays (𝝌</w:t>
      </w:r>
      <w:r w:rsidR="001554ED">
        <w:rPr>
          <w:vertAlign w:val="superscript"/>
        </w:rPr>
        <w:t>2</w:t>
      </w:r>
      <w:r w:rsidR="001554ED">
        <w:t>=9.1, p=0.010), and within the Skokomish River Delta (𝝌</w:t>
      </w:r>
      <w:r w:rsidR="001554ED">
        <w:rPr>
          <w:vertAlign w:val="superscript"/>
        </w:rPr>
        <w:t>2</w:t>
      </w:r>
      <w:r w:rsidR="001554ED">
        <w:t xml:space="preserve">=8.9, p=0.011). </w:t>
      </w:r>
    </w:p>
    <w:p w14:paraId="220A2EA9" w14:textId="1CA6CCD8" w:rsidR="00D64A77" w:rsidRDefault="001554ED" w:rsidP="00C56A3D">
      <w:pPr>
        <w:spacing w:line="480" w:lineRule="auto"/>
        <w:ind w:firstLine="720"/>
      </w:pPr>
      <w:r>
        <w:t>Without considering parental pCO</w:t>
      </w:r>
      <w:r>
        <w:rPr>
          <w:vertAlign w:val="subscript"/>
        </w:rPr>
        <w:t>2</w:t>
      </w:r>
      <w:r>
        <w:t xml:space="preserve">, more oysters survived in Port Gamble Bay (mean 49±36%) and </w:t>
      </w:r>
      <w:proofErr w:type="spellStart"/>
      <w:r>
        <w:t>Fidalgo</w:t>
      </w:r>
      <w:proofErr w:type="spellEnd"/>
      <w:r>
        <w:t xml:space="preserve"> Bay (39±36%) than in Case Inlet (mean 29±29%, p=0.012 &amp; p=0.037, respectively)</w:t>
      </w:r>
      <w:r w:rsidR="002C1A74">
        <w:t xml:space="preserve"> (bay factor, </w:t>
      </w:r>
      <w:r w:rsidR="002C1A74">
        <w:rPr>
          <w:rFonts w:ascii="Cambria Math" w:hAnsi="Cambria Math" w:cs="Cambria Math"/>
        </w:rPr>
        <w:t>𝝌</w:t>
      </w:r>
      <w:r w:rsidR="002C1A74">
        <w:rPr>
          <w:vertAlign w:val="superscript"/>
        </w:rPr>
        <w:t>2</w:t>
      </w:r>
      <w:r w:rsidR="002C1A74">
        <w:t>=18.5, p=3.4e-4)</w:t>
      </w:r>
      <w:r>
        <w:t>. Survival at Skokomish River Delta did not differ significantly from other locations (32±27%). No interaction between cohort and bay was detected (𝝌</w:t>
      </w:r>
      <w:r>
        <w:rPr>
          <w:vertAlign w:val="superscript"/>
        </w:rPr>
        <w:t>2</w:t>
      </w:r>
      <w:r>
        <w:t xml:space="preserve">=9.8, p=0.37) (Figure 8, Table 3). </w:t>
      </w:r>
    </w:p>
    <w:p w14:paraId="20DBD11A" w14:textId="4160CF8A" w:rsidR="009A6F58" w:rsidRDefault="001554ED" w:rsidP="001F5B36">
      <w:pPr>
        <w:spacing w:line="480" w:lineRule="auto"/>
        <w:ind w:firstLine="720"/>
      </w:pPr>
      <w:r>
        <w:t xml:space="preserve">Shell </w:t>
      </w:r>
      <w:del w:id="161" w:author="Laura H Spencer" w:date="2019-09-22T19:08:00Z">
        <w:r w:rsidDel="007F1605">
          <w:delText xml:space="preserve">growth </w:delText>
        </w:r>
      </w:del>
      <w:ins w:id="162" w:author="Laura H Spencer" w:date="2019-09-22T19:08:00Z">
        <w:r w:rsidR="007F1605">
          <w:t xml:space="preserve">length </w:t>
        </w:r>
      </w:ins>
      <w:del w:id="163" w:author="Laura H Spencer" w:date="2019-09-22T19:06:00Z">
        <w:r w:rsidDel="007F1605">
          <w:delText xml:space="preserve">and mass per oyster were </w:delText>
        </w:r>
      </w:del>
      <w:ins w:id="164" w:author="Laura H Spencer" w:date="2019-09-22T19:06:00Z">
        <w:r w:rsidR="007F1605">
          <w:t xml:space="preserve">was </w:t>
        </w:r>
      </w:ins>
      <w:r>
        <w:t>not affected by bay, cohort or parental pCO</w:t>
      </w:r>
      <w:r>
        <w:rPr>
          <w:vertAlign w:val="subscript"/>
        </w:rPr>
        <w:t>2</w:t>
      </w:r>
      <w:ins w:id="165" w:author="Laura H Spencer" w:date="2019-09-22T18:38:00Z">
        <w:r w:rsidR="0084316F">
          <w:t xml:space="preserve">. </w:t>
        </w:r>
      </w:ins>
      <w:ins w:id="166" w:author="Laura H Spencer" w:date="2019-09-22T18:58:00Z">
        <w:r w:rsidR="00E31799">
          <w:t>The</w:t>
        </w:r>
      </w:ins>
      <w:ins w:id="167" w:author="Laura H Spencer" w:date="2019-09-22T19:33:00Z">
        <w:r w:rsidR="00DF1B50">
          <w:t xml:space="preserve"> </w:t>
        </w:r>
      </w:ins>
      <w:ins w:id="168" w:author="Laura H Spencer" w:date="2019-09-22T18:58:00Z">
        <w:r w:rsidR="00E31799">
          <w:t>m</w:t>
        </w:r>
      </w:ins>
      <w:ins w:id="169" w:author="Laura H Spencer" w:date="2019-09-22T18:43:00Z">
        <w:r w:rsidR="0084316F">
          <w:t>ass</w:t>
        </w:r>
      </w:ins>
      <w:ins w:id="170" w:author="Laura H Spencer" w:date="2019-09-22T18:39:00Z">
        <w:r w:rsidR="0084316F">
          <w:t xml:space="preserve"> per oyster</w:t>
        </w:r>
      </w:ins>
      <w:ins w:id="171" w:author="Laura H Spencer" w:date="2019-09-22T18:35:00Z">
        <w:r w:rsidR="0084316F">
          <w:t xml:space="preserve"> </w:t>
        </w:r>
      </w:ins>
      <w:ins w:id="172" w:author="Laura H Spencer" w:date="2019-09-22T19:31:00Z">
        <w:r w:rsidR="001F5B36">
          <w:t xml:space="preserve">(compared to </w:t>
        </w:r>
      </w:ins>
      <w:ins w:id="173" w:author="Laura H Spencer" w:date="2019-09-22T19:32:00Z">
        <w:r w:rsidR="001F5B36">
          <w:t xml:space="preserve">before deployment) </w:t>
        </w:r>
      </w:ins>
      <w:ins w:id="174" w:author="Laura H Spencer" w:date="2019-09-22T18:39:00Z">
        <w:r w:rsidR="0084316F">
          <w:t xml:space="preserve">differed </w:t>
        </w:r>
      </w:ins>
      <w:ins w:id="175" w:author="Laura H Spencer" w:date="2019-09-22T18:36:00Z">
        <w:r w:rsidR="0084316F">
          <w:t xml:space="preserve">by cohort </w:t>
        </w:r>
      </w:ins>
      <w:ins w:id="176" w:author="Laura H Spencer" w:date="2019-09-22T18:43:00Z">
        <w:r w:rsidR="0084316F">
          <w:t>(F(3,7</w:t>
        </w:r>
      </w:ins>
      <w:ins w:id="177" w:author="Laura H Spencer" w:date="2019-09-22T19:10:00Z">
        <w:r w:rsidR="007F1605">
          <w:t>6</w:t>
        </w:r>
      </w:ins>
      <w:ins w:id="178" w:author="Laura H Spencer" w:date="2019-09-22T18:43:00Z">
        <w:r w:rsidR="0084316F">
          <w:t>)=1</w:t>
        </w:r>
      </w:ins>
      <w:ins w:id="179" w:author="Laura H Spencer" w:date="2019-09-22T19:10:00Z">
        <w:r w:rsidR="007F1605">
          <w:t>5.9</w:t>
        </w:r>
      </w:ins>
      <w:ins w:id="180" w:author="Laura H Spencer" w:date="2019-09-22T18:43:00Z">
        <w:r w:rsidR="0084316F">
          <w:t>, p=</w:t>
        </w:r>
      </w:ins>
      <w:ins w:id="181" w:author="Laura H Spencer" w:date="2019-09-22T19:10:00Z">
        <w:r w:rsidR="007F1605">
          <w:t>4</w:t>
        </w:r>
      </w:ins>
      <w:ins w:id="182" w:author="Laura H Spencer" w:date="2019-09-22T18:59:00Z">
        <w:r w:rsidR="00E31799">
          <w:t>.</w:t>
        </w:r>
      </w:ins>
      <w:ins w:id="183" w:author="Laura H Spencer" w:date="2019-09-22T19:10:00Z">
        <w:r w:rsidR="007F1605">
          <w:t>0</w:t>
        </w:r>
      </w:ins>
      <w:ins w:id="184" w:author="Laura H Spencer" w:date="2019-09-22T18:43:00Z">
        <w:r w:rsidR="0084316F">
          <w:t>e-</w:t>
        </w:r>
      </w:ins>
      <w:ins w:id="185" w:author="Laura H Spencer" w:date="2019-09-22T19:10:00Z">
        <w:r w:rsidR="007F1605">
          <w:t>8</w:t>
        </w:r>
      </w:ins>
      <w:ins w:id="186" w:author="Laura H Spencer" w:date="2019-09-22T18:43:00Z">
        <w:r w:rsidR="0084316F">
          <w:t xml:space="preserve">), </w:t>
        </w:r>
      </w:ins>
      <w:ins w:id="187" w:author="Laura H Spencer" w:date="2019-09-22T18:59:00Z">
        <w:r w:rsidR="00E31799">
          <w:t>due to</w:t>
        </w:r>
      </w:ins>
      <w:ins w:id="188" w:author="Laura H Spencer" w:date="2019-09-22T18:36:00Z">
        <w:r w:rsidR="0084316F">
          <w:t xml:space="preserve"> </w:t>
        </w:r>
        <w:proofErr w:type="spellStart"/>
        <w:r w:rsidR="0084316F">
          <w:t>Dabob</w:t>
        </w:r>
        <w:proofErr w:type="spellEnd"/>
        <w:r w:rsidR="0084316F">
          <w:t xml:space="preserve"> Bay</w:t>
        </w:r>
      </w:ins>
      <w:ins w:id="189" w:author="Laura H Spencer" w:date="2019-09-22T19:22:00Z">
        <w:r w:rsidR="001F5B36">
          <w:t xml:space="preserve"> </w:t>
        </w:r>
        <w:r w:rsidR="001F5B36">
          <w:lastRenderedPageBreak/>
          <w:t>cohort</w:t>
        </w:r>
      </w:ins>
      <w:ins w:id="190" w:author="Laura H Spencer" w:date="2019-09-22T18:59:00Z">
        <w:r w:rsidR="00E31799">
          <w:t xml:space="preserve"> </w:t>
        </w:r>
      </w:ins>
      <w:ins w:id="191" w:author="Laura H Spencer" w:date="2019-09-22T19:22:00Z">
        <w:r w:rsidR="001F5B36">
          <w:t>growing</w:t>
        </w:r>
      </w:ins>
      <w:ins w:id="192" w:author="Laura H Spencer" w:date="2019-09-22T18:59:00Z">
        <w:r w:rsidR="00E31799">
          <w:t xml:space="preserve"> less</w:t>
        </w:r>
      </w:ins>
      <w:ins w:id="193" w:author="Laura H Spencer" w:date="2019-09-22T19:00:00Z">
        <w:r w:rsidR="00E31799">
          <w:t xml:space="preserve"> </w:t>
        </w:r>
      </w:ins>
      <w:ins w:id="194" w:author="Laura H Spencer" w:date="2019-09-22T18:59:00Z">
        <w:r w:rsidR="00E31799">
          <w:t>than the other three cohorts</w:t>
        </w:r>
      </w:ins>
      <w:ins w:id="195" w:author="Laura H Spencer" w:date="2019-09-22T19:00:00Z">
        <w:r w:rsidR="00E31799">
          <w:t xml:space="preserve"> </w:t>
        </w:r>
      </w:ins>
      <w:ins w:id="196" w:author="Laura H Spencer" w:date="2019-09-22T19:20:00Z">
        <w:r w:rsidR="001F5B36">
          <w:t xml:space="preserve">(∆ g/oyster: </w:t>
        </w:r>
      </w:ins>
      <w:ins w:id="197" w:author="Laura H Spencer" w:date="2019-09-22T19:13:00Z">
        <w:r w:rsidR="001F5B36">
          <w:t>D=</w:t>
        </w:r>
      </w:ins>
      <w:ins w:id="198" w:author="Laura H Spencer" w:date="2019-09-22T19:01:00Z">
        <w:r w:rsidR="007F1605">
          <w:t>0.</w:t>
        </w:r>
      </w:ins>
      <w:ins w:id="199" w:author="Laura H Spencer" w:date="2019-09-22T19:02:00Z">
        <w:r w:rsidR="007F1605">
          <w:t>5</w:t>
        </w:r>
      </w:ins>
      <w:ins w:id="200" w:author="Laura H Spencer" w:date="2019-09-22T19:14:00Z">
        <w:r w:rsidR="001F5B36">
          <w:t>,</w:t>
        </w:r>
      </w:ins>
      <w:ins w:id="201" w:author="Laura H Spencer" w:date="2019-09-22T19:01:00Z">
        <w:r w:rsidR="007F1605">
          <w:t xml:space="preserve"> </w:t>
        </w:r>
      </w:ins>
      <w:ins w:id="202" w:author="Laura H Spencer" w:date="2019-09-22T19:00:00Z">
        <w:r w:rsidR="00E31799">
          <w:t>F</w:t>
        </w:r>
      </w:ins>
      <w:ins w:id="203" w:author="Laura H Spencer" w:date="2019-09-22T19:13:00Z">
        <w:r w:rsidR="001F5B36">
          <w:t>=</w:t>
        </w:r>
      </w:ins>
      <w:ins w:id="204" w:author="Laura H Spencer" w:date="2019-09-22T19:00:00Z">
        <w:r w:rsidR="00E31799">
          <w:t>1.2</w:t>
        </w:r>
      </w:ins>
      <w:ins w:id="205" w:author="Laura H Spencer" w:date="2019-09-22T19:14:00Z">
        <w:r w:rsidR="001F5B36">
          <w:t xml:space="preserve">, </w:t>
        </w:r>
      </w:ins>
      <w:ins w:id="206" w:author="Laura H Spencer" w:date="2019-09-22T19:01:00Z">
        <w:r w:rsidR="00E31799">
          <w:t>O-1</w:t>
        </w:r>
      </w:ins>
      <w:ins w:id="207" w:author="Laura H Spencer" w:date="2019-09-22T19:14:00Z">
        <w:r w:rsidR="001F5B36">
          <w:t>=</w:t>
        </w:r>
      </w:ins>
      <w:ins w:id="208" w:author="Laura H Spencer" w:date="2019-09-22T19:01:00Z">
        <w:r w:rsidR="00E31799">
          <w:t>1.6</w:t>
        </w:r>
      </w:ins>
      <w:ins w:id="209" w:author="Laura H Spencer" w:date="2019-09-22T19:14:00Z">
        <w:r w:rsidR="001F5B36">
          <w:t>, &amp;</w:t>
        </w:r>
      </w:ins>
      <w:ins w:id="210" w:author="Laura H Spencer" w:date="2019-09-22T19:13:00Z">
        <w:r w:rsidR="001F5B36">
          <w:t xml:space="preserve"> O-2</w:t>
        </w:r>
      </w:ins>
      <w:ins w:id="211" w:author="Laura H Spencer" w:date="2019-09-22T19:14:00Z">
        <w:r w:rsidR="001F5B36">
          <w:t>=</w:t>
        </w:r>
      </w:ins>
      <w:ins w:id="212" w:author="Laura H Spencer" w:date="2019-09-22T19:13:00Z">
        <w:r w:rsidR="001F5B36">
          <w:t>1.0</w:t>
        </w:r>
      </w:ins>
      <w:ins w:id="213" w:author="Laura H Spencer" w:date="2019-09-22T19:01:00Z">
        <w:r w:rsidR="00E31799">
          <w:t>)</w:t>
        </w:r>
      </w:ins>
      <w:ins w:id="214" w:author="Laura H Spencer" w:date="2019-09-22T19:21:00Z">
        <w:r w:rsidR="001F5B36">
          <w:t xml:space="preserve">. Mass change </w:t>
        </w:r>
      </w:ins>
      <w:ins w:id="215" w:author="Laura H Spencer" w:date="2019-09-22T19:15:00Z">
        <w:r w:rsidR="001F5B36">
          <w:t>also differed by</w:t>
        </w:r>
      </w:ins>
      <w:ins w:id="216" w:author="Laura H Spencer" w:date="2019-09-22T19:06:00Z">
        <w:r w:rsidR="007F1605">
          <w:t xml:space="preserve"> bay (</w:t>
        </w:r>
      </w:ins>
      <w:proofErr w:type="gramStart"/>
      <w:ins w:id="217" w:author="Laura H Spencer" w:date="2019-09-22T19:10:00Z">
        <w:r w:rsidR="007F1605">
          <w:t>F(</w:t>
        </w:r>
        <w:proofErr w:type="gramEnd"/>
        <w:r w:rsidR="007F1605">
          <w:t>3,76)=4.8, p=</w:t>
        </w:r>
      </w:ins>
      <w:ins w:id="218" w:author="Laura H Spencer" w:date="2019-09-22T19:15:00Z">
        <w:r w:rsidR="001F5B36">
          <w:t>3.9e-3</w:t>
        </w:r>
      </w:ins>
      <w:ins w:id="219" w:author="Laura H Spencer" w:date="2019-09-22T19:08:00Z">
        <w:r w:rsidR="007F1605">
          <w:t xml:space="preserve">) due to </w:t>
        </w:r>
      </w:ins>
      <w:ins w:id="220" w:author="Laura H Spencer" w:date="2019-09-22T19:21:00Z">
        <w:r w:rsidR="001F5B36">
          <w:t>less growth in oysters placed at</w:t>
        </w:r>
      </w:ins>
      <w:ins w:id="221" w:author="Laura H Spencer" w:date="2019-09-22T19:09:00Z">
        <w:r w:rsidR="007F1605">
          <w:t xml:space="preserve"> </w:t>
        </w:r>
        <w:proofErr w:type="spellStart"/>
        <w:r w:rsidR="007F1605">
          <w:t>Fidalgo</w:t>
        </w:r>
        <w:proofErr w:type="spellEnd"/>
        <w:r w:rsidR="007F1605">
          <w:t xml:space="preserve"> Bay than in Port Gamble </w:t>
        </w:r>
      </w:ins>
      <w:ins w:id="222" w:author="Laura H Spencer" w:date="2019-09-22T19:16:00Z">
        <w:r w:rsidR="001F5B36">
          <w:t xml:space="preserve">Bay </w:t>
        </w:r>
      </w:ins>
      <w:ins w:id="223" w:author="Laura H Spencer" w:date="2019-09-22T19:09:00Z">
        <w:r w:rsidR="007F1605">
          <w:t xml:space="preserve">and Case </w:t>
        </w:r>
      </w:ins>
      <w:ins w:id="224" w:author="Laura H Spencer" w:date="2019-09-22T19:16:00Z">
        <w:r w:rsidR="001F5B36">
          <w:t>Inlet</w:t>
        </w:r>
      </w:ins>
      <w:ins w:id="225" w:author="Laura H Spencer" w:date="2019-09-22T19:17:00Z">
        <w:r w:rsidR="001F5B36">
          <w:t xml:space="preserve"> (</w:t>
        </w:r>
      </w:ins>
      <w:ins w:id="226" w:author="Laura H Spencer" w:date="2019-09-22T19:21:00Z">
        <w:r w:rsidR="001F5B36">
          <w:t>∆ g/oyster</w:t>
        </w:r>
      </w:ins>
      <w:ins w:id="227" w:author="Laura H Spencer" w:date="2019-09-22T19:18:00Z">
        <w:r w:rsidR="001F5B36">
          <w:t xml:space="preserve">: </w:t>
        </w:r>
      </w:ins>
      <w:ins w:id="228" w:author="Laura H Spencer" w:date="2019-09-22T19:17:00Z">
        <w:r w:rsidR="001F5B36">
          <w:t>FB=0.7, PG</w:t>
        </w:r>
      </w:ins>
      <w:ins w:id="229" w:author="Laura H Spencer" w:date="2019-09-22T19:18:00Z">
        <w:r w:rsidR="001F5B36">
          <w:t>B</w:t>
        </w:r>
      </w:ins>
      <w:ins w:id="230" w:author="Laura H Spencer" w:date="2019-09-22T19:17:00Z">
        <w:r w:rsidR="001F5B36">
          <w:t>=1.0, CI=1.</w:t>
        </w:r>
      </w:ins>
      <w:ins w:id="231" w:author="Laura H Spencer" w:date="2019-09-22T19:18:00Z">
        <w:r w:rsidR="001F5B36">
          <w:t xml:space="preserve">1, SK=0.8). </w:t>
        </w:r>
      </w:ins>
      <w:del w:id="232" w:author="Laura H Spencer" w:date="2019-09-22T18:35:00Z">
        <w:r w:rsidDel="0084316F">
          <w:delText xml:space="preserve">. </w:delText>
        </w:r>
      </w:del>
      <w:del w:id="233" w:author="Laura H Spencer" w:date="2019-09-22T18:32:00Z">
        <w:r w:rsidDel="00835B75">
          <w:delText xml:space="preserve">However, due to varying mortality during deployment, comparisons between initial and final means were not likely accurate. </w:delText>
        </w:r>
      </w:del>
    </w:p>
    <w:p w14:paraId="4A36BF30" w14:textId="2F5ECAEF" w:rsidR="00C56A3D" w:rsidRPr="00D67C0F" w:rsidRDefault="00C56A3D" w:rsidP="00D67C0F">
      <w:pPr>
        <w:suppressLineNumbers/>
        <w:rPr>
          <w:sz w:val="20"/>
          <w:szCs w:val="20"/>
        </w:rPr>
      </w:pPr>
    </w:p>
    <w:p w14:paraId="1F71C663" w14:textId="77777777" w:rsidR="00C56A3D" w:rsidRDefault="001554ED" w:rsidP="00C56A3D">
      <w:pPr>
        <w:spacing w:line="480" w:lineRule="auto"/>
      </w:pPr>
      <w:r>
        <w:rPr>
          <w:b/>
          <w:sz w:val="36"/>
          <w:szCs w:val="36"/>
        </w:rPr>
        <w:t>Discussion</w:t>
      </w:r>
    </w:p>
    <w:p w14:paraId="13520AE0" w14:textId="34622584" w:rsidR="00D64A77" w:rsidRPr="00C56A3D" w:rsidRDefault="001554ED" w:rsidP="00C56A3D">
      <w:pPr>
        <w:spacing w:after="240" w:line="480" w:lineRule="auto"/>
        <w:ind w:firstLine="720"/>
      </w:pPr>
      <w:r>
        <w:t xml:space="preserve">Ocean acidification and ocean warming potentially threaten marine </w:t>
      </w:r>
      <w:proofErr w:type="spellStart"/>
      <w:r>
        <w:t>calcifiers</w:t>
      </w:r>
      <w:proofErr w:type="spellEnd"/>
      <w:r>
        <w:t xml:space="preserve"> and ectotherms</w:t>
      </w:r>
      <w:del w:id="234" w:author="Laura H Spencer" w:date="2019-09-22T20:11:00Z">
        <w:r w:rsidDel="000B4C71">
          <w:delText>, particularly those which are struggling to rebound after population crashes, such as the Olympia oyster</w:delText>
        </w:r>
      </w:del>
      <w:r>
        <w:t>. An organism’s genotype, complete environmental history, and the timing and magnitude of environmental perturbations may all determine its fitness in future ocean conditions. To begin teasing apart these complex factors</w:t>
      </w:r>
      <w:ins w:id="235" w:author="Laura H Spencer" w:date="2019-09-22T20:11:00Z">
        <w:r w:rsidR="000B4C71">
          <w:t xml:space="preserve"> in the Olympia oyster</w:t>
        </w:r>
      </w:ins>
      <w:r>
        <w:t xml:space="preserve">, this study </w:t>
      </w:r>
      <w:del w:id="236" w:author="Laura H Spencer" w:date="2019-09-19T17:20:00Z">
        <w:r w:rsidDel="002E1EE6">
          <w:delText xml:space="preserve">leveraged </w:delText>
        </w:r>
      </w:del>
      <w:ins w:id="237" w:author="Laura H Spencer" w:date="2019-09-19T17:20:00Z">
        <w:r w:rsidR="002E1EE6">
          <w:t xml:space="preserve">examined </w:t>
        </w:r>
      </w:ins>
      <w:r>
        <w:t xml:space="preserve">four </w:t>
      </w:r>
      <w:proofErr w:type="gramStart"/>
      <w:r>
        <w:t>adult</w:t>
      </w:r>
      <w:proofErr w:type="gramEnd"/>
      <w:r>
        <w:t xml:space="preserve"> </w:t>
      </w:r>
      <w:del w:id="238" w:author="Laura H Spencer" w:date="2019-09-22T20:11:00Z">
        <w:r w:rsidDel="000B4C71">
          <w:delText xml:space="preserve">Olympia oyster </w:delText>
        </w:r>
      </w:del>
      <w:r>
        <w:t>cohorts with distinct genetic structure but known, shared histories. Elevated winter temperature resulted in increased gonad development, which corresponded with earlier and more frequent larval release (on average 5.2 days earlier, 2 additional days). High pCO</w:t>
      </w:r>
      <w:r>
        <w:rPr>
          <w:vertAlign w:val="subscript"/>
        </w:rPr>
        <w:t>2</w:t>
      </w:r>
      <w:r>
        <w:t xml:space="preserve"> exposure negatively influenced gonad maturation </w:t>
      </w:r>
      <w:proofErr w:type="gramStart"/>
      <w:r>
        <w:t>state, but</w:t>
      </w:r>
      <w:proofErr w:type="gramEnd"/>
      <w:r>
        <w:t xml:space="preserve"> did not affect subsequent fecundity. Offspring from parents exposed to elevated pCO</w:t>
      </w:r>
      <w:r>
        <w:rPr>
          <w:vertAlign w:val="subscript"/>
        </w:rPr>
        <w:t xml:space="preserve">2 </w:t>
      </w:r>
      <w:r>
        <w:t>had higher overall survival upon deployment</w:t>
      </w:r>
      <w:r w:rsidR="003361CC">
        <w:t>. Differences in j</w:t>
      </w:r>
      <w:r>
        <w:t xml:space="preserve">uvenile survival </w:t>
      </w:r>
      <w:ins w:id="239" w:author="Laura H Spencer" w:date="2019-09-19T17:08:00Z">
        <w:r w:rsidR="001F5BDB">
          <w:t xml:space="preserve">among </w:t>
        </w:r>
      </w:ins>
      <w:r w:rsidR="003361CC">
        <w:t>bays and</w:t>
      </w:r>
      <w:r>
        <w:t xml:space="preserve"> cohort</w:t>
      </w:r>
      <w:r w:rsidR="003361CC">
        <w:t xml:space="preserve">s </w:t>
      </w:r>
      <w:r>
        <w:t>indicate that carryover effects are</w:t>
      </w:r>
      <w:r w:rsidR="003361CC">
        <w:t xml:space="preserve"> dependent upon the environment and</w:t>
      </w:r>
      <w:r>
        <w:t xml:space="preserve"> </w:t>
      </w:r>
      <w:proofErr w:type="gramStart"/>
      <w:r>
        <w:t>genotyp</w:t>
      </w:r>
      <w:r w:rsidR="003361CC">
        <w:t>e</w:t>
      </w:r>
      <w:r>
        <w:t>, and</w:t>
      </w:r>
      <w:proofErr w:type="gramEnd"/>
      <w:r>
        <w:t xml:space="preserve"> reinforce the importance of using multiple sources of test organisms in stress-response studies. </w:t>
      </w:r>
    </w:p>
    <w:p w14:paraId="4D7800DA" w14:textId="77777777" w:rsidR="00D64A77" w:rsidRDefault="001554ED" w:rsidP="00C56A3D">
      <w:pPr>
        <w:spacing w:line="480" w:lineRule="auto"/>
        <w:rPr>
          <w:b/>
        </w:rPr>
      </w:pPr>
      <w:r>
        <w:rPr>
          <w:b/>
        </w:rPr>
        <w:t>Reproduction</w:t>
      </w:r>
    </w:p>
    <w:p w14:paraId="0FC57DFF" w14:textId="5E4A3544" w:rsidR="00D64A77" w:rsidRDefault="001554ED" w:rsidP="00C56A3D">
      <w:pPr>
        <w:spacing w:line="480" w:lineRule="auto"/>
        <w:ind w:firstLine="720"/>
      </w:pPr>
      <w:r>
        <w:t xml:space="preserve">We expected elevated winter temperature to reduce fecundity, based on predictions that changes to reproductive quiescence and metabolism would be deleterious to spring reproduction. Counter to this prediction, warm winter temperature positively affected larval production, </w:t>
      </w:r>
      <w:commentRangeStart w:id="240"/>
      <w:r>
        <w:t>possibly due to uninterrupted spermatogenesis</w:t>
      </w:r>
      <w:ins w:id="241" w:author="Laura H Spencer" w:date="2019-09-22T20:19:00Z">
        <w:r w:rsidR="007B153D">
          <w:t xml:space="preserve"> resulting in more frequent sperm release</w:t>
        </w:r>
      </w:ins>
      <w:commentRangeEnd w:id="240"/>
      <w:ins w:id="242" w:author="Laura H Spencer" w:date="2019-09-22T20:31:00Z">
        <w:r w:rsidR="00C00CD5">
          <w:rPr>
            <w:rStyle w:val="CommentReference"/>
            <w:rFonts w:ascii="Arial" w:eastAsia="Arial" w:hAnsi="Arial" w:cs="Arial"/>
            <w:lang w:val="en"/>
          </w:rPr>
          <w:commentReference w:id="240"/>
        </w:r>
      </w:ins>
      <w:r>
        <w:t xml:space="preserve">. Oysters </w:t>
      </w:r>
      <w:r>
        <w:lastRenderedPageBreak/>
        <w:t xml:space="preserve">in elevated temperature contained more developed male gametes after treatment, and subsequently began releasing larvae earlier and produced more larvae per day, compared to cold-treated oysters. We find no evidence that cold winters are critical for spring reproduction, but rather elevated winter temperature may elongate the </w:t>
      </w:r>
      <w:r>
        <w:rPr>
          <w:i/>
        </w:rPr>
        <w:t xml:space="preserve">O. </w:t>
      </w:r>
      <w:proofErr w:type="spellStart"/>
      <w:r>
        <w:rPr>
          <w:i/>
        </w:rPr>
        <w:t>lurida</w:t>
      </w:r>
      <w:proofErr w:type="spellEnd"/>
      <w:r>
        <w:t xml:space="preserve"> spawning season.</w:t>
      </w:r>
      <w:r w:rsidR="00770B29">
        <w:t xml:space="preserve"> In comparison, a 29-year dataset of </w:t>
      </w:r>
      <w:r w:rsidR="00770B29">
        <w:rPr>
          <w:i/>
        </w:rPr>
        <w:t xml:space="preserve">M. </w:t>
      </w:r>
      <w:proofErr w:type="spellStart"/>
      <w:r w:rsidR="00770B29">
        <w:rPr>
          <w:i/>
        </w:rPr>
        <w:t>balthica</w:t>
      </w:r>
      <w:proofErr w:type="spellEnd"/>
      <w:r w:rsidR="00770B29">
        <w:rPr>
          <w:i/>
        </w:rPr>
        <w:t xml:space="preserve"> </w:t>
      </w:r>
      <w:r w:rsidR="00770B29">
        <w:t xml:space="preserve">reproduction showed that as winter temperature increased, spring spawning began earlier and fecundity declined </w:t>
      </w:r>
      <w:hyperlink r:id="rId104">
        <w:r w:rsidR="00770B29">
          <w:rPr>
            <w:color w:val="000000"/>
          </w:rPr>
          <w:t>(</w:t>
        </w:r>
        <w:proofErr w:type="spellStart"/>
        <w:r w:rsidR="00770B29">
          <w:rPr>
            <w:color w:val="000000"/>
          </w:rPr>
          <w:t>Philippart</w:t>
        </w:r>
        <w:proofErr w:type="spellEnd"/>
        <w:r w:rsidR="00770B29">
          <w:rPr>
            <w:color w:val="000000"/>
          </w:rPr>
          <w:t xml:space="preserve"> </w:t>
        </w:r>
      </w:hyperlink>
      <w:hyperlink r:id="rId105">
        <w:r w:rsidR="00770B29">
          <w:rPr>
            <w:i/>
            <w:color w:val="000000"/>
          </w:rPr>
          <w:t>et al.</w:t>
        </w:r>
      </w:hyperlink>
      <w:hyperlink r:id="rId106">
        <w:r w:rsidR="00770B29">
          <w:rPr>
            <w:color w:val="000000"/>
          </w:rPr>
          <w:t>, 2003)</w:t>
        </w:r>
      </w:hyperlink>
      <w:r w:rsidR="00770B29">
        <w:t xml:space="preserve">. </w:t>
      </w:r>
      <w:r>
        <w:t>Th</w:t>
      </w:r>
      <w:ins w:id="243" w:author="Laura H Spencer" w:date="2019-09-22T20:32:00Z">
        <w:r w:rsidR="00C00CD5">
          <w:t>e present</w:t>
        </w:r>
      </w:ins>
      <w:del w:id="244" w:author="Laura H Spencer" w:date="2019-09-22T20:32:00Z">
        <w:r w:rsidDel="00C00CD5">
          <w:delText>is</w:delText>
        </w:r>
      </w:del>
      <w:r>
        <w:t xml:space="preserve"> study was conducted </w:t>
      </w:r>
      <w:r w:rsidR="00770B29">
        <w:t xml:space="preserve">in </w:t>
      </w:r>
      <w:r w:rsidR="00291234">
        <w:t>a</w:t>
      </w:r>
      <w:r>
        <w:t xml:space="preserve"> hatchery</w:t>
      </w:r>
      <w:r w:rsidR="00291234">
        <w:t xml:space="preserve"> setting</w:t>
      </w:r>
      <w:r w:rsidR="00770B29">
        <w:t>,</w:t>
      </w:r>
      <w:r>
        <w:t xml:space="preserve"> with ample phytoplankton</w:t>
      </w:r>
      <w:r w:rsidR="00770B29">
        <w:t xml:space="preserve">, and </w:t>
      </w:r>
      <w:r>
        <w:t xml:space="preserve">did result in a temperature shift </w:t>
      </w:r>
      <w:r w:rsidR="00770B29">
        <w:t>during spawning,</w:t>
      </w:r>
      <w:r>
        <w:t xml:space="preserve"> </w:t>
      </w:r>
      <w:r w:rsidR="00770B29">
        <w:t xml:space="preserve">which </w:t>
      </w:r>
      <w:r>
        <w:t>should be considered</w:t>
      </w:r>
      <w:r w:rsidR="00770B29">
        <w:t>. I</w:t>
      </w:r>
      <w:r>
        <w:t xml:space="preserve">n the wild numerous additional abiotic and biotic factors will contribute to </w:t>
      </w:r>
      <w:r>
        <w:rPr>
          <w:i/>
        </w:rPr>
        <w:t xml:space="preserve">O. </w:t>
      </w:r>
      <w:proofErr w:type="spellStart"/>
      <w:r>
        <w:rPr>
          <w:i/>
        </w:rPr>
        <w:t>lurida</w:t>
      </w:r>
      <w:proofErr w:type="spellEnd"/>
      <w:r>
        <w:t xml:space="preserve"> fitness, and warmer winters may result in earlier and longer reproductive seasons only if nutritional requirements are met. Whether larvae released earlier in the spring can survive to recruitment will greatly depend on many </w:t>
      </w:r>
      <w:del w:id="245" w:author="Laura H Spencer" w:date="2019-09-22T20:33:00Z">
        <w:r w:rsidDel="00C00CD5">
          <w:delText xml:space="preserve">things </w:delText>
        </w:r>
      </w:del>
      <w:ins w:id="246" w:author="Laura H Spencer" w:date="2019-09-22T20:33:00Z">
        <w:r w:rsidR="00C00CD5">
          <w:t>factors</w:t>
        </w:r>
        <w:r w:rsidR="00C00CD5">
          <w:t xml:space="preserve"> </w:t>
        </w:r>
      </w:ins>
      <w:r>
        <w:t>including food availability and predation.</w:t>
      </w:r>
    </w:p>
    <w:p w14:paraId="267F481A" w14:textId="7365558B" w:rsidR="00D64A77" w:rsidRDefault="001554ED" w:rsidP="00C56A3D">
      <w:pPr>
        <w:spacing w:line="480" w:lineRule="auto"/>
        <w:ind w:firstLine="720"/>
      </w:pPr>
      <w:r>
        <w:t>We predicted that high pCO</w:t>
      </w:r>
      <w:r>
        <w:rPr>
          <w:vertAlign w:val="subscript"/>
        </w:rPr>
        <w:t>2</w:t>
      </w:r>
      <w:r>
        <w:t xml:space="preserve"> exposure would redirect energy away from storage to maintenance processes, resulting in delayed gametogenesis and poor fecundity in the spring. After exposure to 3045 µ</w:t>
      </w:r>
      <w:proofErr w:type="spellStart"/>
      <w:r>
        <w:t>atm</w:t>
      </w:r>
      <w:proofErr w:type="spellEnd"/>
      <w:r>
        <w:t xml:space="preserve"> pCO</w:t>
      </w:r>
      <w:r>
        <w:rPr>
          <w:vertAlign w:val="subscript"/>
        </w:rPr>
        <w:t xml:space="preserve">2 </w:t>
      </w:r>
      <w:r>
        <w:t>(pH 7.31), fewer oysters contained ripe or advanced male gonad tissue than in ambient pCO</w:t>
      </w:r>
      <w:r>
        <w:rPr>
          <w:vertAlign w:val="subscript"/>
        </w:rPr>
        <w:t>2</w:t>
      </w:r>
      <w:r>
        <w:t>, signaling reduced spermatogenic activity. Female gonad, sex ratios, and subsequent fecundity were not affected by sole exposure to high pCO</w:t>
      </w:r>
      <w:r>
        <w:rPr>
          <w:vertAlign w:val="subscript"/>
        </w:rPr>
        <w:t>2</w:t>
      </w:r>
      <w:r>
        <w:t>. Similar impacts on gametogenesis during exposure were observed in the Sydney rock (</w:t>
      </w:r>
      <w:r>
        <w:rPr>
          <w:i/>
        </w:rPr>
        <w:t xml:space="preserve">S. </w:t>
      </w:r>
      <w:proofErr w:type="spellStart"/>
      <w:r>
        <w:rPr>
          <w:i/>
        </w:rPr>
        <w:t>glomerata</w:t>
      </w:r>
      <w:proofErr w:type="spellEnd"/>
      <w:r>
        <w:t>) and Eastern (</w:t>
      </w:r>
      <w:r>
        <w:rPr>
          <w:i/>
        </w:rPr>
        <w:t>C. virginica</w:t>
      </w:r>
      <w:r>
        <w:t>) oysters, but with varying pCO</w:t>
      </w:r>
      <w:r>
        <w:rPr>
          <w:vertAlign w:val="subscript"/>
        </w:rPr>
        <w:t>2</w:t>
      </w:r>
      <w:r>
        <w:t xml:space="preserve"> thresholds. Parker </w:t>
      </w:r>
      <w:r>
        <w:rPr>
          <w:i/>
        </w:rPr>
        <w:t xml:space="preserve">et al. </w:t>
      </w:r>
      <w:r>
        <w:t xml:space="preserve">(2018) found </w:t>
      </w:r>
      <w:r>
        <w:rPr>
          <w:i/>
        </w:rPr>
        <w:t xml:space="preserve">S. </w:t>
      </w:r>
      <w:proofErr w:type="spellStart"/>
      <w:r>
        <w:rPr>
          <w:i/>
        </w:rPr>
        <w:t>glomerata</w:t>
      </w:r>
      <w:proofErr w:type="spellEnd"/>
      <w:r>
        <w:rPr>
          <w:i/>
        </w:rPr>
        <w:t xml:space="preserve"> </w:t>
      </w:r>
      <w:r>
        <w:t>gametogenesis to slow in 856 µ</w:t>
      </w:r>
      <w:proofErr w:type="spellStart"/>
      <w:r>
        <w:t>atm</w:t>
      </w:r>
      <w:proofErr w:type="spellEnd"/>
      <w:r>
        <w:t xml:space="preserve"> (pH 7.91), and Boulais</w:t>
      </w:r>
      <w:r>
        <w:rPr>
          <w:i/>
        </w:rPr>
        <w:t xml:space="preserve"> et al.</w:t>
      </w:r>
      <w:r>
        <w:t xml:space="preserve"> (2017) found normal rates at 2260 µ</w:t>
      </w:r>
      <w:proofErr w:type="spellStart"/>
      <w:r>
        <w:t>atm</w:t>
      </w:r>
      <w:proofErr w:type="spellEnd"/>
      <w:r>
        <w:t xml:space="preserve"> (pH 7.5), delay at 5584 µ</w:t>
      </w:r>
      <w:proofErr w:type="spellStart"/>
      <w:r>
        <w:t>atm</w:t>
      </w:r>
      <w:proofErr w:type="spellEnd"/>
      <w:r>
        <w:t xml:space="preserve"> (pH 7.1), and full inhibition at 18480 µ</w:t>
      </w:r>
      <w:proofErr w:type="spellStart"/>
      <w:r>
        <w:t>atm</w:t>
      </w:r>
      <w:proofErr w:type="spellEnd"/>
      <w:r>
        <w:t xml:space="preserve"> (pH 6.9) in </w:t>
      </w:r>
      <w:r>
        <w:rPr>
          <w:i/>
        </w:rPr>
        <w:t>C. virginica</w:t>
      </w:r>
      <w:r>
        <w:t>. Together, these studies indicate that high pCO</w:t>
      </w:r>
      <w:r>
        <w:rPr>
          <w:vertAlign w:val="subscript"/>
        </w:rPr>
        <w:t>2</w:t>
      </w:r>
      <w:r>
        <w:t xml:space="preserve"> slows the rate of </w:t>
      </w:r>
      <w:r>
        <w:lastRenderedPageBreak/>
        <w:t>gametogenesis, but the level at which pCO</w:t>
      </w:r>
      <w:r>
        <w:rPr>
          <w:vertAlign w:val="subscript"/>
        </w:rPr>
        <w:t>2</w:t>
      </w:r>
      <w:r>
        <w:t xml:space="preserve"> affects gametogenesis appears species-specific, and likely reflective of</w:t>
      </w:r>
      <w:r w:rsidR="009A5968">
        <w:t xml:space="preserve"> </w:t>
      </w:r>
      <w:r>
        <w:t xml:space="preserve">variable physiological mechanisms and reproductive strategies. </w:t>
      </w:r>
    </w:p>
    <w:p w14:paraId="7BFDC437" w14:textId="3B2B33F8" w:rsidR="00D64A77" w:rsidRDefault="001554ED" w:rsidP="00C56A3D">
      <w:pPr>
        <w:spacing w:line="480" w:lineRule="auto"/>
        <w:ind w:firstLine="720"/>
      </w:pPr>
      <w:r>
        <w:t xml:space="preserve">The combined effects of sequential </w:t>
      </w:r>
      <w:r w:rsidR="009A5968">
        <w:t>elevated temperature</w:t>
      </w:r>
      <w:r>
        <w:t xml:space="preserve"> and pCO</w:t>
      </w:r>
      <w:r>
        <w:rPr>
          <w:vertAlign w:val="subscript"/>
        </w:rPr>
        <w:t>2</w:t>
      </w:r>
      <w:r>
        <w:t xml:space="preserve"> treatments did not act synergistically to delay gonad development, but instead resulted in oysters with gonad stage and fecundity no different from the untreated oysters. Similarly, combined simultaneous temperature and high pCO</w:t>
      </w:r>
      <w:r>
        <w:rPr>
          <w:vertAlign w:val="subscript"/>
        </w:rPr>
        <w:t>2</w:t>
      </w:r>
      <w:r>
        <w:t xml:space="preserve"> exposures did not affect </w:t>
      </w:r>
      <w:r>
        <w:rPr>
          <w:i/>
        </w:rPr>
        <w:t xml:space="preserve">S. </w:t>
      </w:r>
      <w:proofErr w:type="spellStart"/>
      <w:r>
        <w:rPr>
          <w:i/>
        </w:rPr>
        <w:t>glomerata</w:t>
      </w:r>
      <w:proofErr w:type="spellEnd"/>
      <w:r>
        <w:t xml:space="preserve"> fecundity </w:t>
      </w:r>
      <w:hyperlink r:id="rId107">
        <w:r>
          <w:rPr>
            <w:color w:val="000000"/>
          </w:rPr>
          <w:t>(Parker</w:t>
        </w:r>
      </w:hyperlink>
      <w:hyperlink r:id="rId108">
        <w:r>
          <w:rPr>
            <w:i/>
            <w:color w:val="000000"/>
          </w:rPr>
          <w:t xml:space="preserve"> et al.</w:t>
        </w:r>
      </w:hyperlink>
      <w:hyperlink r:id="rId109">
        <w:r>
          <w:rPr>
            <w:color w:val="000000"/>
          </w:rPr>
          <w:t>, 2018)</w:t>
        </w:r>
      </w:hyperlink>
      <w:r>
        <w:t>. We did detect a pCO</w:t>
      </w:r>
      <w:r>
        <w:rPr>
          <w:vertAlign w:val="subscript"/>
        </w:rPr>
        <w:t>2</w:t>
      </w:r>
      <w:r>
        <w:t xml:space="preserve"> dependent effect of temperature on the average number of larvae released per day. Oysters that had previously been exposed to 10°C produced more larvae than 6°C, but only after ambient pCO</w:t>
      </w:r>
      <w:r>
        <w:rPr>
          <w:vertAlign w:val="subscript"/>
        </w:rPr>
        <w:t>2</w:t>
      </w:r>
      <w:r>
        <w:t xml:space="preserve"> exposure, which may reflect a general reproductive arrest that occurs when exposed to high pCO</w:t>
      </w:r>
      <w:r>
        <w:rPr>
          <w:vertAlign w:val="subscript"/>
        </w:rPr>
        <w:t>2</w:t>
      </w:r>
      <w:r>
        <w:t>. These preliminary dual-stressor studies indicate that high pCO</w:t>
      </w:r>
      <w:r>
        <w:rPr>
          <w:vertAlign w:val="subscript"/>
        </w:rPr>
        <w:t>2</w:t>
      </w:r>
      <w:r>
        <w:t xml:space="preserve"> slows gametogenesis, elevated temperature accelerates it, and these two environmental drivers act antagonistically on gonad development if occurring in the same reproductive season. </w:t>
      </w:r>
    </w:p>
    <w:p w14:paraId="515D69B7" w14:textId="77777777" w:rsidR="00D64A77" w:rsidRDefault="001554ED" w:rsidP="00C56A3D">
      <w:pPr>
        <w:spacing w:line="480" w:lineRule="auto"/>
        <w:ind w:firstLine="720"/>
      </w:pPr>
      <w:r>
        <w:t>In contrast to prior studies, temperature and pCO</w:t>
      </w:r>
      <w:r>
        <w:rPr>
          <w:vertAlign w:val="subscript"/>
        </w:rPr>
        <w:t xml:space="preserve">2 </w:t>
      </w:r>
      <w:r>
        <w:t xml:space="preserve">did not impact </w:t>
      </w:r>
      <w:r>
        <w:rPr>
          <w:i/>
        </w:rPr>
        <w:t xml:space="preserve">O. </w:t>
      </w:r>
      <w:proofErr w:type="spellStart"/>
      <w:r>
        <w:rPr>
          <w:i/>
        </w:rPr>
        <w:t>lurida</w:t>
      </w:r>
      <w:proofErr w:type="spellEnd"/>
      <w:r>
        <w:t xml:space="preserve"> sex ratios, whereas in high pCO</w:t>
      </w:r>
      <w:r>
        <w:rPr>
          <w:vertAlign w:val="subscript"/>
        </w:rPr>
        <w:t>2</w:t>
      </w:r>
      <w:r>
        <w:t xml:space="preserve"> </w:t>
      </w:r>
      <w:r>
        <w:rPr>
          <w:i/>
        </w:rPr>
        <w:t>C. virginica</w:t>
      </w:r>
      <w:r>
        <w:t xml:space="preserve"> skewed male </w:t>
      </w:r>
      <w:hyperlink r:id="rId110">
        <w:r>
          <w:rPr>
            <w:color w:val="000000"/>
          </w:rPr>
          <w:t xml:space="preserve">(Boulais </w:t>
        </w:r>
      </w:hyperlink>
      <w:hyperlink r:id="rId111">
        <w:r>
          <w:rPr>
            <w:i/>
            <w:color w:val="000000"/>
          </w:rPr>
          <w:t>et al.,</w:t>
        </w:r>
      </w:hyperlink>
      <w:hyperlink r:id="rId112">
        <w:r>
          <w:rPr>
            <w:color w:val="000000"/>
          </w:rPr>
          <w:t xml:space="preserve"> 2017)</w:t>
        </w:r>
      </w:hyperlink>
      <w:r>
        <w:t xml:space="preserve">, and </w:t>
      </w:r>
      <w:r>
        <w:rPr>
          <w:i/>
        </w:rPr>
        <w:t xml:space="preserve">S. </w:t>
      </w:r>
      <w:proofErr w:type="spellStart"/>
      <w:r>
        <w:rPr>
          <w:i/>
        </w:rPr>
        <w:t>glomerata</w:t>
      </w:r>
      <w:proofErr w:type="spellEnd"/>
      <w:r>
        <w:t xml:space="preserve"> skewed female </w:t>
      </w:r>
      <w:hyperlink r:id="rId113">
        <w:r>
          <w:rPr>
            <w:color w:val="000000"/>
          </w:rPr>
          <w:t>(Parker</w:t>
        </w:r>
      </w:hyperlink>
      <w:hyperlink r:id="rId114">
        <w:r>
          <w:rPr>
            <w:i/>
            <w:color w:val="000000"/>
          </w:rPr>
          <w:t xml:space="preserve"> et al.</w:t>
        </w:r>
      </w:hyperlink>
      <w:hyperlink r:id="rId115">
        <w:r>
          <w:rPr>
            <w:color w:val="000000"/>
          </w:rPr>
          <w:t>, 2018)</w:t>
        </w:r>
      </w:hyperlink>
      <w:r>
        <w:t xml:space="preserve">. This observation may be explained by very low incidence of total reproductive inactivity in our </w:t>
      </w:r>
      <w:r>
        <w:rPr>
          <w:i/>
        </w:rPr>
        <w:t xml:space="preserve">O. </w:t>
      </w:r>
      <w:proofErr w:type="spellStart"/>
      <w:r>
        <w:rPr>
          <w:i/>
        </w:rPr>
        <w:t>lurida</w:t>
      </w:r>
      <w:proofErr w:type="spellEnd"/>
      <w:r>
        <w:t xml:space="preserve"> cohorts — only four out of the 108 oysters that were sampled prior to pCO</w:t>
      </w:r>
      <w:r>
        <w:rPr>
          <w:vertAlign w:val="subscript"/>
        </w:rPr>
        <w:t>2</w:t>
      </w:r>
      <w:r>
        <w:t xml:space="preserve"> treatment contained empty follicles — and thus sex ratios may be different if pCO</w:t>
      </w:r>
      <w:r>
        <w:rPr>
          <w:vertAlign w:val="subscript"/>
        </w:rPr>
        <w:t>2</w:t>
      </w:r>
      <w:r>
        <w:t xml:space="preserve"> exposure occurs earlier in life during initial sex differentiation. Furthermore, high pCO</w:t>
      </w:r>
      <w:r>
        <w:rPr>
          <w:vertAlign w:val="subscript"/>
        </w:rPr>
        <w:t>2</w:t>
      </w:r>
      <w:r>
        <w:t xml:space="preserve"> exposure only occurred in winter, prior to spawning. If high pCO</w:t>
      </w:r>
      <w:r>
        <w:rPr>
          <w:vertAlign w:val="subscript"/>
        </w:rPr>
        <w:t>2</w:t>
      </w:r>
      <w:r>
        <w:t xml:space="preserve"> persists during oocyte maturation and spawning, </w:t>
      </w:r>
      <w:r>
        <w:rPr>
          <w:i/>
        </w:rPr>
        <w:t xml:space="preserve">O. </w:t>
      </w:r>
      <w:proofErr w:type="spellStart"/>
      <w:r>
        <w:rPr>
          <w:i/>
        </w:rPr>
        <w:t>lurida</w:t>
      </w:r>
      <w:proofErr w:type="spellEnd"/>
      <w:r>
        <w:t xml:space="preserve"> fecundity may be reduced similar to </w:t>
      </w:r>
      <w:r>
        <w:rPr>
          <w:i/>
        </w:rPr>
        <w:t xml:space="preserve">C. virginica </w:t>
      </w:r>
      <w:r>
        <w:t xml:space="preserve">and </w:t>
      </w:r>
      <w:r>
        <w:rPr>
          <w:i/>
        </w:rPr>
        <w:t xml:space="preserve">S. </w:t>
      </w:r>
      <w:proofErr w:type="spellStart"/>
      <w:r>
        <w:rPr>
          <w:i/>
        </w:rPr>
        <w:t>glomerata</w:t>
      </w:r>
      <w:proofErr w:type="spellEnd"/>
      <w:r>
        <w:rPr>
          <w:i/>
        </w:rPr>
        <w:t>.</w:t>
      </w:r>
      <w:r>
        <w:t xml:space="preserve"> Future research should examine </w:t>
      </w:r>
      <w:r>
        <w:rPr>
          <w:i/>
        </w:rPr>
        <w:t xml:space="preserve">O. </w:t>
      </w:r>
      <w:proofErr w:type="spellStart"/>
      <w:r>
        <w:rPr>
          <w:i/>
        </w:rPr>
        <w:t>lurida</w:t>
      </w:r>
      <w:proofErr w:type="spellEnd"/>
      <w:r>
        <w:t xml:space="preserve"> spawning and fertilization in first-year juveniles across a range of pCO</w:t>
      </w:r>
      <w:r>
        <w:rPr>
          <w:vertAlign w:val="subscript"/>
        </w:rPr>
        <w:t xml:space="preserve">2 </w:t>
      </w:r>
      <w:r>
        <w:t>to determine conditions in which gametogenesis and sex determination are affected.</w:t>
      </w:r>
    </w:p>
    <w:p w14:paraId="07AD7583" w14:textId="77777777" w:rsidR="00D64A77" w:rsidRDefault="00D64A77" w:rsidP="00C56A3D">
      <w:pPr>
        <w:suppressLineNumbers/>
        <w:spacing w:line="480" w:lineRule="auto"/>
        <w:rPr>
          <w:b/>
        </w:rPr>
      </w:pPr>
    </w:p>
    <w:p w14:paraId="2481E8E0" w14:textId="77777777" w:rsidR="00D64A77" w:rsidRDefault="001554ED" w:rsidP="00C56A3D">
      <w:pPr>
        <w:spacing w:line="480" w:lineRule="auto"/>
      </w:pPr>
      <w:r>
        <w:rPr>
          <w:b/>
        </w:rPr>
        <w:t>Offspring</w:t>
      </w:r>
    </w:p>
    <w:p w14:paraId="26CF9B64" w14:textId="23B7020C" w:rsidR="00D64A77" w:rsidRDefault="001554ED" w:rsidP="00C56A3D">
      <w:pPr>
        <w:spacing w:line="480" w:lineRule="auto"/>
        <w:ind w:firstLine="720"/>
      </w:pPr>
      <w:r>
        <w:t xml:space="preserve">Abiotic parental stressors can be beneficial, neutral, or detrimental to offspring viability </w:t>
      </w:r>
      <w:hyperlink r:id="rId116">
        <w:r>
          <w:rPr>
            <w:color w:val="000000"/>
          </w:rPr>
          <w:t xml:space="preserve">(Donelson </w:t>
        </w:r>
      </w:hyperlink>
      <w:hyperlink r:id="rId117">
        <w:r>
          <w:rPr>
            <w:i/>
            <w:color w:val="000000"/>
          </w:rPr>
          <w:t>et al.,</w:t>
        </w:r>
      </w:hyperlink>
      <w:hyperlink r:id="rId118">
        <w:r>
          <w:rPr>
            <w:color w:val="000000"/>
          </w:rPr>
          <w:t xml:space="preserve"> 2018)</w:t>
        </w:r>
      </w:hyperlink>
      <w:r>
        <w:t>. We explored carryover effects of adult exposure to winter pCO</w:t>
      </w:r>
      <w:r>
        <w:rPr>
          <w:vertAlign w:val="subscript"/>
        </w:rPr>
        <w:t>2</w:t>
      </w:r>
      <w:r>
        <w:t xml:space="preserve"> on offspring by testing survival in the field. Offspring with high pCO</w:t>
      </w:r>
      <w:r>
        <w:rPr>
          <w:vertAlign w:val="subscript"/>
        </w:rPr>
        <w:t xml:space="preserve">2 </w:t>
      </w:r>
      <w:r>
        <w:t xml:space="preserve">parental histories performed better in two of four locations, </w:t>
      </w:r>
      <w:proofErr w:type="spellStart"/>
      <w:r>
        <w:t>Fidalgo</w:t>
      </w:r>
      <w:proofErr w:type="spellEnd"/>
      <w:r>
        <w:t xml:space="preserve"> Bay and Port Gamble Bay. Carryover effects of parental high pCO</w:t>
      </w:r>
      <w:r>
        <w:rPr>
          <w:vertAlign w:val="subscript"/>
        </w:rPr>
        <w:t xml:space="preserve">2 </w:t>
      </w:r>
      <w:r>
        <w:t xml:space="preserve">exposure may therefore be neutral, or beneficial, to offspring depending on the environmental conditions. Port Gamble Bay and </w:t>
      </w:r>
      <w:proofErr w:type="spellStart"/>
      <w:r>
        <w:t>Fidalgo</w:t>
      </w:r>
      <w:proofErr w:type="spellEnd"/>
      <w:r>
        <w:t xml:space="preserve"> Bay are more influenced by oceanic waters, which could explain cooler observed temperatures. These locations are also typically less stratified than the Skokomish River Delta and Case Inlet. In Port Gamble Bay, where pCO</w:t>
      </w:r>
      <w:r>
        <w:rPr>
          <w:vertAlign w:val="subscript"/>
        </w:rPr>
        <w:t>2</w:t>
      </w:r>
      <w:r>
        <w:t xml:space="preserve"> parental history most significantly correlated with offspring survival across cohorts, mean pH was considerably lower than the other deployment locations (-0.17 pH units), and mean salinity was higher (+3.8 PSU). Given the experimental design we are able to clearly demonstrate that manifestation of carry-over effects in Olympia oysters is dependent on environmental conditions.  Specifically, there is a greater likelihood of beneficial carryover effects when parents are exposed to stressful conditions. Overall, carryover effects of parental </w:t>
      </w:r>
      <w:r w:rsidR="00BC3B99">
        <w:t>p</w:t>
      </w:r>
      <w:r>
        <w:t>CO</w:t>
      </w:r>
      <w:r>
        <w:rPr>
          <w:vertAlign w:val="subscript"/>
        </w:rPr>
        <w:t xml:space="preserve">2 </w:t>
      </w:r>
      <w:r>
        <w:t xml:space="preserve">treatment were positive, however negative effects were observed in the O-2 cohort. This discrepancy could relate to unique O-2 juvenile characteristics, as they were bred from siblings, were 3rd-generation hatchery produced, and varied in size. The complex interactions among parental exposure, bay, and cohort indicate that offspring viability is influenced by ancestral environment history, environmental conditions, and genotype. </w:t>
      </w:r>
    </w:p>
    <w:p w14:paraId="0588FFC8" w14:textId="3E288F36" w:rsidR="00D64A77" w:rsidRDefault="001554ED" w:rsidP="00C56A3D">
      <w:pPr>
        <w:spacing w:line="480" w:lineRule="auto"/>
        <w:ind w:firstLine="720"/>
      </w:pPr>
      <w:r>
        <w:t>Our results contrast</w:t>
      </w:r>
      <w:ins w:id="247" w:author="Laura H Spencer" w:date="2019-09-19T17:21:00Z">
        <w:r w:rsidR="002E1EE6">
          <w:t xml:space="preserve"> with</w:t>
        </w:r>
      </w:ins>
      <w:r>
        <w:t xml:space="preserve"> a similar study that exposed </w:t>
      </w:r>
      <w:r>
        <w:rPr>
          <w:i/>
        </w:rPr>
        <w:t xml:space="preserve">C. </w:t>
      </w:r>
      <w:proofErr w:type="spellStart"/>
      <w:r>
        <w:rPr>
          <w:i/>
        </w:rPr>
        <w:t>gigas</w:t>
      </w:r>
      <w:proofErr w:type="spellEnd"/>
      <w:r>
        <w:t xml:space="preserve"> oysters to high pCO</w:t>
      </w:r>
      <w:r>
        <w:rPr>
          <w:vertAlign w:val="subscript"/>
        </w:rPr>
        <w:t>2</w:t>
      </w:r>
      <w:r>
        <w:t xml:space="preserve"> during the winter</w:t>
      </w:r>
      <w:del w:id="248" w:author="Laura H Spencer" w:date="2019-09-22T20:34:00Z">
        <w:r w:rsidDel="00C00CD5">
          <w:delText xml:space="preserve">, three months prior to reproductive conditioning. </w:delText>
        </w:r>
      </w:del>
      <w:ins w:id="249" w:author="Laura H Spencer" w:date="2019-09-22T20:34:00Z">
        <w:r w:rsidR="00C00CD5">
          <w:t xml:space="preserve">, </w:t>
        </w:r>
      </w:ins>
      <w:ins w:id="250" w:author="Laura H Spencer" w:date="2019-09-22T20:35:00Z">
        <w:r w:rsidR="00C00CD5">
          <w:t xml:space="preserve">and </w:t>
        </w:r>
      </w:ins>
      <w:del w:id="251" w:author="Laura H Spencer" w:date="2019-09-22T20:34:00Z">
        <w:r w:rsidDel="00C00CD5">
          <w:delText xml:space="preserve">They </w:delText>
        </w:r>
      </w:del>
      <w:r>
        <w:t xml:space="preserve">found </w:t>
      </w:r>
      <w:ins w:id="252" w:author="Laura H Spencer" w:date="2019-09-22T20:37:00Z">
        <w:r w:rsidR="00C00CD5">
          <w:t xml:space="preserve">fewer </w:t>
        </w:r>
      </w:ins>
      <w:del w:id="253" w:author="Laura H Spencer" w:date="2019-09-22T20:36:00Z">
        <w:r w:rsidDel="00C00CD5">
          <w:delText xml:space="preserve">that </w:delText>
        </w:r>
      </w:del>
      <w:del w:id="254" w:author="Laura H Spencer" w:date="2019-09-22T20:34:00Z">
        <w:r w:rsidDel="00C00CD5">
          <w:delText xml:space="preserve">exposed </w:delText>
        </w:r>
      </w:del>
      <w:del w:id="255" w:author="Laura H Spencer" w:date="2019-09-22T20:35:00Z">
        <w:r w:rsidDel="00C00CD5">
          <w:delText xml:space="preserve">females </w:delText>
        </w:r>
      </w:del>
      <w:del w:id="256" w:author="Laura H Spencer" w:date="2019-09-22T20:36:00Z">
        <w:r w:rsidDel="00C00CD5">
          <w:delText xml:space="preserve">produced </w:delText>
        </w:r>
      </w:del>
      <w:del w:id="257" w:author="Laura H Spencer" w:date="2019-09-22T20:37:00Z">
        <w:r w:rsidDel="00C00CD5">
          <w:delText xml:space="preserve">fewer </w:delText>
        </w:r>
      </w:del>
      <w:r>
        <w:t>hatched larvae 18 hours post-fertilization</w:t>
      </w:r>
      <w:ins w:id="258" w:author="Laura H Spencer" w:date="2019-09-22T20:37:00Z">
        <w:r w:rsidR="00C00CD5">
          <w:t xml:space="preserve"> from exposed </w:t>
        </w:r>
        <w:r w:rsidR="00C00CD5">
          <w:lastRenderedPageBreak/>
          <w:t>females</w:t>
        </w:r>
      </w:ins>
      <w:r>
        <w:t xml:space="preserve">, with no discernable paternal effect </w:t>
      </w:r>
      <w:hyperlink r:id="rId119">
        <w:r>
          <w:rPr>
            <w:color w:val="000000"/>
          </w:rPr>
          <w:t>(Venkataraman</w:t>
        </w:r>
      </w:hyperlink>
      <w:r w:rsidR="001F5BDB">
        <w:fldChar w:fldCharType="begin"/>
      </w:r>
      <w:r w:rsidR="001F5BDB">
        <w:instrText xml:space="preserve"> HYPERLINK "https://paperpile.com/c/DMAOJn/yRoJ" \h </w:instrText>
      </w:r>
      <w:r w:rsidR="001F5BDB">
        <w:fldChar w:fldCharType="separate"/>
      </w:r>
      <w:r>
        <w:rPr>
          <w:i/>
          <w:color w:val="000000"/>
        </w:rPr>
        <w:t xml:space="preserve"> et al.,</w:t>
      </w:r>
      <w:r w:rsidR="001F5BDB">
        <w:rPr>
          <w:i/>
          <w:color w:val="000000"/>
        </w:rPr>
        <w:fldChar w:fldCharType="end"/>
      </w:r>
      <w:r w:rsidR="001F5BDB">
        <w:fldChar w:fldCharType="begin"/>
      </w:r>
      <w:r w:rsidR="001F5BDB">
        <w:instrText xml:space="preserve"> HYPERLINK "https://paperpile.com/c/DMAOJn/yRoJ" \h </w:instrText>
      </w:r>
      <w:r w:rsidR="001F5BDB">
        <w:fldChar w:fldCharType="separate"/>
      </w:r>
      <w:r>
        <w:rPr>
          <w:color w:val="000000"/>
        </w:rPr>
        <w:t xml:space="preserve"> 2019)</w:t>
      </w:r>
      <w:r w:rsidR="001F5BDB">
        <w:rPr>
          <w:color w:val="000000"/>
        </w:rPr>
        <w:fldChar w:fldCharType="end"/>
      </w:r>
      <w:r>
        <w:t xml:space="preserve">. Hatch rate was not directly measured in this study due to the </w:t>
      </w:r>
      <w:r>
        <w:rPr>
          <w:i/>
        </w:rPr>
        <w:t xml:space="preserve">O. </w:t>
      </w:r>
      <w:proofErr w:type="spellStart"/>
      <w:r>
        <w:rPr>
          <w:i/>
        </w:rPr>
        <w:t>lurida</w:t>
      </w:r>
      <w:proofErr w:type="spellEnd"/>
      <w:r>
        <w:t xml:space="preserve"> brooding behavior; however, no difference in daily and total larvae released suggest that hatch rate was unaffected. The different responses may reflect variability among species and spawning method. Venkataraman </w:t>
      </w:r>
      <w:r>
        <w:rPr>
          <w:i/>
        </w:rPr>
        <w:t xml:space="preserve">et al. </w:t>
      </w:r>
      <w:r>
        <w:t xml:space="preserve">(2019) artificially collected gametes by stripping gonad, whereas </w:t>
      </w:r>
      <w:r>
        <w:rPr>
          <w:i/>
        </w:rPr>
        <w:t>O</w:t>
      </w:r>
      <w:r>
        <w:t xml:space="preserve">. </w:t>
      </w:r>
      <w:proofErr w:type="spellStart"/>
      <w:r>
        <w:rPr>
          <w:i/>
        </w:rPr>
        <w:t>lurida</w:t>
      </w:r>
      <w:proofErr w:type="spellEnd"/>
      <w:r>
        <w:t xml:space="preserve"> late-stage veliger larvae were collected upon release from the brood chamber. Volitionally-spawned gametes could be higher quality than those strip-spawned. Larval brooding may also be a mechanism by which sensitive larvae are acclimatized to stressors, as the</w:t>
      </w:r>
      <w:r w:rsidR="00BC3B99">
        <w:t xml:space="preserve"> </w:t>
      </w:r>
      <w:r w:rsidR="00BC3B99" w:rsidRPr="00BC3B99">
        <w:rPr>
          <w:i/>
        </w:rPr>
        <w:t xml:space="preserve">O. </w:t>
      </w:r>
      <w:proofErr w:type="spellStart"/>
      <w:r w:rsidR="00BC3B99" w:rsidRPr="00BC3B99">
        <w:rPr>
          <w:i/>
        </w:rPr>
        <w:t>lurida</w:t>
      </w:r>
      <w:proofErr w:type="spellEnd"/>
      <w:r>
        <w:t xml:space="preserve"> brood chamber pH and dissolved oxygen can be significantly lower than the environment (Gray </w:t>
      </w:r>
      <w:r>
        <w:rPr>
          <w:i/>
        </w:rPr>
        <w:t>et al</w:t>
      </w:r>
      <w:r>
        <w:t xml:space="preserve">., </w:t>
      </w:r>
      <w:r>
        <w:rPr>
          <w:i/>
        </w:rPr>
        <w:t>in press</w:t>
      </w:r>
      <w:r>
        <w:t xml:space="preserve">). </w:t>
      </w:r>
    </w:p>
    <w:p w14:paraId="73C954D3" w14:textId="6077DBFC" w:rsidR="00D64A77" w:rsidRDefault="001554ED" w:rsidP="00C56A3D">
      <w:pPr>
        <w:spacing w:line="480" w:lineRule="auto"/>
        <w:ind w:firstLine="720"/>
      </w:pPr>
      <w:r>
        <w:t>Beneficial parental carryover may also be linked to the male-specific gonad effects, and the conditions in which the adult oysters were held. During pCO</w:t>
      </w:r>
      <w:r>
        <w:rPr>
          <w:vertAlign w:val="subscript"/>
        </w:rPr>
        <w:t>2</w:t>
      </w:r>
      <w:r>
        <w:t xml:space="preserve"> treatments, there was little change in female development and no difference in female gamete stage between pCO</w:t>
      </w:r>
      <w:r>
        <w:rPr>
          <w:vertAlign w:val="subscript"/>
        </w:rPr>
        <w:t>2</w:t>
      </w:r>
      <w:r>
        <w:t xml:space="preserve"> treatments. Negative intergenerational carryover effects are commonly linked to variation in oocyte quality, which can be affected by the maternal environment </w:t>
      </w:r>
      <w:hyperlink r:id="rId120">
        <w:r>
          <w:rPr>
            <w:color w:val="000000"/>
          </w:rPr>
          <w:t>(</w:t>
        </w:r>
        <w:proofErr w:type="spellStart"/>
        <w:r>
          <w:rPr>
            <w:color w:val="000000"/>
          </w:rPr>
          <w:t>Utting</w:t>
        </w:r>
        <w:proofErr w:type="spellEnd"/>
        <w:r>
          <w:rPr>
            <w:color w:val="000000"/>
          </w:rPr>
          <w:t xml:space="preserve"> &amp; </w:t>
        </w:r>
        <w:proofErr w:type="spellStart"/>
        <w:r>
          <w:rPr>
            <w:color w:val="000000"/>
          </w:rPr>
          <w:t>Millican</w:t>
        </w:r>
        <w:proofErr w:type="spellEnd"/>
        <w:r>
          <w:rPr>
            <w:color w:val="000000"/>
          </w:rPr>
          <w:t>, 1997)</w:t>
        </w:r>
      </w:hyperlink>
      <w:r>
        <w:t>. In the Chilean flat oyster (</w:t>
      </w:r>
      <w:proofErr w:type="spellStart"/>
      <w:r>
        <w:rPr>
          <w:i/>
        </w:rPr>
        <w:t>Ostrea</w:t>
      </w:r>
      <w:proofErr w:type="spellEnd"/>
      <w:r>
        <w:rPr>
          <w:i/>
        </w:rPr>
        <w:t xml:space="preserve"> chilensis</w:t>
      </w:r>
      <w:r>
        <w:t xml:space="preserve">), egg size and lipid content positively correlate with juvenile growth and survival </w:t>
      </w:r>
      <w:hyperlink r:id="rId121">
        <w:r>
          <w:rPr>
            <w:color w:val="000000"/>
          </w:rPr>
          <w:t>(</w:t>
        </w:r>
      </w:hyperlink>
      <w:hyperlink r:id="rId122">
        <w:r>
          <w:t>Wilson, Chaparro, &amp; Thompson, 1996</w:t>
        </w:r>
      </w:hyperlink>
      <w:hyperlink r:id="rId123">
        <w:r>
          <w:rPr>
            <w:color w:val="000000"/>
          </w:rPr>
          <w:t>)</w:t>
        </w:r>
      </w:hyperlink>
      <w:r>
        <w:t>. If high pCO</w:t>
      </w:r>
      <w:r>
        <w:rPr>
          <w:vertAlign w:val="subscript"/>
        </w:rPr>
        <w:t>2</w:t>
      </w:r>
      <w:r>
        <w:t xml:space="preserve"> were to coincide with rapid proliferation of oocytes and final maturation, </w:t>
      </w:r>
      <w:r>
        <w:rPr>
          <w:i/>
        </w:rPr>
        <w:t xml:space="preserve">O. </w:t>
      </w:r>
      <w:proofErr w:type="spellStart"/>
      <w:r>
        <w:rPr>
          <w:i/>
        </w:rPr>
        <w:t>lurida</w:t>
      </w:r>
      <w:proofErr w:type="spellEnd"/>
      <w:r>
        <w:t xml:space="preserve"> egg quality and larval viability could be compromised. In contrast, male gonad stage advanced significantly during pCO</w:t>
      </w:r>
      <w:r>
        <w:rPr>
          <w:vertAlign w:val="subscript"/>
        </w:rPr>
        <w:t>2</w:t>
      </w:r>
      <w:r>
        <w:t xml:space="preserve"> exposure. Intergenerational and transgenerational carryover effects are increasingly linked to the paternal environment in other taxa, such as inheritance of epigenetic changes to the male germ line </w:t>
      </w:r>
      <w:hyperlink r:id="rId124">
        <w:r>
          <w:rPr>
            <w:color w:val="000000"/>
          </w:rPr>
          <w:t xml:space="preserve">(Rodgers, Morgan, Bronson, </w:t>
        </w:r>
        <w:proofErr w:type="spellStart"/>
        <w:r>
          <w:rPr>
            <w:color w:val="000000"/>
          </w:rPr>
          <w:t>Revello</w:t>
        </w:r>
        <w:proofErr w:type="spellEnd"/>
        <w:r>
          <w:rPr>
            <w:color w:val="000000"/>
          </w:rPr>
          <w:t xml:space="preserve">, &amp; Bale, 2013; Skinner, 2007; </w:t>
        </w:r>
        <w:proofErr w:type="spellStart"/>
        <w:r>
          <w:rPr>
            <w:color w:val="000000"/>
          </w:rPr>
          <w:t>Soubry</w:t>
        </w:r>
        <w:proofErr w:type="spellEnd"/>
        <w:r>
          <w:rPr>
            <w:color w:val="000000"/>
          </w:rPr>
          <w:t xml:space="preserve">, </w:t>
        </w:r>
        <w:proofErr w:type="spellStart"/>
        <w:r>
          <w:rPr>
            <w:color w:val="000000"/>
          </w:rPr>
          <w:t>Hoyo</w:t>
        </w:r>
        <w:proofErr w:type="spellEnd"/>
        <w:r>
          <w:rPr>
            <w:color w:val="000000"/>
          </w:rPr>
          <w:t xml:space="preserve">, </w:t>
        </w:r>
        <w:proofErr w:type="spellStart"/>
        <w:r>
          <w:rPr>
            <w:color w:val="000000"/>
          </w:rPr>
          <w:t>Jirtle</w:t>
        </w:r>
        <w:proofErr w:type="spellEnd"/>
        <w:r>
          <w:rPr>
            <w:color w:val="000000"/>
          </w:rPr>
          <w:t>, &amp; Murphy, 2014)</w:t>
        </w:r>
      </w:hyperlink>
      <w:r>
        <w:t xml:space="preserve">. Positive carryover effects of environmental stressors observed in this </w:t>
      </w:r>
      <w:r>
        <w:lastRenderedPageBreak/>
        <w:t xml:space="preserve">and other marine invertebrate taxa may be due to paternal epigenetic effects, but this link has not yet been observed.  </w:t>
      </w:r>
    </w:p>
    <w:p w14:paraId="4F953869" w14:textId="7FFF9970" w:rsidR="00D64A77" w:rsidRDefault="001554ED" w:rsidP="00C56A3D">
      <w:pPr>
        <w:spacing w:line="480" w:lineRule="auto"/>
        <w:ind w:firstLine="720"/>
        <w:rPr>
          <w:ins w:id="259" w:author="Laura H Spencer" w:date="2019-09-22T14:26:00Z"/>
        </w:rPr>
      </w:pPr>
      <w:r>
        <w:t xml:space="preserve">This study clearly demonstrates exposure to elevated winter temperature and altered carbonate chemistry impacts reproduction and offspring viability in the Olympia oyster. Furthermore, we report the first observations of intergenerational </w:t>
      </w:r>
      <w:commentRangeStart w:id="260"/>
      <w:r>
        <w:t xml:space="preserve">plasticity </w:t>
      </w:r>
      <w:commentRangeEnd w:id="260"/>
      <w:r w:rsidR="00C00CD5">
        <w:rPr>
          <w:rStyle w:val="CommentReference"/>
          <w:rFonts w:ascii="Arial" w:eastAsia="Arial" w:hAnsi="Arial" w:cs="Arial"/>
          <w:lang w:val="en"/>
        </w:rPr>
        <w:commentReference w:id="260"/>
      </w:r>
      <w:r>
        <w:t xml:space="preserve">in an </w:t>
      </w:r>
      <w:proofErr w:type="spellStart"/>
      <w:r>
        <w:rPr>
          <w:i/>
        </w:rPr>
        <w:t>Ostrea</w:t>
      </w:r>
      <w:proofErr w:type="spellEnd"/>
      <w:r>
        <w:t xml:space="preserve"> species, that is dependent on offspring environmental conditions and population. This characteristic could have a substantial impact on species resilience. With these considerations, future biological response studies need to be aware of three possible factors influencing results: 1) source population; 2) </w:t>
      </w:r>
      <w:del w:id="261" w:author="Laura H Spencer" w:date="2019-09-22T20:40:00Z">
        <w:r w:rsidDel="00C00CD5">
          <w:delText xml:space="preserve">the source population’s </w:delText>
        </w:r>
      </w:del>
      <w:r>
        <w:t>environmental history (within</w:t>
      </w:r>
      <w:ins w:id="262" w:author="Laura H Spencer" w:date="2019-09-22T20:41:00Z">
        <w:r w:rsidR="00F51E92">
          <w:t>-</w:t>
        </w:r>
      </w:ins>
      <w:del w:id="263" w:author="Laura H Spencer" w:date="2019-09-22T20:41:00Z">
        <w:r w:rsidDel="00F51E92">
          <w:delText xml:space="preserve"> </w:delText>
        </w:r>
      </w:del>
      <w:del w:id="264" w:author="Laura H Spencer" w:date="2019-09-22T20:40:00Z">
        <w:r w:rsidDel="00C00CD5">
          <w:delText xml:space="preserve">its </w:delText>
        </w:r>
      </w:del>
      <w:r>
        <w:t>lifetime</w:t>
      </w:r>
      <w:ins w:id="265" w:author="Laura H Spencer" w:date="2019-09-22T20:41:00Z">
        <w:r w:rsidR="00F51E92">
          <w:t xml:space="preserve"> carryover effects</w:t>
        </w:r>
      </w:ins>
      <w:r>
        <w:t xml:space="preserve">); and 3) </w:t>
      </w:r>
      <w:del w:id="266" w:author="Laura H Spencer" w:date="2019-09-22T20:40:00Z">
        <w:r w:rsidDel="00C00CD5">
          <w:delText xml:space="preserve">the </w:delText>
        </w:r>
      </w:del>
      <w:del w:id="267" w:author="Laura H Spencer" w:date="2019-09-22T20:41:00Z">
        <w:r w:rsidDel="00C00CD5">
          <w:delText xml:space="preserve">source population’s </w:delText>
        </w:r>
      </w:del>
      <w:r>
        <w:t>ancestral environmental history (inter and transgenerational carryover effects). Controlling for, or at minimum recognizing and recording these factor</w:t>
      </w:r>
      <w:r w:rsidRPr="00141326">
        <w:t xml:space="preserve">s, will provide important context for those predicting ecosystem response to environmental change. </w:t>
      </w:r>
    </w:p>
    <w:p w14:paraId="55D2E066" w14:textId="296AC2F9" w:rsidR="00430B7E" w:rsidRPr="00C56A3D" w:rsidRDefault="00430B7E" w:rsidP="00C56A3D">
      <w:pPr>
        <w:spacing w:line="480" w:lineRule="auto"/>
        <w:ind w:firstLine="720"/>
      </w:pPr>
      <w:ins w:id="268" w:author="Laura H Spencer" w:date="2019-09-22T14:26:00Z">
        <w:r>
          <w:t>[Implications</w:t>
        </w:r>
      </w:ins>
      <w:ins w:id="269" w:author="Laura H Spencer" w:date="2019-09-22T14:27:00Z">
        <w:r>
          <w:t xml:space="preserve"> of work that would apply to any system. E.g., importance of winter conditions on reproduction and offspring, realistic timing of </w:t>
        </w:r>
        <w:proofErr w:type="spellStart"/>
        <w:r>
          <w:t>climatet</w:t>
        </w:r>
        <w:proofErr w:type="spellEnd"/>
        <w:r>
          <w:t xml:space="preserve"> exposures, population variation, context dependent, etc. with non-bivalve citations]</w:t>
        </w:r>
      </w:ins>
    </w:p>
    <w:p w14:paraId="2AA1E66B" w14:textId="77777777" w:rsidR="00D64A77" w:rsidRDefault="00D64A77" w:rsidP="00C56A3D">
      <w:pPr>
        <w:suppressLineNumbers/>
        <w:spacing w:line="480" w:lineRule="auto"/>
      </w:pPr>
    </w:p>
    <w:p w14:paraId="54E7ACC6" w14:textId="2F7C73F7" w:rsidR="00D64A77" w:rsidRPr="00C56A3D" w:rsidRDefault="001554ED" w:rsidP="00C56A3D">
      <w:pPr>
        <w:spacing w:line="480" w:lineRule="auto"/>
        <w:rPr>
          <w:b/>
          <w:sz w:val="36"/>
          <w:szCs w:val="36"/>
        </w:rPr>
      </w:pPr>
      <w:r>
        <w:rPr>
          <w:b/>
          <w:sz w:val="36"/>
          <w:szCs w:val="36"/>
        </w:rPr>
        <w:t>Acknowledgements</w:t>
      </w:r>
    </w:p>
    <w:p w14:paraId="56DC1D0B" w14:textId="5BA3BB46" w:rsidR="00D64A77" w:rsidRDefault="001554ED" w:rsidP="00C56A3D">
      <w:pPr>
        <w:spacing w:line="480" w:lineRule="auto"/>
      </w:pPr>
      <w:r>
        <w:t xml:space="preserve">Our gratitude to the following people who assisted with this project: Grace Crandall, Kaitlyn Mitchell, Olivia Smith, Megan Hintz, Rhonda Elliott, Lindsay Alma, Duncan Greeley, Beyer and Jackson Roberts, and my family helped with oyster husbandry and sampling; Alice </w:t>
      </w:r>
      <w:proofErr w:type="spellStart"/>
      <w:r>
        <w:t>Helker</w:t>
      </w:r>
      <w:proofErr w:type="spellEnd"/>
      <w:r>
        <w:t xml:space="preserve"> advised on husbandry and larval rearing system engineering; Emily </w:t>
      </w:r>
      <w:proofErr w:type="spellStart"/>
      <w:r>
        <w:t>Kunselman</w:t>
      </w:r>
      <w:proofErr w:type="spellEnd"/>
      <w:r>
        <w:t xml:space="preserve"> helped manage the field deployment; Sam White and Hollie Putnam contributed to the carbonate chemistry analysis; Katherine Silliman and Jake </w:t>
      </w:r>
      <w:proofErr w:type="spellStart"/>
      <w:r>
        <w:t>Heare</w:t>
      </w:r>
      <w:proofErr w:type="spellEnd"/>
      <w:r>
        <w:t xml:space="preserve"> produced (and saved) the experimental oysters; the </w:t>
      </w:r>
      <w:r>
        <w:lastRenderedPageBreak/>
        <w:t>NOAA Manchester Research Center and Puget Sound Restoration Fund provided facilities and materials; committee members Jackie Padilla-</w:t>
      </w:r>
      <w:proofErr w:type="spellStart"/>
      <w:r>
        <w:t>Gam</w:t>
      </w:r>
      <w:r>
        <w:rPr>
          <w:highlight w:val="white"/>
        </w:rPr>
        <w:t>ñ</w:t>
      </w:r>
      <w:r>
        <w:t>io</w:t>
      </w:r>
      <w:proofErr w:type="spellEnd"/>
      <w:r>
        <w:t>, Rick Goetz advised and supported this extended project</w:t>
      </w:r>
      <w:ins w:id="270" w:author="Laura H Spencer" w:date="2019-09-19T17:21:00Z">
        <w:r w:rsidR="002E1EE6">
          <w:t>.</w:t>
        </w:r>
      </w:ins>
      <w:del w:id="271" w:author="Laura H Spencer" w:date="2019-09-19T17:21:00Z">
        <w:r w:rsidDel="002E1EE6">
          <w:delText>!</w:delText>
        </w:r>
      </w:del>
      <w:r>
        <w:t xml:space="preserve"> </w:t>
      </w:r>
    </w:p>
    <w:p w14:paraId="5553052A" w14:textId="77777777" w:rsidR="00D64A77" w:rsidRDefault="00D64A77" w:rsidP="00C56A3D">
      <w:pPr>
        <w:suppressLineNumbers/>
        <w:spacing w:line="480" w:lineRule="auto"/>
      </w:pPr>
    </w:p>
    <w:p w14:paraId="6CF9F1C0" w14:textId="34EE3338" w:rsidR="00D64A77" w:rsidRDefault="001554ED" w:rsidP="00C56A3D">
      <w:pPr>
        <w:spacing w:line="480" w:lineRule="auto"/>
      </w:pPr>
      <w:r>
        <w:t xml:space="preserve">This work was supported in part by the National Science Foundation Graduate Research Fellowship Program, the National Shellfisheries Association Melbourne R. </w:t>
      </w:r>
      <w:proofErr w:type="spellStart"/>
      <w:r>
        <w:t>Carriker</w:t>
      </w:r>
      <w:proofErr w:type="spellEnd"/>
      <w:r>
        <w:t xml:space="preserve"> Student Research Grant, Washington </w:t>
      </w:r>
      <w:r w:rsidR="009559B6">
        <w:t xml:space="preserve">State </w:t>
      </w:r>
      <w:r>
        <w:t xml:space="preserve">Department of Natural Resources, and </w:t>
      </w:r>
      <w:r>
        <w:rPr>
          <w:highlight w:val="white"/>
        </w:rPr>
        <w:t xml:space="preserve">a grant from Washington Sea Grant, University of Washington, pursuant to the National Oceanic and Atmospheric Administration Award No. NA14OAR4170078; Project R/SFA-8. The views expressed herein are those of the author(s) and do not necessarily reflect the views of any funding agency. </w:t>
      </w:r>
    </w:p>
    <w:p w14:paraId="4BBC3641" w14:textId="77777777" w:rsidR="00D64A77" w:rsidRDefault="00D64A77" w:rsidP="00C56A3D">
      <w:pPr>
        <w:suppressLineNumbers/>
        <w:spacing w:after="240" w:line="480" w:lineRule="auto"/>
        <w:rPr>
          <w:b/>
        </w:rPr>
      </w:pPr>
    </w:p>
    <w:p w14:paraId="1F325737" w14:textId="77777777" w:rsidR="00C56A3D" w:rsidRDefault="00C56A3D" w:rsidP="00C56A3D">
      <w:pPr>
        <w:suppressLineNumbers/>
        <w:rPr>
          <w:b/>
          <w:sz w:val="36"/>
          <w:szCs w:val="36"/>
        </w:rPr>
      </w:pPr>
      <w:r>
        <w:rPr>
          <w:b/>
          <w:sz w:val="36"/>
          <w:szCs w:val="36"/>
        </w:rPr>
        <w:br w:type="page"/>
      </w:r>
    </w:p>
    <w:p w14:paraId="02A36655" w14:textId="13BB6D57" w:rsidR="00D64A77" w:rsidRPr="00C56A3D" w:rsidRDefault="001554ED" w:rsidP="00C56A3D">
      <w:pPr>
        <w:spacing w:after="240" w:line="480" w:lineRule="auto"/>
        <w:rPr>
          <w:sz w:val="36"/>
          <w:szCs w:val="36"/>
        </w:rPr>
      </w:pPr>
      <w:r>
        <w:rPr>
          <w:b/>
          <w:sz w:val="36"/>
          <w:szCs w:val="36"/>
        </w:rPr>
        <w:lastRenderedPageBreak/>
        <w:t xml:space="preserve">References </w:t>
      </w:r>
    </w:p>
    <w:p w14:paraId="19E9CF4F" w14:textId="76F8E52B" w:rsidR="00A4575E" w:rsidRPr="00A4575E" w:rsidRDefault="00A4575E" w:rsidP="00A4575E">
      <w:pPr>
        <w:widowControl w:val="0"/>
        <w:pBdr>
          <w:top w:val="nil"/>
          <w:left w:val="nil"/>
          <w:bottom w:val="nil"/>
          <w:right w:val="nil"/>
          <w:between w:val="nil"/>
        </w:pBdr>
        <w:spacing w:line="480" w:lineRule="auto"/>
        <w:ind w:left="480" w:hanging="480"/>
        <w:rPr>
          <w:ins w:id="272" w:author="Laura H Spencer" w:date="2019-09-22T14:50:00Z"/>
          <w:rFonts w:ascii="Arial" w:eastAsia="Arial" w:hAnsi="Arial" w:cs="Arial"/>
          <w:sz w:val="22"/>
          <w:szCs w:val="22"/>
          <w:rPrChange w:id="273" w:author="Laura H Spencer" w:date="2019-09-22T14:51:00Z">
            <w:rPr>
              <w:ins w:id="274" w:author="Laura H Spencer" w:date="2019-09-22T14:50:00Z"/>
            </w:rPr>
          </w:rPrChange>
        </w:rPr>
      </w:pPr>
      <w:ins w:id="275" w:author="Laura H Spencer" w:date="2019-09-22T14:50:00Z">
        <w:r w:rsidRPr="00A4575E">
          <w:rPr>
            <w:rFonts w:ascii="Arial" w:eastAsia="Arial" w:hAnsi="Arial" w:cs="Arial"/>
            <w:sz w:val="22"/>
            <w:szCs w:val="22"/>
          </w:rPr>
          <w:t xml:space="preserve">Barber, </w:t>
        </w:r>
      </w:ins>
      <w:ins w:id="276" w:author="Laura H Spencer" w:date="2019-09-22T14:51:00Z">
        <w:r>
          <w:rPr>
            <w:rFonts w:ascii="Arial" w:eastAsia="Arial" w:hAnsi="Arial" w:cs="Arial"/>
            <w:sz w:val="22"/>
            <w:szCs w:val="22"/>
          </w:rPr>
          <w:t>J.</w:t>
        </w:r>
      </w:ins>
      <w:ins w:id="277" w:author="Laura H Spencer" w:date="2019-09-22T14:50:00Z">
        <w:r w:rsidRPr="00A4575E">
          <w:rPr>
            <w:rFonts w:ascii="Arial" w:eastAsia="Arial" w:hAnsi="Arial" w:cs="Arial"/>
            <w:sz w:val="22"/>
            <w:szCs w:val="22"/>
          </w:rPr>
          <w:t xml:space="preserve"> S., Dexter</w:t>
        </w:r>
      </w:ins>
      <w:ins w:id="278" w:author="Laura H Spencer" w:date="2019-09-22T14:51:00Z">
        <w:r>
          <w:rPr>
            <w:rFonts w:ascii="Arial" w:eastAsia="Arial" w:hAnsi="Arial" w:cs="Arial"/>
            <w:sz w:val="22"/>
            <w:szCs w:val="22"/>
          </w:rPr>
          <w:t>, J. E.</w:t>
        </w:r>
      </w:ins>
      <w:ins w:id="279" w:author="Laura H Spencer" w:date="2019-09-22T14:50:00Z">
        <w:r w:rsidRPr="00A4575E">
          <w:rPr>
            <w:rFonts w:ascii="Arial" w:eastAsia="Arial" w:hAnsi="Arial" w:cs="Arial"/>
            <w:sz w:val="22"/>
            <w:szCs w:val="22"/>
          </w:rPr>
          <w:t>, Grossman</w:t>
        </w:r>
      </w:ins>
      <w:ins w:id="280" w:author="Laura H Spencer" w:date="2019-09-22T14:51:00Z">
        <w:r>
          <w:rPr>
            <w:rFonts w:ascii="Arial" w:eastAsia="Arial" w:hAnsi="Arial" w:cs="Arial"/>
            <w:sz w:val="22"/>
            <w:szCs w:val="22"/>
          </w:rPr>
          <w:t>, S. K.,</w:t>
        </w:r>
      </w:ins>
      <w:ins w:id="281" w:author="Laura H Spencer" w:date="2019-09-22T14:50:00Z">
        <w:r w:rsidRPr="00A4575E">
          <w:rPr>
            <w:rFonts w:ascii="Arial" w:eastAsia="Arial" w:hAnsi="Arial" w:cs="Arial"/>
            <w:sz w:val="22"/>
            <w:szCs w:val="22"/>
          </w:rPr>
          <w:t xml:space="preserve"> Greiner</w:t>
        </w:r>
      </w:ins>
      <w:ins w:id="282" w:author="Laura H Spencer" w:date="2019-09-22T14:51:00Z">
        <w:r>
          <w:rPr>
            <w:rFonts w:ascii="Arial" w:eastAsia="Arial" w:hAnsi="Arial" w:cs="Arial"/>
            <w:sz w:val="22"/>
            <w:szCs w:val="22"/>
          </w:rPr>
          <w:t>, C. M.</w:t>
        </w:r>
      </w:ins>
      <w:ins w:id="283" w:author="Laura H Spencer" w:date="2019-09-22T14:50:00Z">
        <w:r w:rsidRPr="00A4575E">
          <w:rPr>
            <w:rFonts w:ascii="Arial" w:eastAsia="Arial" w:hAnsi="Arial" w:cs="Arial"/>
            <w:sz w:val="22"/>
            <w:szCs w:val="22"/>
          </w:rPr>
          <w:t xml:space="preserve">, </w:t>
        </w:r>
      </w:ins>
      <w:ins w:id="284" w:author="Laura H Spencer" w:date="2019-09-22T14:52:00Z">
        <w:r>
          <w:rPr>
            <w:rFonts w:ascii="Arial" w:eastAsia="Arial" w:hAnsi="Arial" w:cs="Arial"/>
            <w:sz w:val="22"/>
            <w:szCs w:val="22"/>
          </w:rPr>
          <w:t xml:space="preserve">&amp; </w:t>
        </w:r>
      </w:ins>
      <w:proofErr w:type="spellStart"/>
      <w:ins w:id="285" w:author="Laura H Spencer" w:date="2019-09-22T14:50:00Z">
        <w:r w:rsidRPr="00A4575E">
          <w:rPr>
            <w:rFonts w:ascii="Arial" w:eastAsia="Arial" w:hAnsi="Arial" w:cs="Arial"/>
            <w:sz w:val="22"/>
            <w:szCs w:val="22"/>
          </w:rPr>
          <w:t>Mcardle</w:t>
        </w:r>
      </w:ins>
      <w:proofErr w:type="spellEnd"/>
      <w:ins w:id="286" w:author="Laura H Spencer" w:date="2019-09-22T14:52:00Z">
        <w:r>
          <w:rPr>
            <w:rFonts w:ascii="Arial" w:eastAsia="Arial" w:hAnsi="Arial" w:cs="Arial"/>
            <w:sz w:val="22"/>
            <w:szCs w:val="22"/>
          </w:rPr>
          <w:t>, J. T.</w:t>
        </w:r>
      </w:ins>
      <w:ins w:id="287" w:author="Laura H Spencer" w:date="2019-09-22T14:51:00Z">
        <w:r>
          <w:rPr>
            <w:rFonts w:ascii="Arial" w:eastAsia="Arial" w:hAnsi="Arial" w:cs="Arial"/>
            <w:sz w:val="22"/>
            <w:szCs w:val="22"/>
          </w:rPr>
          <w:t xml:space="preserve"> (</w:t>
        </w:r>
      </w:ins>
      <w:ins w:id="288" w:author="Laura H Spencer" w:date="2019-09-22T14:50:00Z">
        <w:r w:rsidRPr="00A4575E">
          <w:rPr>
            <w:rFonts w:ascii="Arial" w:eastAsia="Arial" w:hAnsi="Arial" w:cs="Arial"/>
            <w:sz w:val="22"/>
            <w:szCs w:val="22"/>
          </w:rPr>
          <w:t>2016</w:t>
        </w:r>
      </w:ins>
      <w:ins w:id="289" w:author="Laura H Spencer" w:date="2019-09-22T14:51:00Z">
        <w:r>
          <w:rPr>
            <w:rFonts w:ascii="Arial" w:eastAsia="Arial" w:hAnsi="Arial" w:cs="Arial"/>
            <w:sz w:val="22"/>
            <w:szCs w:val="22"/>
          </w:rPr>
          <w:t>)</w:t>
        </w:r>
      </w:ins>
      <w:ins w:id="290" w:author="Laura H Spencer" w:date="2019-09-22T14:50:00Z">
        <w:r w:rsidRPr="00A4575E">
          <w:rPr>
            <w:rFonts w:ascii="Arial" w:eastAsia="Arial" w:hAnsi="Arial" w:cs="Arial"/>
            <w:sz w:val="22"/>
            <w:szCs w:val="22"/>
          </w:rPr>
          <w:t xml:space="preserve">. Low Temperature Brooding of Olympia Oysters </w:t>
        </w:r>
        <w:proofErr w:type="gramStart"/>
        <w:r w:rsidRPr="00A4575E">
          <w:rPr>
            <w:rFonts w:ascii="Arial" w:eastAsia="Arial" w:hAnsi="Arial" w:cs="Arial"/>
            <w:sz w:val="22"/>
            <w:szCs w:val="22"/>
          </w:rPr>
          <w:t xml:space="preserve">( </w:t>
        </w:r>
        <w:proofErr w:type="spellStart"/>
        <w:r w:rsidRPr="00A4575E">
          <w:rPr>
            <w:rFonts w:ascii="Arial" w:eastAsia="Arial" w:hAnsi="Arial" w:cs="Arial"/>
            <w:sz w:val="22"/>
            <w:szCs w:val="22"/>
          </w:rPr>
          <w:t>Ostrea</w:t>
        </w:r>
        <w:proofErr w:type="spellEnd"/>
        <w:proofErr w:type="gramEnd"/>
        <w:r w:rsidRPr="00A4575E">
          <w:rPr>
            <w:rFonts w:ascii="Arial" w:eastAsia="Arial" w:hAnsi="Arial" w:cs="Arial"/>
            <w:sz w:val="22"/>
            <w:szCs w:val="22"/>
          </w:rPr>
          <w:t xml:space="preserve"> </w:t>
        </w:r>
        <w:proofErr w:type="spellStart"/>
        <w:r w:rsidRPr="00A4575E">
          <w:rPr>
            <w:rFonts w:ascii="Arial" w:eastAsia="Arial" w:hAnsi="Arial" w:cs="Arial"/>
            <w:sz w:val="22"/>
            <w:szCs w:val="22"/>
          </w:rPr>
          <w:t>Lurida</w:t>
        </w:r>
        <w:proofErr w:type="spellEnd"/>
        <w:r w:rsidRPr="00A4575E">
          <w:rPr>
            <w:rFonts w:ascii="Arial" w:eastAsia="Arial" w:hAnsi="Arial" w:cs="Arial"/>
            <w:sz w:val="22"/>
            <w:szCs w:val="22"/>
          </w:rPr>
          <w:t xml:space="preserve"> ) in Northern Puget Sound. </w:t>
        </w:r>
        <w:r w:rsidRPr="00A4575E">
          <w:rPr>
            <w:rFonts w:ascii="Arial" w:eastAsia="Arial" w:hAnsi="Arial" w:cs="Arial"/>
            <w:i/>
            <w:iCs/>
            <w:sz w:val="22"/>
            <w:szCs w:val="22"/>
          </w:rPr>
          <w:t>Journal of Shellfish Research</w:t>
        </w:r>
        <w:r w:rsidRPr="00A4575E">
          <w:rPr>
            <w:rFonts w:ascii="Arial" w:eastAsia="Arial" w:hAnsi="Arial" w:cs="Arial"/>
            <w:sz w:val="22"/>
            <w:szCs w:val="22"/>
          </w:rPr>
          <w:t xml:space="preserve"> </w:t>
        </w:r>
        <w:r w:rsidRPr="00A4575E">
          <w:rPr>
            <w:rFonts w:ascii="Arial" w:eastAsia="Arial" w:hAnsi="Arial" w:cs="Arial"/>
            <w:b/>
            <w:sz w:val="22"/>
            <w:szCs w:val="22"/>
            <w:rPrChange w:id="291" w:author="Laura H Spencer" w:date="2019-09-22T14:52:00Z">
              <w:rPr>
                <w:rFonts w:ascii="Arial" w:eastAsia="Arial" w:hAnsi="Arial" w:cs="Arial"/>
                <w:sz w:val="22"/>
                <w:szCs w:val="22"/>
              </w:rPr>
            </w:rPrChange>
          </w:rPr>
          <w:t>35</w:t>
        </w:r>
        <w:r w:rsidRPr="00A4575E">
          <w:rPr>
            <w:rFonts w:ascii="Arial" w:eastAsia="Arial" w:hAnsi="Arial" w:cs="Arial"/>
            <w:sz w:val="22"/>
            <w:szCs w:val="22"/>
          </w:rPr>
          <w:t xml:space="preserve"> (2): 351–57.</w:t>
        </w:r>
      </w:ins>
    </w:p>
    <w:p w14:paraId="51997CB5" w14:textId="36E56894" w:rsidR="00D64A77" w:rsidRDefault="001F5BDB" w:rsidP="00C56A3D">
      <w:pPr>
        <w:widowControl w:val="0"/>
        <w:pBdr>
          <w:top w:val="nil"/>
          <w:left w:val="nil"/>
          <w:bottom w:val="nil"/>
          <w:right w:val="nil"/>
          <w:between w:val="nil"/>
        </w:pBdr>
        <w:spacing w:line="480" w:lineRule="auto"/>
        <w:ind w:left="480" w:hanging="480"/>
        <w:rPr>
          <w:color w:val="000000"/>
        </w:rPr>
      </w:pPr>
      <w:hyperlink r:id="rId125">
        <w:r w:rsidR="001554ED">
          <w:rPr>
            <w:color w:val="000000"/>
          </w:rPr>
          <w:t xml:space="preserve">Barton, A., Hales, B., Waldbusser, G. G., Langdon, C., &amp; Feely, R. A. (2012). The Pacific oyster, Crassostrea gigas, shows negative correlation to naturally elevated carbon dioxide levels: Implications for near-term ocean acidification effects. </w:t>
        </w:r>
      </w:hyperlink>
      <w:r>
        <w:fldChar w:fldCharType="begin"/>
      </w:r>
      <w:r>
        <w:instrText xml:space="preserve"> HYPERLINK "http://paperpile.com/b/DMAOJn/Bgwc" \h </w:instrText>
      </w:r>
      <w:r>
        <w:fldChar w:fldCharType="separate"/>
      </w:r>
      <w:r w:rsidR="001554ED">
        <w:rPr>
          <w:i/>
          <w:color w:val="000000"/>
        </w:rPr>
        <w:t>Limnology and Oceanography</w:t>
      </w:r>
      <w:r>
        <w:rPr>
          <w:i/>
          <w:color w:val="000000"/>
        </w:rPr>
        <w:fldChar w:fldCharType="end"/>
      </w:r>
      <w:hyperlink r:id="rId126">
        <w:r w:rsidR="001554ED">
          <w:rPr>
            <w:color w:val="000000"/>
          </w:rPr>
          <w:t xml:space="preserve">, </w:t>
        </w:r>
      </w:hyperlink>
      <w:hyperlink r:id="rId127">
        <w:r w:rsidR="001554ED">
          <w:rPr>
            <w:b/>
            <w:color w:val="000000"/>
          </w:rPr>
          <w:t>57</w:t>
        </w:r>
      </w:hyperlink>
      <w:hyperlink r:id="rId128">
        <w:r w:rsidR="001554ED">
          <w:rPr>
            <w:color w:val="000000"/>
          </w:rPr>
          <w:t>(3),</w:t>
        </w:r>
      </w:hyperlink>
      <w:hyperlink r:id="rId129">
        <w:r w:rsidR="001554ED">
          <w:rPr>
            <w:color w:val="000000"/>
          </w:rPr>
          <w:t xml:space="preserve"> 698–710. Retrieved from </w:t>
        </w:r>
      </w:hyperlink>
      <w:hyperlink r:id="rId130">
        <w:r w:rsidR="001554ED">
          <w:rPr>
            <w:color w:val="000000"/>
          </w:rPr>
          <w:t>https://onlinelibrary.wiley.com/doi/abs/10.4319/lo.2012.57.3.0698</w:t>
        </w:r>
      </w:hyperlink>
    </w:p>
    <w:p w14:paraId="0851FD9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31">
        <w:r w:rsidR="001554ED">
          <w:rPr>
            <w:color w:val="000000"/>
          </w:rPr>
          <w:t xml:space="preserve">Bayne, B. L. (1976). Aspects of Reproduction in Bivalve Molluscs. In: M. Wiley (Ed.), </w:t>
        </w:r>
      </w:hyperlink>
      <w:hyperlink r:id="rId132">
        <w:r w:rsidR="001554ED">
          <w:rPr>
            <w:color w:val="000000"/>
          </w:rPr>
          <w:t>Estuarine Processes</w:t>
        </w:r>
      </w:hyperlink>
      <w:hyperlink r:id="rId133">
        <w:r w:rsidR="001554ED">
          <w:rPr>
            <w:color w:val="000000"/>
          </w:rPr>
          <w:t xml:space="preserve"> (pp. 432–448). Academic Press.</w:t>
        </w:r>
      </w:hyperlink>
      <w:hyperlink r:id="rId134">
        <w:r w:rsidR="001554ED">
          <w:t xml:space="preserve"> </w:t>
        </w:r>
      </w:hyperlink>
      <w:hyperlink r:id="rId135">
        <w:r w:rsidR="001554ED">
          <w:rPr>
            <w:color w:val="000000"/>
          </w:rPr>
          <w:t>https://doi.org/</w:t>
        </w:r>
      </w:hyperlink>
      <w:hyperlink r:id="rId136">
        <w:r w:rsidR="001554ED">
          <w:rPr>
            <w:color w:val="000000"/>
          </w:rPr>
          <w:t>10.1016/B978-0-12-751801-5.50043-5</w:t>
        </w:r>
      </w:hyperlink>
    </w:p>
    <w:p w14:paraId="4C79EEB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37">
        <w:r w:rsidR="001554ED">
          <w:rPr>
            <w:color w:val="000000"/>
          </w:rPr>
          <w:t xml:space="preserve">Benjamini, Y., &amp; Hochberg, Y. (1995). Controlling the False Discovery Rate: A Practical and Powerful Approach to Multiple Testing. </w:t>
        </w:r>
      </w:hyperlink>
      <w:hyperlink r:id="rId138">
        <w:r w:rsidR="001554ED">
          <w:rPr>
            <w:i/>
            <w:color w:val="000000"/>
          </w:rPr>
          <w:t>Journal of the Royal Statistical Society. Series B, Statistical Methodology</w:t>
        </w:r>
      </w:hyperlink>
      <w:hyperlink r:id="rId139">
        <w:r w:rsidR="001554ED">
          <w:rPr>
            <w:color w:val="000000"/>
          </w:rPr>
          <w:t xml:space="preserve">, </w:t>
        </w:r>
      </w:hyperlink>
      <w:hyperlink r:id="rId140">
        <w:r w:rsidR="001554ED">
          <w:rPr>
            <w:b/>
            <w:color w:val="000000"/>
          </w:rPr>
          <w:t>57</w:t>
        </w:r>
      </w:hyperlink>
      <w:hyperlink r:id="rId141">
        <w:r w:rsidR="001554ED">
          <w:rPr>
            <w:color w:val="000000"/>
          </w:rPr>
          <w:t xml:space="preserve">(1), 289–300. Retrieved from </w:t>
        </w:r>
      </w:hyperlink>
      <w:hyperlink r:id="rId142">
        <w:r w:rsidR="001554ED">
          <w:rPr>
            <w:color w:val="000000"/>
          </w:rPr>
          <w:t>http://www.jstor.org/stable/2346101</w:t>
        </w:r>
      </w:hyperlink>
    </w:p>
    <w:p w14:paraId="7CC85F3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43">
        <w:r w:rsidR="001554ED">
          <w:rPr>
            <w:color w:val="000000"/>
          </w:rPr>
          <w:t xml:space="preserve">Bible, J. M., &amp; Sanford, E. (2016). Local adaptation in an estuarine foundation species: Implications for restoration. </w:t>
        </w:r>
      </w:hyperlink>
      <w:hyperlink r:id="rId144">
        <w:r w:rsidR="001554ED">
          <w:rPr>
            <w:i/>
            <w:color w:val="000000"/>
          </w:rPr>
          <w:t>Biological Conservation</w:t>
        </w:r>
      </w:hyperlink>
      <w:hyperlink r:id="rId145">
        <w:r w:rsidR="001554ED">
          <w:rPr>
            <w:color w:val="000000"/>
          </w:rPr>
          <w:t xml:space="preserve">, </w:t>
        </w:r>
      </w:hyperlink>
      <w:hyperlink r:id="rId146">
        <w:r w:rsidR="001554ED">
          <w:rPr>
            <w:b/>
            <w:color w:val="000000"/>
          </w:rPr>
          <w:t>193</w:t>
        </w:r>
      </w:hyperlink>
      <w:hyperlink r:id="rId147">
        <w:r w:rsidR="001554ED">
          <w:rPr>
            <w:color w:val="000000"/>
          </w:rPr>
          <w:t>, 95–102. https://doi.org/</w:t>
        </w:r>
      </w:hyperlink>
      <w:hyperlink r:id="rId148">
        <w:r w:rsidR="001554ED">
          <w:rPr>
            <w:color w:val="000000"/>
          </w:rPr>
          <w:t>10.1016/j.biocon.2015.11.015</w:t>
        </w:r>
      </w:hyperlink>
    </w:p>
    <w:p w14:paraId="2DF98E4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49">
        <w:r w:rsidR="001554ED">
          <w:rPr>
            <w:color w:val="000000"/>
          </w:rPr>
          <w:t xml:space="preserve">Blake, B., &amp; Bradbury, A. (2012). Washington Department of Fish and Wildlife plan for rebuilding Olympia oyster (Ostrea lurida) populations in Puget Sound with a historical and contemporary overview. </w:t>
        </w:r>
      </w:hyperlink>
      <w:hyperlink r:id="rId150">
        <w:r w:rsidR="001554ED">
          <w:rPr>
            <w:color w:val="000000"/>
          </w:rPr>
          <w:t xml:space="preserve">Brinnon, WA: Washington Department of Fish and Wildlife. </w:t>
        </w:r>
      </w:hyperlink>
      <w:hyperlink r:id="rId151">
        <w:r w:rsidR="001554ED">
          <w:rPr>
            <w:color w:val="000000"/>
          </w:rPr>
          <w:t xml:space="preserve">Retrieved from </w:t>
        </w:r>
      </w:hyperlink>
      <w:hyperlink r:id="rId152">
        <w:r w:rsidR="001554ED">
          <w:rPr>
            <w:color w:val="000000"/>
          </w:rPr>
          <w:t>https://www.westcoast.fisheries.noaa.gov/publications/aquaculture/olympia_oyster_restoration_plan_final.pdf</w:t>
        </w:r>
      </w:hyperlink>
    </w:p>
    <w:p w14:paraId="59D5318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53">
        <w:r w:rsidR="001554ED">
          <w:rPr>
            <w:color w:val="000000"/>
          </w:rPr>
          <w:t xml:space="preserve">Boulais, M., Chenevert, K. J., Demey, A. T., Darrow, E. S., Robison, M. R., Roberts, J. P., &amp; Volety, A. (2017). Oyster reproduction is compromised by acidification experienced seasonally in coastal regions. </w:t>
        </w:r>
      </w:hyperlink>
      <w:hyperlink r:id="rId154">
        <w:r w:rsidR="001554ED">
          <w:rPr>
            <w:i/>
            <w:color w:val="000000"/>
          </w:rPr>
          <w:t>Scientific Reports</w:t>
        </w:r>
      </w:hyperlink>
      <w:hyperlink r:id="rId155">
        <w:r w:rsidR="001554ED">
          <w:rPr>
            <w:color w:val="000000"/>
          </w:rPr>
          <w:t xml:space="preserve">, </w:t>
        </w:r>
      </w:hyperlink>
      <w:hyperlink r:id="rId156">
        <w:r w:rsidR="001554ED">
          <w:rPr>
            <w:b/>
            <w:color w:val="000000"/>
          </w:rPr>
          <w:t>7</w:t>
        </w:r>
      </w:hyperlink>
      <w:hyperlink r:id="rId157">
        <w:r w:rsidR="001554ED">
          <w:rPr>
            <w:color w:val="000000"/>
          </w:rPr>
          <w:t>(1)</w:t>
        </w:r>
      </w:hyperlink>
      <w:hyperlink r:id="rId158">
        <w:r w:rsidR="001554ED">
          <w:rPr>
            <w:color w:val="000000"/>
          </w:rPr>
          <w:t xml:space="preserve">, </w:t>
        </w:r>
      </w:hyperlink>
      <w:hyperlink r:id="rId159">
        <w:r w:rsidR="001554ED">
          <w:rPr>
            <w:color w:val="000000"/>
          </w:rPr>
          <w:t>13276. https://doi.org/</w:t>
        </w:r>
      </w:hyperlink>
      <w:hyperlink r:id="rId160">
        <w:r w:rsidR="001554ED">
          <w:rPr>
            <w:color w:val="000000"/>
          </w:rPr>
          <w:t>10.1038/s41598-017-13480-3</w:t>
        </w:r>
      </w:hyperlink>
    </w:p>
    <w:p w14:paraId="62DB1204"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61">
        <w:r w:rsidR="001554ED">
          <w:rPr>
            <w:color w:val="000000"/>
          </w:rPr>
          <w:t xml:space="preserve">Byrne, M., &amp; Przeslawski, R. (2013). Multistressor impacts of warming and acidification of the ocean on marine invertebrates’ life histories. </w:t>
        </w:r>
      </w:hyperlink>
      <w:hyperlink r:id="rId162">
        <w:r w:rsidR="001554ED">
          <w:rPr>
            <w:i/>
            <w:color w:val="000000"/>
          </w:rPr>
          <w:t>Integrative and Comparative Biology</w:t>
        </w:r>
      </w:hyperlink>
      <w:hyperlink r:id="rId163">
        <w:r w:rsidR="001554ED">
          <w:rPr>
            <w:color w:val="000000"/>
          </w:rPr>
          <w:t xml:space="preserve">, </w:t>
        </w:r>
      </w:hyperlink>
      <w:hyperlink r:id="rId164">
        <w:r w:rsidR="001554ED">
          <w:rPr>
            <w:b/>
            <w:color w:val="000000"/>
          </w:rPr>
          <w:t>53</w:t>
        </w:r>
      </w:hyperlink>
      <w:hyperlink r:id="rId165">
        <w:r w:rsidR="001554ED">
          <w:rPr>
            <w:color w:val="000000"/>
          </w:rPr>
          <w:t>(4)</w:t>
        </w:r>
      </w:hyperlink>
      <w:hyperlink r:id="rId166">
        <w:r w:rsidR="001554ED">
          <w:rPr>
            <w:color w:val="000000"/>
          </w:rPr>
          <w:t>,</w:t>
        </w:r>
      </w:hyperlink>
      <w:hyperlink r:id="rId167">
        <w:r w:rsidR="001554ED">
          <w:rPr>
            <w:color w:val="000000"/>
          </w:rPr>
          <w:t xml:space="preserve"> 582–596. https://doi.org/</w:t>
        </w:r>
      </w:hyperlink>
      <w:hyperlink r:id="rId168">
        <w:r w:rsidR="001554ED">
          <w:rPr>
            <w:color w:val="000000"/>
          </w:rPr>
          <w:t>10.1093/icb/ict049</w:t>
        </w:r>
      </w:hyperlink>
    </w:p>
    <w:p w14:paraId="094EFFD8"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69">
        <w:r w:rsidR="001554ED">
          <w:rPr>
            <w:color w:val="000000"/>
          </w:rPr>
          <w:t xml:space="preserve">Chevillot, X., Drouineau, H., Lambert, P., Carassou, L., Sautour, B., &amp; Lobry, J. (2017). Toward a phenological mismatch in estuarine pelagic food web? </w:t>
        </w:r>
      </w:hyperlink>
      <w:hyperlink r:id="rId170">
        <w:r w:rsidR="001554ED">
          <w:rPr>
            <w:i/>
            <w:color w:val="000000"/>
          </w:rPr>
          <w:t>PloS One</w:t>
        </w:r>
      </w:hyperlink>
      <w:hyperlink r:id="rId171">
        <w:r w:rsidR="001554ED">
          <w:rPr>
            <w:color w:val="000000"/>
          </w:rPr>
          <w:t xml:space="preserve">, </w:t>
        </w:r>
      </w:hyperlink>
      <w:hyperlink r:id="rId172">
        <w:r w:rsidR="001554ED">
          <w:rPr>
            <w:b/>
            <w:color w:val="000000"/>
          </w:rPr>
          <w:t>12</w:t>
        </w:r>
      </w:hyperlink>
      <w:hyperlink r:id="rId173">
        <w:r w:rsidR="001554ED">
          <w:rPr>
            <w:color w:val="000000"/>
          </w:rPr>
          <w:t>(3)</w:t>
        </w:r>
      </w:hyperlink>
      <w:hyperlink r:id="rId174">
        <w:r w:rsidR="001554ED">
          <w:rPr>
            <w:color w:val="000000"/>
          </w:rPr>
          <w:t>,</w:t>
        </w:r>
      </w:hyperlink>
      <w:hyperlink r:id="rId175">
        <w:r w:rsidR="001554ED">
          <w:rPr>
            <w:color w:val="000000"/>
          </w:rPr>
          <w:t xml:space="preserve"> e0173752. https://doi.org/</w:t>
        </w:r>
      </w:hyperlink>
      <w:hyperlink r:id="rId176">
        <w:r w:rsidR="001554ED">
          <w:rPr>
            <w:color w:val="000000"/>
          </w:rPr>
          <w:t>10.1371/journal.pone.0173752</w:t>
        </w:r>
      </w:hyperlink>
    </w:p>
    <w:p w14:paraId="36B9B38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77">
        <w:r w:rsidR="001554ED">
          <w:rPr>
            <w:color w:val="000000"/>
          </w:rPr>
          <w:t xml:space="preserve">da Silva, P. M., Fuentes, J., &amp; Villalba, A. (2009). Differences in gametogenic cycle among strains of the European flat oyster Ostrea edulis and relationship between gametogenesis and bonamiosis. </w:t>
        </w:r>
      </w:hyperlink>
      <w:hyperlink r:id="rId178">
        <w:r w:rsidR="001554ED">
          <w:rPr>
            <w:i/>
            <w:color w:val="000000"/>
          </w:rPr>
          <w:t>Aquaculture</w:t>
        </w:r>
      </w:hyperlink>
      <w:hyperlink r:id="rId179">
        <w:r w:rsidR="001554ED">
          <w:rPr>
            <w:color w:val="000000"/>
          </w:rPr>
          <w:t xml:space="preserve">, </w:t>
        </w:r>
      </w:hyperlink>
      <w:hyperlink r:id="rId180">
        <w:r w:rsidR="001554ED">
          <w:rPr>
            <w:b/>
            <w:color w:val="000000"/>
          </w:rPr>
          <w:t>287</w:t>
        </w:r>
      </w:hyperlink>
      <w:hyperlink r:id="rId181">
        <w:r w:rsidR="001554ED">
          <w:rPr>
            <w:color w:val="000000"/>
          </w:rPr>
          <w:t>(3–4),</w:t>
        </w:r>
      </w:hyperlink>
      <w:hyperlink r:id="rId182">
        <w:r w:rsidR="001554ED">
          <w:rPr>
            <w:color w:val="000000"/>
          </w:rPr>
          <w:t xml:space="preserve"> 253–265. </w:t>
        </w:r>
      </w:hyperlink>
      <w:r w:rsidR="001554ED">
        <w:t>https://doi.org/10.1016/j.aquaculture.2008.10.055</w:t>
      </w:r>
    </w:p>
    <w:p w14:paraId="0D28DC0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83">
        <w:r w:rsidR="001554ED">
          <w:rPr>
            <w:color w:val="000000"/>
          </w:rPr>
          <w:t xml:space="preserve">Diaz, R., Lardies, M. A., Tapia, F. J., Tarifeño, E., &amp; Vargas, C. A. (2018). Transgenerational </w:t>
        </w:r>
      </w:hyperlink>
      <w:hyperlink r:id="rId184">
        <w:r w:rsidR="001554ED">
          <w:t>e</w:t>
        </w:r>
      </w:hyperlink>
      <w:hyperlink r:id="rId185">
        <w:r w:rsidR="001554ED">
          <w:rPr>
            <w:color w:val="000000"/>
          </w:rPr>
          <w:t>ffects of pCO</w:t>
        </w:r>
      </w:hyperlink>
      <w:hyperlink r:id="rId186">
        <w:r w:rsidR="001554ED">
          <w:rPr>
            <w:color w:val="000000"/>
            <w:vertAlign w:val="subscript"/>
          </w:rPr>
          <w:t>2</w:t>
        </w:r>
      </w:hyperlink>
      <w:hyperlink r:id="rId187">
        <w:r w:rsidR="001554ED">
          <w:rPr>
            <w:color w:val="000000"/>
          </w:rPr>
          <w:t>-</w:t>
        </w:r>
      </w:hyperlink>
      <w:hyperlink r:id="rId188">
        <w:r w:rsidR="001554ED">
          <w:t>d</w:t>
        </w:r>
      </w:hyperlink>
      <w:hyperlink r:id="rId189">
        <w:r w:rsidR="001554ED">
          <w:rPr>
            <w:color w:val="000000"/>
          </w:rPr>
          <w:t xml:space="preserve">riven </w:t>
        </w:r>
      </w:hyperlink>
      <w:hyperlink r:id="rId190">
        <w:r w:rsidR="001554ED">
          <w:t>o</w:t>
        </w:r>
      </w:hyperlink>
      <w:hyperlink r:id="rId191">
        <w:r w:rsidR="001554ED">
          <w:rPr>
            <w:color w:val="000000"/>
          </w:rPr>
          <w:t xml:space="preserve">cean </w:t>
        </w:r>
      </w:hyperlink>
      <w:hyperlink r:id="rId192">
        <w:r w:rsidR="001554ED">
          <w:t>a</w:t>
        </w:r>
      </w:hyperlink>
      <w:hyperlink r:id="rId193">
        <w:r w:rsidR="001554ED">
          <w:rPr>
            <w:color w:val="000000"/>
          </w:rPr>
          <w:t xml:space="preserve">cidification on </w:t>
        </w:r>
      </w:hyperlink>
      <w:hyperlink r:id="rId194">
        <w:r w:rsidR="001554ED">
          <w:t>a</w:t>
        </w:r>
      </w:hyperlink>
      <w:hyperlink r:id="rId195">
        <w:r w:rsidR="001554ED">
          <w:rPr>
            <w:color w:val="000000"/>
          </w:rPr>
          <w:t xml:space="preserve">dult </w:t>
        </w:r>
      </w:hyperlink>
      <w:hyperlink r:id="rId196">
        <w:r w:rsidR="001554ED">
          <w:t>m</w:t>
        </w:r>
      </w:hyperlink>
      <w:hyperlink r:id="rId197">
        <w:r w:rsidR="001554ED">
          <w:rPr>
            <w:color w:val="000000"/>
          </w:rPr>
          <w:t xml:space="preserve">ussels Mytilus chilensis </w:t>
        </w:r>
      </w:hyperlink>
      <w:hyperlink r:id="rId198">
        <w:r w:rsidR="001554ED">
          <w:t>m</w:t>
        </w:r>
      </w:hyperlink>
      <w:hyperlink r:id="rId199">
        <w:r w:rsidR="001554ED">
          <w:rPr>
            <w:color w:val="000000"/>
          </w:rPr>
          <w:t xml:space="preserve">odulate </w:t>
        </w:r>
      </w:hyperlink>
      <w:hyperlink r:id="rId200">
        <w:r w:rsidR="001554ED">
          <w:t>p</w:t>
        </w:r>
      </w:hyperlink>
      <w:hyperlink r:id="rId201">
        <w:r w:rsidR="001554ED">
          <w:rPr>
            <w:color w:val="000000"/>
          </w:rPr>
          <w:t xml:space="preserve">hysiological </w:t>
        </w:r>
      </w:hyperlink>
      <w:hyperlink r:id="rId202">
        <w:r w:rsidR="001554ED">
          <w:t>r</w:t>
        </w:r>
      </w:hyperlink>
      <w:hyperlink r:id="rId203">
        <w:r w:rsidR="001554ED">
          <w:rPr>
            <w:color w:val="000000"/>
          </w:rPr>
          <w:t xml:space="preserve">esponse to multiple </w:t>
        </w:r>
      </w:hyperlink>
      <w:hyperlink r:id="rId204">
        <w:r w:rsidR="001554ED">
          <w:t>s</w:t>
        </w:r>
      </w:hyperlink>
      <w:hyperlink r:id="rId205">
        <w:r w:rsidR="001554ED">
          <w:rPr>
            <w:color w:val="000000"/>
          </w:rPr>
          <w:t xml:space="preserve">tressors in </w:t>
        </w:r>
      </w:hyperlink>
      <w:hyperlink r:id="rId206">
        <w:r w:rsidR="001554ED">
          <w:t>l</w:t>
        </w:r>
      </w:hyperlink>
      <w:hyperlink r:id="rId207">
        <w:r w:rsidR="001554ED">
          <w:rPr>
            <w:color w:val="000000"/>
          </w:rPr>
          <w:t xml:space="preserve">arvae. </w:t>
        </w:r>
      </w:hyperlink>
      <w:hyperlink r:id="rId208">
        <w:r w:rsidR="001554ED">
          <w:rPr>
            <w:i/>
            <w:color w:val="000000"/>
          </w:rPr>
          <w:t>Frontiers in Physiology</w:t>
        </w:r>
      </w:hyperlink>
      <w:hyperlink r:id="rId209">
        <w:r w:rsidR="001554ED">
          <w:rPr>
            <w:color w:val="000000"/>
          </w:rPr>
          <w:t xml:space="preserve">, </w:t>
        </w:r>
      </w:hyperlink>
      <w:hyperlink r:id="rId210">
        <w:r w:rsidR="001554ED">
          <w:rPr>
            <w:b/>
            <w:color w:val="000000"/>
          </w:rPr>
          <w:t>9</w:t>
        </w:r>
      </w:hyperlink>
      <w:hyperlink r:id="rId211">
        <w:r w:rsidR="001554ED">
          <w:rPr>
            <w:color w:val="000000"/>
          </w:rPr>
          <w:t>, 1349. https://doi.org/</w:t>
        </w:r>
      </w:hyperlink>
      <w:hyperlink r:id="rId212">
        <w:r w:rsidR="001554ED">
          <w:rPr>
            <w:color w:val="000000"/>
          </w:rPr>
          <w:t>10.3389/fphys.2018.01349</w:t>
        </w:r>
      </w:hyperlink>
    </w:p>
    <w:p w14:paraId="738E6CF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13">
        <w:r w:rsidR="001554ED">
          <w:rPr>
            <w:color w:val="000000"/>
          </w:rPr>
          <w:t xml:space="preserve">Donelson, J. M., Salinas, S., Munday, P. L., &amp; Shama, L. N. S. (2018). Transgenerational plasticity and climate change experiments: Where do we go from here? </w:t>
        </w:r>
      </w:hyperlink>
      <w:hyperlink r:id="rId214">
        <w:r w:rsidR="001554ED">
          <w:rPr>
            <w:i/>
            <w:color w:val="000000"/>
          </w:rPr>
          <w:t>Global Change Biology</w:t>
        </w:r>
      </w:hyperlink>
      <w:hyperlink r:id="rId215">
        <w:r w:rsidR="001554ED">
          <w:rPr>
            <w:color w:val="000000"/>
          </w:rPr>
          <w:t xml:space="preserve">, </w:t>
        </w:r>
      </w:hyperlink>
      <w:hyperlink r:id="rId216">
        <w:r w:rsidR="001554ED">
          <w:rPr>
            <w:b/>
            <w:color w:val="000000"/>
          </w:rPr>
          <w:t>24</w:t>
        </w:r>
      </w:hyperlink>
      <w:hyperlink r:id="rId217">
        <w:r w:rsidR="001554ED">
          <w:rPr>
            <w:color w:val="000000"/>
          </w:rPr>
          <w:t>(1),</w:t>
        </w:r>
      </w:hyperlink>
      <w:hyperlink r:id="rId218">
        <w:r w:rsidR="001554ED">
          <w:rPr>
            <w:color w:val="000000"/>
          </w:rPr>
          <w:t xml:space="preserve"> 13–34. https://doi.org/</w:t>
        </w:r>
      </w:hyperlink>
      <w:hyperlink r:id="rId219">
        <w:r w:rsidR="001554ED">
          <w:rPr>
            <w:color w:val="000000"/>
          </w:rPr>
          <w:t>10.1111/gcb.13903</w:t>
        </w:r>
      </w:hyperlink>
    </w:p>
    <w:p w14:paraId="39F6E07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20">
        <w:r w:rsidR="001554ED">
          <w:rPr>
            <w:color w:val="000000"/>
          </w:rPr>
          <w:t>Evans, W., Hales, B., &amp; Strutton, P. G. (2013). pCO</w:t>
        </w:r>
      </w:hyperlink>
      <w:hyperlink r:id="rId221">
        <w:r w:rsidR="001554ED">
          <w:rPr>
            <w:color w:val="000000"/>
            <w:vertAlign w:val="subscript"/>
          </w:rPr>
          <w:t>2</w:t>
        </w:r>
      </w:hyperlink>
      <w:hyperlink r:id="rId222">
        <w:r w:rsidR="001554ED">
          <w:rPr>
            <w:color w:val="000000"/>
          </w:rPr>
          <w:t xml:space="preserve"> distributions and air–water CO</w:t>
        </w:r>
      </w:hyperlink>
      <w:hyperlink r:id="rId223">
        <w:r w:rsidR="001554ED">
          <w:rPr>
            <w:color w:val="000000"/>
            <w:vertAlign w:val="subscript"/>
          </w:rPr>
          <w:t>2</w:t>
        </w:r>
      </w:hyperlink>
      <w:hyperlink r:id="rId224">
        <w:r w:rsidR="001554ED">
          <w:rPr>
            <w:color w:val="000000"/>
          </w:rPr>
          <w:t xml:space="preserve"> fluxes in the Columbia River estuary. </w:t>
        </w:r>
      </w:hyperlink>
      <w:hyperlink r:id="rId225">
        <w:r w:rsidR="001554ED">
          <w:rPr>
            <w:i/>
            <w:color w:val="000000"/>
          </w:rPr>
          <w:t>Estuarine, Coastal and Shelf Science</w:t>
        </w:r>
      </w:hyperlink>
      <w:hyperlink r:id="rId226">
        <w:r w:rsidR="001554ED">
          <w:rPr>
            <w:color w:val="000000"/>
          </w:rPr>
          <w:t>,</w:t>
        </w:r>
      </w:hyperlink>
      <w:hyperlink r:id="rId227">
        <w:r w:rsidR="001554ED">
          <w:rPr>
            <w:b/>
            <w:color w:val="000000"/>
          </w:rPr>
          <w:t xml:space="preserve"> 117</w:t>
        </w:r>
      </w:hyperlink>
      <w:hyperlink r:id="rId228">
        <w:r w:rsidR="001554ED">
          <w:rPr>
            <w:color w:val="000000"/>
          </w:rPr>
          <w:t>,</w:t>
        </w:r>
      </w:hyperlink>
      <w:hyperlink r:id="rId229">
        <w:r w:rsidR="001554ED">
          <w:rPr>
            <w:color w:val="000000"/>
          </w:rPr>
          <w:t xml:space="preserve"> 260–272. https://doi.org/</w:t>
        </w:r>
      </w:hyperlink>
      <w:hyperlink r:id="rId230">
        <w:r w:rsidR="001554ED">
          <w:rPr>
            <w:color w:val="000000"/>
          </w:rPr>
          <w:t>10.1016/j.ecss.2012.12.003</w:t>
        </w:r>
      </w:hyperlink>
    </w:p>
    <w:p w14:paraId="4F0E6A5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31">
        <w:r w:rsidR="001554ED">
          <w:rPr>
            <w:color w:val="000000"/>
          </w:rPr>
          <w:t xml:space="preserve">Fabioux, C., Huvet, A., Le Souchu, P., Le Pennec, M., &amp; Pouvreau, S. (2005). Temperature and photoperiod drive Crassostrea gigas reproductive internal clock. </w:t>
        </w:r>
      </w:hyperlink>
      <w:hyperlink r:id="rId232">
        <w:r w:rsidR="001554ED">
          <w:rPr>
            <w:i/>
            <w:color w:val="000000"/>
          </w:rPr>
          <w:t>Aquaculture</w:t>
        </w:r>
      </w:hyperlink>
      <w:hyperlink r:id="rId233">
        <w:r w:rsidR="001554ED">
          <w:rPr>
            <w:color w:val="000000"/>
          </w:rPr>
          <w:t xml:space="preserve">, </w:t>
        </w:r>
      </w:hyperlink>
      <w:hyperlink r:id="rId234">
        <w:r w:rsidR="001554ED">
          <w:rPr>
            <w:b/>
            <w:color w:val="000000"/>
          </w:rPr>
          <w:t>250</w:t>
        </w:r>
      </w:hyperlink>
      <w:hyperlink r:id="rId235">
        <w:r w:rsidR="001554ED">
          <w:rPr>
            <w:color w:val="000000"/>
          </w:rPr>
          <w:t xml:space="preserve">(1–2), </w:t>
        </w:r>
      </w:hyperlink>
      <w:hyperlink r:id="rId236">
        <w:r w:rsidR="001554ED">
          <w:rPr>
            <w:color w:val="000000"/>
          </w:rPr>
          <w:t>458–470. https://doi.org/</w:t>
        </w:r>
      </w:hyperlink>
      <w:hyperlink r:id="rId237">
        <w:r w:rsidR="001554ED">
          <w:rPr>
            <w:color w:val="000000"/>
          </w:rPr>
          <w:t>10.1016/j.aquaculture.2005.02.038</w:t>
        </w:r>
      </w:hyperlink>
    </w:p>
    <w:p w14:paraId="771219B0" w14:textId="77777777" w:rsidR="00D64A77" w:rsidRDefault="001F5BDB" w:rsidP="00C56A3D">
      <w:pPr>
        <w:widowControl w:val="0"/>
        <w:pBdr>
          <w:top w:val="nil"/>
          <w:left w:val="nil"/>
          <w:bottom w:val="nil"/>
          <w:right w:val="nil"/>
          <w:between w:val="nil"/>
        </w:pBdr>
        <w:spacing w:line="480" w:lineRule="auto"/>
        <w:ind w:left="480" w:hanging="480"/>
      </w:pPr>
      <w:hyperlink r:id="rId238">
        <w:r w:rsidR="001554ED">
          <w:t xml:space="preserve">Feely, R. A., Sabine, C. L., Hernandez-Ayon, J. M., Ianson, D., &amp; Hales, B. (2008). Evidence for upwelling of corrosive “acidified” water onto the continental shelf. </w:t>
        </w:r>
      </w:hyperlink>
      <w:hyperlink r:id="rId239">
        <w:r w:rsidR="001554ED">
          <w:rPr>
            <w:i/>
          </w:rPr>
          <w:t>Science</w:t>
        </w:r>
      </w:hyperlink>
      <w:hyperlink r:id="rId240">
        <w:r w:rsidR="001554ED">
          <w:t xml:space="preserve">, </w:t>
        </w:r>
      </w:hyperlink>
      <w:hyperlink r:id="rId241">
        <w:r w:rsidR="001554ED">
          <w:rPr>
            <w:b/>
          </w:rPr>
          <w:t>320</w:t>
        </w:r>
      </w:hyperlink>
      <w:hyperlink r:id="rId242">
        <w:r w:rsidR="001554ED">
          <w:t>(5882)</w:t>
        </w:r>
      </w:hyperlink>
      <w:hyperlink r:id="rId243">
        <w:r w:rsidR="001554ED">
          <w:rPr>
            <w:b/>
          </w:rPr>
          <w:t>,</w:t>
        </w:r>
      </w:hyperlink>
      <w:hyperlink r:id="rId244">
        <w:r w:rsidR="001554ED">
          <w:t xml:space="preserve"> 1490–1492. https://doi.org/</w:t>
        </w:r>
      </w:hyperlink>
      <w:hyperlink r:id="rId245">
        <w:r w:rsidR="001554ED">
          <w:t>10.1126/science.1155676</w:t>
        </w:r>
      </w:hyperlink>
    </w:p>
    <w:p w14:paraId="0C707AD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46">
        <w:r w:rsidR="001554ED">
          <w:rPr>
            <w:color w:val="000000"/>
          </w:rPr>
          <w:t>Feely, R. A., Klinger, T., Newton, J. A., &amp; Chadsey, M. (2012).</w:t>
        </w:r>
      </w:hyperlink>
      <w:hyperlink r:id="rId247">
        <w:r w:rsidR="001554ED">
          <w:rPr>
            <w:color w:val="000000"/>
          </w:rPr>
          <w:t xml:space="preserve"> Scientific summary of ocean acidification in Washington State marine waters.</w:t>
        </w:r>
      </w:hyperlink>
      <w:hyperlink r:id="rId248">
        <w:r w:rsidR="001554ED">
          <w:rPr>
            <w:color w:val="000000"/>
          </w:rPr>
          <w:t xml:space="preserve"> NOAA OAR Special Report. Retrieved from </w:t>
        </w:r>
      </w:hyperlink>
      <w:r w:rsidR="001554ED">
        <w:t>https://fortress.wa.gov/ecy/publications/documents/1201016.pdf</w:t>
      </w:r>
    </w:p>
    <w:p w14:paraId="52252DF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49">
        <w:r w:rsidR="001554ED">
          <w:rPr>
            <w:color w:val="000000"/>
          </w:rPr>
          <w:t xml:space="preserve">Fox, J., &amp; Weisberg, S. (2011). </w:t>
        </w:r>
      </w:hyperlink>
      <w:hyperlink r:id="rId250">
        <w:r w:rsidR="001554ED">
          <w:rPr>
            <w:i/>
            <w:color w:val="000000"/>
          </w:rPr>
          <w:t>An R Companion to Applied Regression</w:t>
        </w:r>
      </w:hyperlink>
      <w:hyperlink r:id="rId251">
        <w:r w:rsidR="001554ED">
          <w:rPr>
            <w:color w:val="000000"/>
          </w:rPr>
          <w:t xml:space="preserve">. SAGE Publications, Inc. Retrieved from </w:t>
        </w:r>
      </w:hyperlink>
      <w:hyperlink r:id="rId252">
        <w:r w:rsidR="001554ED">
          <w:rPr>
            <w:color w:val="000000"/>
          </w:rPr>
          <w:t>http://socserv.socsci.mcmaster.ca/jfox/Books/Companion</w:t>
        </w:r>
      </w:hyperlink>
    </w:p>
    <w:p w14:paraId="776269B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53">
        <w:r w:rsidR="001554ED">
          <w:rPr>
            <w:color w:val="000000"/>
          </w:rPr>
          <w:t xml:space="preserve">Gavery, M. R., &amp; Roberts, S. B. (2014). A context dependent role for DNA methylation in bivalves. </w:t>
        </w:r>
      </w:hyperlink>
      <w:hyperlink r:id="rId254">
        <w:r w:rsidR="001554ED">
          <w:rPr>
            <w:i/>
            <w:color w:val="000000"/>
          </w:rPr>
          <w:t>Briefings in Functional Genomics</w:t>
        </w:r>
      </w:hyperlink>
      <w:hyperlink r:id="rId255">
        <w:r w:rsidR="001554ED">
          <w:rPr>
            <w:color w:val="000000"/>
          </w:rPr>
          <w:t xml:space="preserve">, </w:t>
        </w:r>
      </w:hyperlink>
      <w:hyperlink r:id="rId256">
        <w:r w:rsidR="001554ED">
          <w:rPr>
            <w:b/>
            <w:color w:val="000000"/>
          </w:rPr>
          <w:t>13</w:t>
        </w:r>
      </w:hyperlink>
      <w:hyperlink r:id="rId257">
        <w:r w:rsidR="001554ED">
          <w:rPr>
            <w:color w:val="000000"/>
          </w:rPr>
          <w:t>(3), 217–222. https://doi.org/</w:t>
        </w:r>
      </w:hyperlink>
      <w:hyperlink r:id="rId258">
        <w:r w:rsidR="001554ED">
          <w:rPr>
            <w:color w:val="000000"/>
          </w:rPr>
          <w:t>10.1093/bfgp/elt054</w:t>
        </w:r>
      </w:hyperlink>
    </w:p>
    <w:p w14:paraId="157DDE9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59">
        <w:r w:rsidR="001554ED">
          <w:rPr>
            <w:color w:val="000000"/>
          </w:rPr>
          <w:t xml:space="preserve">Gentemann, C. L., Fewings, M. R., &amp; García-Reyes, M. (2017). Satellite sea surface temperatures along the West Coast of the United States during the 2014-2016 northeast Pacific marine heat wave: Coastal SSTs During “the Blob.” </w:t>
        </w:r>
      </w:hyperlink>
      <w:hyperlink r:id="rId260">
        <w:r w:rsidR="001554ED">
          <w:rPr>
            <w:i/>
            <w:color w:val="000000"/>
          </w:rPr>
          <w:t>Geophysical Research Letters</w:t>
        </w:r>
      </w:hyperlink>
      <w:hyperlink r:id="rId261">
        <w:r w:rsidR="001554ED">
          <w:rPr>
            <w:color w:val="000000"/>
          </w:rPr>
          <w:t xml:space="preserve">, </w:t>
        </w:r>
      </w:hyperlink>
      <w:hyperlink r:id="rId262">
        <w:r w:rsidR="001554ED">
          <w:rPr>
            <w:b/>
            <w:color w:val="000000"/>
          </w:rPr>
          <w:t>44</w:t>
        </w:r>
      </w:hyperlink>
      <w:hyperlink r:id="rId263">
        <w:r w:rsidR="001554ED">
          <w:rPr>
            <w:color w:val="000000"/>
          </w:rPr>
          <w:t>(1), 312–319. https://doi.org/</w:t>
        </w:r>
      </w:hyperlink>
      <w:hyperlink r:id="rId264">
        <w:r w:rsidR="001554ED">
          <w:rPr>
            <w:color w:val="000000"/>
          </w:rPr>
          <w:t>10.1002/2016GL071039</w:t>
        </w:r>
      </w:hyperlink>
    </w:p>
    <w:p w14:paraId="18D1AD6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65">
        <w:r w:rsidR="001554ED">
          <w:rPr>
            <w:color w:val="000000"/>
          </w:rPr>
          <w:t xml:space="preserve">Giese, A. C. (1959). Comparative physiology: annual reproductive cycles of marine invertebrates. </w:t>
        </w:r>
      </w:hyperlink>
      <w:hyperlink r:id="rId266">
        <w:r w:rsidR="001554ED">
          <w:rPr>
            <w:i/>
            <w:color w:val="000000"/>
          </w:rPr>
          <w:t>Annual Review of Physiology</w:t>
        </w:r>
      </w:hyperlink>
      <w:hyperlink r:id="rId267">
        <w:r w:rsidR="001554ED">
          <w:rPr>
            <w:color w:val="000000"/>
          </w:rPr>
          <w:t xml:space="preserve">, </w:t>
        </w:r>
      </w:hyperlink>
      <w:hyperlink r:id="rId268">
        <w:r w:rsidR="001554ED">
          <w:rPr>
            <w:b/>
            <w:color w:val="000000"/>
          </w:rPr>
          <w:t>21</w:t>
        </w:r>
      </w:hyperlink>
      <w:hyperlink r:id="rId269">
        <w:r w:rsidR="001554ED">
          <w:rPr>
            <w:color w:val="000000"/>
          </w:rPr>
          <w:t>,</w:t>
        </w:r>
      </w:hyperlink>
      <w:hyperlink r:id="rId270">
        <w:r w:rsidR="001554ED">
          <w:rPr>
            <w:color w:val="000000"/>
          </w:rPr>
          <w:t xml:space="preserve"> 547–576. </w:t>
        </w:r>
        <w:r w:rsidR="001554ED">
          <w:rPr>
            <w:color w:val="000000"/>
          </w:rPr>
          <w:lastRenderedPageBreak/>
          <w:t>https://doi.org/</w:t>
        </w:r>
      </w:hyperlink>
      <w:hyperlink r:id="rId271">
        <w:r w:rsidR="001554ED">
          <w:rPr>
            <w:color w:val="000000"/>
          </w:rPr>
          <w:t>10.1146/annurev.ph.21.030159.002555</w:t>
        </w:r>
      </w:hyperlink>
    </w:p>
    <w:p w14:paraId="3EF66B76"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Gray, M. W., Chaparro O., </w:t>
      </w:r>
      <w:proofErr w:type="spellStart"/>
      <w:r>
        <w:rPr>
          <w:color w:val="000000"/>
        </w:rPr>
        <w:t>Huebert</w:t>
      </w:r>
      <w:proofErr w:type="spellEnd"/>
      <w:r>
        <w:rPr>
          <w:color w:val="000000"/>
        </w:rPr>
        <w:t xml:space="preserve"> K. B., O’Neill, S. P., Couture, T., Moreira A., Brady, D. C. (</w:t>
      </w:r>
      <w:r>
        <w:rPr>
          <w:i/>
        </w:rPr>
        <w:t>in press</w:t>
      </w:r>
      <w:r>
        <w:rPr>
          <w:color w:val="000000"/>
        </w:rPr>
        <w:t xml:space="preserve">). Does brooding prepare young for tomorrow's acidic oceans and estuaries? </w:t>
      </w:r>
      <w:r>
        <w:rPr>
          <w:i/>
          <w:color w:val="000000"/>
        </w:rPr>
        <w:t>Journal of Shellfish Research.</w:t>
      </w:r>
    </w:p>
    <w:p w14:paraId="0E85714D"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72">
        <w:r w:rsidR="001554ED">
          <w:rPr>
            <w:color w:val="000000"/>
          </w:rPr>
          <w:t xml:space="preserve">Griffith, A. W., &amp; Gobler, C. J. (2017). Transgenerational exposure of North Atlantic bivalves to ocean acidification renders offspring more vulnerable to low pH and additional stressors. </w:t>
        </w:r>
      </w:hyperlink>
      <w:hyperlink r:id="rId273">
        <w:r w:rsidR="001554ED">
          <w:rPr>
            <w:i/>
            <w:color w:val="000000"/>
          </w:rPr>
          <w:t>Scientific Reports</w:t>
        </w:r>
      </w:hyperlink>
      <w:hyperlink r:id="rId274">
        <w:r w:rsidR="001554ED">
          <w:rPr>
            <w:color w:val="000000"/>
          </w:rPr>
          <w:t xml:space="preserve">, </w:t>
        </w:r>
      </w:hyperlink>
      <w:hyperlink r:id="rId275">
        <w:r w:rsidR="001554ED">
          <w:rPr>
            <w:b/>
            <w:color w:val="000000"/>
          </w:rPr>
          <w:t>7</w:t>
        </w:r>
      </w:hyperlink>
      <w:hyperlink r:id="rId276">
        <w:r w:rsidR="001554ED">
          <w:rPr>
            <w:color w:val="000000"/>
          </w:rPr>
          <w:t>(1), 11394. https://doi.org/</w:t>
        </w:r>
      </w:hyperlink>
      <w:hyperlink r:id="rId277">
        <w:r w:rsidR="001554ED">
          <w:rPr>
            <w:color w:val="000000"/>
          </w:rPr>
          <w:t>10.1038/s41598-017-11442-3</w:t>
        </w:r>
      </w:hyperlink>
    </w:p>
    <w:p w14:paraId="30584BE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78">
        <w:r w:rsidR="001554ED">
          <w:rPr>
            <w:color w:val="000000"/>
          </w:rPr>
          <w:t xml:space="preserve">Heare, J. E., Blake, B., Davis, J. P., Vadopalas, B., &amp; Roberts, S. B. (2017). Evidence of Ostrea lurida Carpenter, 1864, population structure in Puget Sound, WA, USA. </w:t>
        </w:r>
      </w:hyperlink>
      <w:hyperlink r:id="rId279">
        <w:r w:rsidR="001554ED">
          <w:rPr>
            <w:i/>
            <w:color w:val="000000"/>
          </w:rPr>
          <w:t xml:space="preserve">Marine Ecology </w:t>
        </w:r>
      </w:hyperlink>
      <w:hyperlink r:id="rId280">
        <w:r w:rsidR="001554ED">
          <w:rPr>
            <w:color w:val="000000"/>
          </w:rPr>
          <w:t xml:space="preserve">, </w:t>
        </w:r>
      </w:hyperlink>
      <w:hyperlink r:id="rId281">
        <w:r w:rsidR="001554ED">
          <w:rPr>
            <w:b/>
            <w:color w:val="000000"/>
          </w:rPr>
          <w:t>38</w:t>
        </w:r>
      </w:hyperlink>
      <w:hyperlink r:id="rId282">
        <w:r w:rsidR="001554ED">
          <w:rPr>
            <w:color w:val="000000"/>
          </w:rPr>
          <w:t>(5). https://doi.org/</w:t>
        </w:r>
      </w:hyperlink>
      <w:hyperlink r:id="rId283">
        <w:r w:rsidR="001554ED">
          <w:rPr>
            <w:color w:val="000000"/>
          </w:rPr>
          <w:t>10.1111/maec.12458</w:t>
        </w:r>
      </w:hyperlink>
    </w:p>
    <w:p w14:paraId="46638CFE"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84">
        <w:r w:rsidR="001554ED">
          <w:rPr>
            <w:color w:val="000000"/>
          </w:rPr>
          <w:t xml:space="preserve">Heare, J. E., White, S. J., Vadopalas, B., &amp; Roberts, S. B. (2018). Differential response to stress in Ostrea lurida as measured by gene expression. </w:t>
        </w:r>
      </w:hyperlink>
      <w:hyperlink r:id="rId285">
        <w:r w:rsidR="001554ED">
          <w:rPr>
            <w:i/>
            <w:color w:val="000000"/>
          </w:rPr>
          <w:t>PeerJ</w:t>
        </w:r>
      </w:hyperlink>
      <w:hyperlink r:id="rId286">
        <w:r w:rsidR="001554ED">
          <w:rPr>
            <w:color w:val="000000"/>
          </w:rPr>
          <w:t xml:space="preserve">, </w:t>
        </w:r>
      </w:hyperlink>
      <w:hyperlink r:id="rId287">
        <w:r w:rsidR="001554ED">
          <w:rPr>
            <w:b/>
            <w:color w:val="000000"/>
          </w:rPr>
          <w:t>6</w:t>
        </w:r>
      </w:hyperlink>
      <w:hyperlink r:id="rId288">
        <w:r w:rsidR="001554ED">
          <w:rPr>
            <w:color w:val="000000"/>
          </w:rPr>
          <w:t>, e4261. https://doi.org/</w:t>
        </w:r>
      </w:hyperlink>
      <w:hyperlink r:id="rId289">
        <w:r w:rsidR="001554ED">
          <w:rPr>
            <w:color w:val="000000"/>
          </w:rPr>
          <w:t>10.7717/peerj.4261</w:t>
        </w:r>
      </w:hyperlink>
    </w:p>
    <w:p w14:paraId="7424C41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90">
        <w:r w:rsidR="001554ED">
          <w:rPr>
            <w:color w:val="000000"/>
          </w:rPr>
          <w:t>Helm, M. M.</w:t>
        </w:r>
      </w:hyperlink>
      <w:hyperlink r:id="rId291">
        <w:r w:rsidR="001554ED">
          <w:t xml:space="preserve"> &amp; Bourne, N. </w:t>
        </w:r>
      </w:hyperlink>
      <w:hyperlink r:id="rId292">
        <w:r w:rsidR="001554ED">
          <w:rPr>
            <w:color w:val="000000"/>
          </w:rPr>
          <w:t xml:space="preserve">(2004). </w:t>
        </w:r>
      </w:hyperlink>
      <w:hyperlink r:id="rId293">
        <w:r w:rsidR="001554ED">
          <w:rPr>
            <w:color w:val="000000"/>
          </w:rPr>
          <w:t>Hatchery culture of bivalves: a practical manual. Food and agriculture organization of the United Nations</w:t>
        </w:r>
      </w:hyperlink>
      <w:hyperlink r:id="rId294">
        <w:r w:rsidR="001554ED">
          <w:t xml:space="preserve">. </w:t>
        </w:r>
      </w:hyperlink>
      <w:hyperlink r:id="rId295">
        <w:r w:rsidR="001554ED">
          <w:rPr>
            <w:color w:val="000000"/>
          </w:rPr>
          <w:t xml:space="preserve">Retrieved from </w:t>
        </w:r>
      </w:hyperlink>
      <w:hyperlink r:id="rId296">
        <w:r w:rsidR="001554ED">
          <w:rPr>
            <w:color w:val="000000"/>
          </w:rPr>
          <w:t>http://www.sidalc.net/cgi-bin/wxis.exe/?IsisScript=UACHBC.xis&amp;method=post&amp;formato=2&amp;cantidad=1&amp;expresion=mfn=102646</w:t>
        </w:r>
      </w:hyperlink>
    </w:p>
    <w:p w14:paraId="41837BB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97">
        <w:r w:rsidR="001554ED">
          <w:rPr>
            <w:color w:val="000000"/>
          </w:rPr>
          <w:t xml:space="preserve">Hettinger, A., Sanford, E., Hill, T. M., Lenz, E. A., Russell, A. D., &amp; Gaylord, B. (2013). Larval carry-over effects from ocean acidification persist in the natural environment. </w:t>
        </w:r>
      </w:hyperlink>
      <w:hyperlink r:id="rId298">
        <w:r w:rsidR="001554ED">
          <w:rPr>
            <w:i/>
            <w:color w:val="000000"/>
          </w:rPr>
          <w:t>Global Change Biology</w:t>
        </w:r>
      </w:hyperlink>
      <w:hyperlink r:id="rId299">
        <w:r w:rsidR="001554ED">
          <w:rPr>
            <w:color w:val="000000"/>
          </w:rPr>
          <w:t xml:space="preserve">, </w:t>
        </w:r>
      </w:hyperlink>
      <w:hyperlink r:id="rId300">
        <w:r w:rsidR="001554ED">
          <w:rPr>
            <w:i/>
            <w:color w:val="000000"/>
          </w:rPr>
          <w:t>19</w:t>
        </w:r>
      </w:hyperlink>
      <w:hyperlink r:id="rId301">
        <w:r w:rsidR="001554ED">
          <w:rPr>
            <w:color w:val="000000"/>
          </w:rPr>
          <w:t>(11), 3317–3326. Retrieved from</w:t>
        </w:r>
      </w:hyperlink>
      <w:r w:rsidR="001554ED">
        <w:t xml:space="preserve"> http://www.fao.org/3/a-y5720e.pdf</w:t>
      </w:r>
    </w:p>
    <w:p w14:paraId="6C2D57A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02">
        <w:r w:rsidR="001554ED">
          <w:rPr>
            <w:color w:val="000000"/>
          </w:rPr>
          <w:t>Hettinger, A., Sanford, E., Hill, T. M., Russell, A. D., Sato, K. N., Hoey, J.,</w:t>
        </w:r>
      </w:hyperlink>
      <w:hyperlink r:id="rId303">
        <w:r w:rsidR="001554ED">
          <w:t xml:space="preserve"> Forsch, M., Page, H. N., </w:t>
        </w:r>
      </w:hyperlink>
      <w:hyperlink r:id="rId304">
        <w:r w:rsidR="001554ED">
          <w:rPr>
            <w:color w:val="000000"/>
          </w:rPr>
          <w:t xml:space="preserve">Gaylord, B. (2012). Persistent carry-over effects of planktonic exposure to ocean acidification in the Olympia oyster. </w:t>
        </w:r>
      </w:hyperlink>
      <w:hyperlink r:id="rId305">
        <w:r w:rsidR="001554ED">
          <w:rPr>
            <w:i/>
            <w:color w:val="000000"/>
          </w:rPr>
          <w:t>Ecology</w:t>
        </w:r>
      </w:hyperlink>
      <w:hyperlink r:id="rId306">
        <w:r w:rsidR="001554ED">
          <w:rPr>
            <w:color w:val="000000"/>
          </w:rPr>
          <w:t xml:space="preserve">, </w:t>
        </w:r>
      </w:hyperlink>
      <w:hyperlink r:id="rId307">
        <w:r w:rsidR="001554ED">
          <w:rPr>
            <w:b/>
            <w:color w:val="000000"/>
          </w:rPr>
          <w:t>93</w:t>
        </w:r>
      </w:hyperlink>
      <w:hyperlink r:id="rId308">
        <w:r w:rsidR="001554ED">
          <w:rPr>
            <w:color w:val="000000"/>
          </w:rPr>
          <w:t xml:space="preserve">(12), 2758–2768. </w:t>
        </w:r>
        <w:r w:rsidR="001554ED">
          <w:rPr>
            <w:color w:val="000000"/>
          </w:rPr>
          <w:lastRenderedPageBreak/>
          <w:t>https://doi.org/</w:t>
        </w:r>
      </w:hyperlink>
      <w:hyperlink r:id="rId309">
        <w:r w:rsidR="001554ED">
          <w:rPr>
            <w:color w:val="000000"/>
          </w:rPr>
          <w:t>10.1890/12-0567.1</w:t>
        </w:r>
      </w:hyperlink>
    </w:p>
    <w:p w14:paraId="22892C9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10">
        <w:r w:rsidR="001554ED">
          <w:rPr>
            <w:color w:val="000000"/>
          </w:rPr>
          <w:t xml:space="preserve">Hopkins, A. E. (1936). Ecological Observations on Spawning and Early Larval Development in the Olympia Oyster (Ostrea Lurida). </w:t>
        </w:r>
      </w:hyperlink>
      <w:hyperlink r:id="rId311">
        <w:r w:rsidR="001554ED">
          <w:rPr>
            <w:i/>
            <w:color w:val="000000"/>
          </w:rPr>
          <w:t>Ecology</w:t>
        </w:r>
      </w:hyperlink>
      <w:hyperlink r:id="rId312">
        <w:r w:rsidR="001554ED">
          <w:rPr>
            <w:color w:val="000000"/>
          </w:rPr>
          <w:t xml:space="preserve">, </w:t>
        </w:r>
      </w:hyperlink>
      <w:hyperlink r:id="rId313">
        <w:r w:rsidR="001554ED">
          <w:rPr>
            <w:b/>
            <w:color w:val="000000"/>
          </w:rPr>
          <w:t>17</w:t>
        </w:r>
      </w:hyperlink>
      <w:hyperlink r:id="rId314">
        <w:r w:rsidR="001554ED">
          <w:rPr>
            <w:color w:val="000000"/>
          </w:rPr>
          <w:t>(4), 551–566. https://doi.org/</w:t>
        </w:r>
      </w:hyperlink>
      <w:hyperlink r:id="rId315">
        <w:r w:rsidR="001554ED">
          <w:rPr>
            <w:color w:val="000000"/>
          </w:rPr>
          <w:t>10.2307/1932760</w:t>
        </w:r>
      </w:hyperlink>
    </w:p>
    <w:p w14:paraId="037F6A7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16">
        <w:r w:rsidR="001554ED">
          <w:rPr>
            <w:color w:val="000000"/>
          </w:rPr>
          <w:t xml:space="preserve">Hopkins, A. E. (1937). Experimental observations on spawning, larval development, and setting in the </w:t>
        </w:r>
        <w:proofErr w:type="spellStart"/>
        <w:r w:rsidR="001554ED">
          <w:rPr>
            <w:color w:val="000000"/>
          </w:rPr>
          <w:t>olympia</w:t>
        </w:r>
        <w:proofErr w:type="spellEnd"/>
        <w:r w:rsidR="001554ED">
          <w:rPr>
            <w:color w:val="000000"/>
          </w:rPr>
          <w:t xml:space="preserve"> oyster. </w:t>
        </w:r>
      </w:hyperlink>
      <w:hyperlink r:id="rId317">
        <w:r w:rsidR="001554ED">
          <w:rPr>
            <w:i/>
            <w:color w:val="000000"/>
          </w:rPr>
          <w:t>United States Bureau of Fisheries Bulletin</w:t>
        </w:r>
      </w:hyperlink>
      <w:hyperlink r:id="rId318">
        <w:r w:rsidR="001554ED">
          <w:rPr>
            <w:color w:val="000000"/>
          </w:rPr>
          <w:t>.</w:t>
        </w:r>
      </w:hyperlink>
      <w:r w:rsidR="001554ED">
        <w:t xml:space="preserve"> 48:438–503.</w:t>
      </w:r>
    </w:p>
    <w:p w14:paraId="4A23AB52"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 xml:space="preserve">IPCC, 2013: Climate Change 2013: The Physical Science Basis. Contribution of Working Group I to the Fifth Assessment Report of the Intergovernmental Panel on Climate Change [Stocker, T.F., D. Qin, G.-K. Plattner, M. </w:t>
      </w:r>
      <w:proofErr w:type="spellStart"/>
      <w:r>
        <w:rPr>
          <w:color w:val="000000"/>
        </w:rPr>
        <w:t>Tignor</w:t>
      </w:r>
      <w:proofErr w:type="spellEnd"/>
      <w:r>
        <w:rPr>
          <w:color w:val="000000"/>
        </w:rPr>
        <w:t xml:space="preserve">, S.K. Allen, J. </w:t>
      </w:r>
      <w:proofErr w:type="spellStart"/>
      <w:r>
        <w:rPr>
          <w:color w:val="000000"/>
        </w:rPr>
        <w:t>Boschung</w:t>
      </w:r>
      <w:proofErr w:type="spellEnd"/>
      <w:r>
        <w:rPr>
          <w:color w:val="000000"/>
        </w:rPr>
        <w:t xml:space="preserve">, A. </w:t>
      </w:r>
      <w:proofErr w:type="spellStart"/>
      <w:r>
        <w:rPr>
          <w:color w:val="000000"/>
        </w:rPr>
        <w:t>Nauels</w:t>
      </w:r>
      <w:proofErr w:type="spellEnd"/>
      <w:r>
        <w:rPr>
          <w:color w:val="000000"/>
        </w:rPr>
        <w:t>, Y. Xia, V. Bex and P.M. Midgley (eds.)]. Cambridge University Press, Cambridge, United Kingdom and New York, NY, USA, 1535 pp, doi:10.1017/CBO9781107415324.</w:t>
      </w:r>
    </w:p>
    <w:p w14:paraId="5570580E"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19">
        <w:r w:rsidR="001554ED">
          <w:rPr>
            <w:color w:val="000000"/>
          </w:rPr>
          <w:t xml:space="preserve">Joesoef, A., Huang, W.-J., Gao, Y., &amp; Cai, W.-J. (2015). Air–water fluxes and sources of carbon dioxide in the Delaware Estuary: spatial and seasonal variability. </w:t>
        </w:r>
      </w:hyperlink>
      <w:hyperlink r:id="rId320">
        <w:r w:rsidR="001554ED">
          <w:rPr>
            <w:i/>
            <w:color w:val="000000"/>
          </w:rPr>
          <w:t>Biogeosciences</w:t>
        </w:r>
      </w:hyperlink>
      <w:hyperlink r:id="rId321">
        <w:r w:rsidR="001554ED">
          <w:rPr>
            <w:color w:val="000000"/>
          </w:rPr>
          <w:t xml:space="preserve">, </w:t>
        </w:r>
      </w:hyperlink>
      <w:hyperlink r:id="rId322">
        <w:r w:rsidR="001554ED">
          <w:rPr>
            <w:b/>
            <w:color w:val="000000"/>
          </w:rPr>
          <w:t>12</w:t>
        </w:r>
      </w:hyperlink>
      <w:hyperlink r:id="rId323">
        <w:r w:rsidR="001554ED">
          <w:rPr>
            <w:color w:val="000000"/>
          </w:rPr>
          <w:t>(20), 6085–6101. https://doi.org/</w:t>
        </w:r>
      </w:hyperlink>
      <w:hyperlink r:id="rId324">
        <w:r w:rsidR="001554ED">
          <w:rPr>
            <w:color w:val="000000"/>
          </w:rPr>
          <w:t>10.5194/bg-12-6085-2015</w:t>
        </w:r>
      </w:hyperlink>
    </w:p>
    <w:p w14:paraId="51EF072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25">
        <w:r w:rsidR="001554ED">
          <w:rPr>
            <w:color w:val="000000"/>
          </w:rPr>
          <w:t xml:space="preserve">Joyce, A., Holthuis, T. D., Charrier, G., &amp; Lindegarth, S. (2013). Experimental Effects of Temperature and Photoperiod on Synchrony of Gametogenesis and Sex Ratio in the European Oyster Ostrea edulis ( Linnaeus ). </w:t>
        </w:r>
      </w:hyperlink>
      <w:hyperlink r:id="rId326">
        <w:r w:rsidR="001554ED">
          <w:rPr>
            <w:i/>
            <w:color w:val="000000"/>
          </w:rPr>
          <w:t>Journal of Shellfish Research</w:t>
        </w:r>
      </w:hyperlink>
      <w:hyperlink r:id="rId327">
        <w:r w:rsidR="001554ED">
          <w:rPr>
            <w:color w:val="000000"/>
          </w:rPr>
          <w:t xml:space="preserve">, </w:t>
        </w:r>
      </w:hyperlink>
      <w:hyperlink r:id="rId328">
        <w:r w:rsidR="001554ED">
          <w:rPr>
            <w:b/>
            <w:color w:val="000000"/>
          </w:rPr>
          <w:t>32</w:t>
        </w:r>
      </w:hyperlink>
      <w:hyperlink r:id="rId329">
        <w:r w:rsidR="001554ED">
          <w:rPr>
            <w:color w:val="000000"/>
          </w:rPr>
          <w:t>(2), 447–458. https://doi.org/</w:t>
        </w:r>
      </w:hyperlink>
      <w:hyperlink r:id="rId330">
        <w:r w:rsidR="001554ED">
          <w:rPr>
            <w:color w:val="000000"/>
          </w:rPr>
          <w:t>10.2983/035.032.0225</w:t>
        </w:r>
      </w:hyperlink>
    </w:p>
    <w:p w14:paraId="59F3070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31">
        <w:r w:rsidR="001554ED">
          <w:rPr>
            <w:color w:val="000000"/>
          </w:rPr>
          <w:t xml:space="preserve">Kelly, M. W., Padilla-Gamiño, J. L., &amp; Hofmann, G. E. (2013). Natural variation and the capacity to adapt to ocean acidification in the keystone sea urchin Strongylocentrotus purpuratus. </w:t>
        </w:r>
      </w:hyperlink>
      <w:hyperlink r:id="rId332">
        <w:r w:rsidR="001554ED">
          <w:rPr>
            <w:i/>
            <w:color w:val="000000"/>
          </w:rPr>
          <w:t>Global Change Biology</w:t>
        </w:r>
      </w:hyperlink>
      <w:hyperlink r:id="rId333">
        <w:r w:rsidR="001554ED">
          <w:rPr>
            <w:color w:val="000000"/>
          </w:rPr>
          <w:t xml:space="preserve">, </w:t>
        </w:r>
      </w:hyperlink>
      <w:hyperlink r:id="rId334">
        <w:r w:rsidR="001554ED">
          <w:rPr>
            <w:b/>
            <w:color w:val="000000"/>
          </w:rPr>
          <w:t>19</w:t>
        </w:r>
      </w:hyperlink>
      <w:hyperlink r:id="rId335">
        <w:r w:rsidR="001554ED">
          <w:rPr>
            <w:color w:val="000000"/>
          </w:rPr>
          <w:t>(8), 2536–2546. https://doi.org/</w:t>
        </w:r>
      </w:hyperlink>
      <w:hyperlink r:id="rId336">
        <w:r w:rsidR="001554ED">
          <w:rPr>
            <w:color w:val="000000"/>
          </w:rPr>
          <w:t>10.1111/gcb.12251</w:t>
        </w:r>
      </w:hyperlink>
    </w:p>
    <w:p w14:paraId="5B60EAB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37">
        <w:r w:rsidR="001554ED">
          <w:rPr>
            <w:color w:val="000000"/>
          </w:rPr>
          <w:t xml:space="preserve">Kong, H., Jiang, X., Clements, J. C., Wang, T., Huang, X., Shang, Y., </w:t>
        </w:r>
      </w:hyperlink>
      <w:hyperlink r:id="rId338">
        <w:r w:rsidR="001554ED">
          <w:t xml:space="preserve">Chen, J., Hu, M., </w:t>
        </w:r>
      </w:hyperlink>
      <w:hyperlink r:id="rId339">
        <w:r w:rsidR="001554ED">
          <w:rPr>
            <w:color w:val="000000"/>
          </w:rPr>
          <w:t xml:space="preserve">Wang, Y. (2019). Transgenerational effects of short-term exposure to acidification and hypoxia on </w:t>
        </w:r>
        <w:r w:rsidR="001554ED">
          <w:rPr>
            <w:color w:val="000000"/>
          </w:rPr>
          <w:lastRenderedPageBreak/>
          <w:t xml:space="preserve">early developmental traits of the mussel Mytilus edulis. </w:t>
        </w:r>
      </w:hyperlink>
      <w:hyperlink r:id="rId340">
        <w:r w:rsidR="001554ED">
          <w:rPr>
            <w:i/>
            <w:color w:val="000000"/>
          </w:rPr>
          <w:t>Marine Environmental Research</w:t>
        </w:r>
      </w:hyperlink>
      <w:hyperlink r:id="rId341">
        <w:r w:rsidR="001554ED">
          <w:rPr>
            <w:color w:val="000000"/>
          </w:rPr>
          <w:t xml:space="preserve">, </w:t>
        </w:r>
      </w:hyperlink>
      <w:hyperlink r:id="rId342">
        <w:r w:rsidR="001554ED">
          <w:rPr>
            <w:b/>
            <w:color w:val="000000"/>
          </w:rPr>
          <w:t>145</w:t>
        </w:r>
      </w:hyperlink>
      <w:hyperlink r:id="rId343">
        <w:r w:rsidR="001554ED">
          <w:rPr>
            <w:color w:val="000000"/>
          </w:rPr>
          <w:t>, 73–80. https://doi.org/</w:t>
        </w:r>
      </w:hyperlink>
      <w:hyperlink r:id="rId344">
        <w:r w:rsidR="001554ED">
          <w:rPr>
            <w:color w:val="000000"/>
          </w:rPr>
          <w:t>10.1016/j.marenvres.2019.02.011</w:t>
        </w:r>
      </w:hyperlink>
    </w:p>
    <w:p w14:paraId="301A16A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45">
        <w:r w:rsidR="001554ED">
          <w:rPr>
            <w:color w:val="000000"/>
          </w:rPr>
          <w:t>Kurihara, H. (2008). Effects of CO</w:t>
        </w:r>
      </w:hyperlink>
      <w:hyperlink r:id="rId346">
        <w:r w:rsidR="001554ED">
          <w:rPr>
            <w:color w:val="000000"/>
            <w:vertAlign w:val="subscript"/>
          </w:rPr>
          <w:t>2</w:t>
        </w:r>
      </w:hyperlink>
      <w:hyperlink r:id="rId347">
        <w:r w:rsidR="001554ED">
          <w:rPr>
            <w:color w:val="000000"/>
          </w:rPr>
          <w:t xml:space="preserve">-driven ocean acidification on the early developmental stages of invertebrates. </w:t>
        </w:r>
      </w:hyperlink>
      <w:hyperlink r:id="rId348">
        <w:r w:rsidR="001554ED">
          <w:rPr>
            <w:i/>
            <w:color w:val="000000"/>
          </w:rPr>
          <w:t>Marine Ecology Progress Series</w:t>
        </w:r>
      </w:hyperlink>
      <w:hyperlink r:id="rId349">
        <w:r w:rsidR="001554ED">
          <w:rPr>
            <w:color w:val="000000"/>
          </w:rPr>
          <w:t>,</w:t>
        </w:r>
      </w:hyperlink>
      <w:hyperlink r:id="rId350">
        <w:r w:rsidR="001554ED">
          <w:rPr>
            <w:b/>
            <w:color w:val="000000"/>
          </w:rPr>
          <w:t xml:space="preserve"> 373</w:t>
        </w:r>
      </w:hyperlink>
      <w:hyperlink r:id="rId351">
        <w:r w:rsidR="001554ED">
          <w:rPr>
            <w:color w:val="000000"/>
          </w:rPr>
          <w:t>, 275–284. https://doi.org/</w:t>
        </w:r>
      </w:hyperlink>
      <w:hyperlink r:id="rId352">
        <w:r w:rsidR="001554ED">
          <w:rPr>
            <w:color w:val="000000"/>
          </w:rPr>
          <w:t>10.3354/meps07802</w:t>
        </w:r>
      </w:hyperlink>
    </w:p>
    <w:p w14:paraId="73E49F4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53">
        <w:r w:rsidR="001554ED">
          <w:rPr>
            <w:color w:val="000000"/>
          </w:rPr>
          <w:t xml:space="preserve">Loosanoff, V. L. (1942). Seasonal gonadal changes in the adult oysters, Ostrea virginica, of Long Island Sound. </w:t>
        </w:r>
      </w:hyperlink>
      <w:hyperlink r:id="rId354">
        <w:r w:rsidR="001554ED">
          <w:rPr>
            <w:i/>
            <w:color w:val="000000"/>
          </w:rPr>
          <w:t>The Biological Bulletin</w:t>
        </w:r>
      </w:hyperlink>
      <w:hyperlink r:id="rId355">
        <w:r w:rsidR="001554ED">
          <w:rPr>
            <w:color w:val="000000"/>
          </w:rPr>
          <w:t xml:space="preserve">, </w:t>
        </w:r>
      </w:hyperlink>
      <w:hyperlink r:id="rId356">
        <w:r w:rsidR="001554ED">
          <w:rPr>
            <w:b/>
            <w:color w:val="000000"/>
          </w:rPr>
          <w:t>82</w:t>
        </w:r>
      </w:hyperlink>
      <w:hyperlink r:id="rId357">
        <w:r w:rsidR="001554ED">
          <w:rPr>
            <w:color w:val="000000"/>
          </w:rPr>
          <w:t>(2), 195–206. https://doi.org/</w:t>
        </w:r>
      </w:hyperlink>
      <w:hyperlink r:id="rId358">
        <w:r w:rsidR="001554ED">
          <w:rPr>
            <w:color w:val="000000"/>
          </w:rPr>
          <w:t>10.2307/1538070</w:t>
        </w:r>
      </w:hyperlink>
    </w:p>
    <w:p w14:paraId="24C0062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59">
        <w:r w:rsidR="001554ED">
          <w:rPr>
            <w:color w:val="000000"/>
          </w:rPr>
          <w:t xml:space="preserve">Maneiro, V., Pérez-Parallé, M. L., Pazos, A. J., Silva, A., &amp; Sánchez, J. L. (2016). Combined Effects of Temperature and Photoperiod on the Conditioning of the Flat Oyster (Ostrea edulis [Linnaeus, 1758]) in Winter. </w:t>
        </w:r>
      </w:hyperlink>
      <w:hyperlink r:id="rId360">
        <w:r w:rsidR="001554ED">
          <w:rPr>
            <w:i/>
            <w:color w:val="000000"/>
          </w:rPr>
          <w:t>Journal of Shellfish Research</w:t>
        </w:r>
      </w:hyperlink>
      <w:hyperlink r:id="rId361">
        <w:r w:rsidR="001554ED">
          <w:rPr>
            <w:color w:val="000000"/>
          </w:rPr>
          <w:t xml:space="preserve">, </w:t>
        </w:r>
      </w:hyperlink>
      <w:hyperlink r:id="rId362">
        <w:r w:rsidR="001554ED">
          <w:rPr>
            <w:b/>
            <w:color w:val="000000"/>
          </w:rPr>
          <w:t>35</w:t>
        </w:r>
      </w:hyperlink>
      <w:hyperlink r:id="rId363">
        <w:r w:rsidR="001554ED">
          <w:rPr>
            <w:color w:val="000000"/>
          </w:rPr>
          <w:t>(1), 137–141. https://doi.org/</w:t>
        </w:r>
      </w:hyperlink>
      <w:hyperlink r:id="rId364">
        <w:r w:rsidR="001554ED">
          <w:rPr>
            <w:color w:val="000000"/>
          </w:rPr>
          <w:t>10.2983/035.035.0115</w:t>
        </w:r>
      </w:hyperlink>
    </w:p>
    <w:p w14:paraId="75B883B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65">
        <w:r w:rsidR="001554ED">
          <w:rPr>
            <w:color w:val="000000"/>
          </w:rPr>
          <w:t xml:space="preserve">Massamba-N’Siala, G., Prevedelli, D., &amp; Simonini, R. (2014). Trans-generational plasticity in physiological thermal tolerance is modulated by maternal pre-reproductive environment in the polychaete Ophryotrocha labronica. </w:t>
        </w:r>
      </w:hyperlink>
      <w:hyperlink r:id="rId366">
        <w:r w:rsidR="001554ED">
          <w:rPr>
            <w:i/>
            <w:color w:val="000000"/>
          </w:rPr>
          <w:t>The Journal of Experimental Biology</w:t>
        </w:r>
      </w:hyperlink>
      <w:hyperlink r:id="rId367">
        <w:r w:rsidR="001554ED">
          <w:rPr>
            <w:color w:val="000000"/>
          </w:rPr>
          <w:t xml:space="preserve">, </w:t>
        </w:r>
      </w:hyperlink>
      <w:hyperlink r:id="rId368">
        <w:r w:rsidR="001554ED">
          <w:rPr>
            <w:b/>
            <w:color w:val="000000"/>
          </w:rPr>
          <w:t>217</w:t>
        </w:r>
      </w:hyperlink>
      <w:hyperlink r:id="rId369">
        <w:r w:rsidR="001554ED">
          <w:rPr>
            <w:color w:val="000000"/>
          </w:rPr>
          <w:t>(Pt 11), 2004–2012. https://doi.org/</w:t>
        </w:r>
      </w:hyperlink>
      <w:hyperlink r:id="rId370">
        <w:r w:rsidR="001554ED">
          <w:rPr>
            <w:color w:val="000000"/>
          </w:rPr>
          <w:t>10.1242/jeb.094474</w:t>
        </w:r>
      </w:hyperlink>
    </w:p>
    <w:p w14:paraId="42A11DB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71">
        <w:r w:rsidR="001554ED">
          <w:rPr>
            <w:color w:val="000000"/>
          </w:rPr>
          <w:t xml:space="preserve">Mathieu, M., &amp; Lubet, P. (1993). Storage tissue metabolism and reproduction in marine bivalves—a brief review. </w:t>
        </w:r>
      </w:hyperlink>
      <w:hyperlink r:id="rId372">
        <w:r w:rsidR="001554ED">
          <w:rPr>
            <w:i/>
            <w:color w:val="000000"/>
          </w:rPr>
          <w:t>Invertebrate Reproduction &amp; Development</w:t>
        </w:r>
      </w:hyperlink>
      <w:hyperlink r:id="rId373">
        <w:r w:rsidR="001554ED">
          <w:rPr>
            <w:color w:val="000000"/>
          </w:rPr>
          <w:t xml:space="preserve">, </w:t>
        </w:r>
      </w:hyperlink>
      <w:hyperlink r:id="rId374">
        <w:r w:rsidR="001554ED">
          <w:rPr>
            <w:b/>
            <w:color w:val="000000"/>
          </w:rPr>
          <w:t>23</w:t>
        </w:r>
      </w:hyperlink>
      <w:hyperlink r:id="rId375">
        <w:r w:rsidR="001554ED">
          <w:rPr>
            <w:color w:val="000000"/>
          </w:rPr>
          <w:t>(2-3), 123–129. https://doi.org/</w:t>
        </w:r>
      </w:hyperlink>
      <w:hyperlink r:id="rId376">
        <w:r w:rsidR="001554ED">
          <w:rPr>
            <w:color w:val="000000"/>
          </w:rPr>
          <w:t>10.1080/07924259.1993.9672303</w:t>
        </w:r>
      </w:hyperlink>
    </w:p>
    <w:p w14:paraId="39FE4F4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77">
        <w:r w:rsidR="001554ED">
          <w:rPr>
            <w:color w:val="000000"/>
          </w:rPr>
          <w:t xml:space="preserve">Maynard, A., Bible, J. M., Pespeni, M. H., Sanford, E., &amp; Evans, T. G. (2018). Transcriptomic responses to extreme low salinity among locally adapted populations of Olympia oyster (Ostrea lurida). </w:t>
        </w:r>
      </w:hyperlink>
      <w:hyperlink r:id="rId378">
        <w:r w:rsidR="001554ED">
          <w:rPr>
            <w:i/>
            <w:color w:val="000000"/>
          </w:rPr>
          <w:t>Molecular Ecology</w:t>
        </w:r>
      </w:hyperlink>
      <w:hyperlink r:id="rId379">
        <w:r w:rsidR="001554ED">
          <w:rPr>
            <w:color w:val="000000"/>
          </w:rPr>
          <w:t xml:space="preserve">, </w:t>
        </w:r>
      </w:hyperlink>
      <w:hyperlink r:id="rId380">
        <w:r w:rsidR="001554ED">
          <w:rPr>
            <w:b/>
            <w:color w:val="000000"/>
          </w:rPr>
          <w:t>27</w:t>
        </w:r>
      </w:hyperlink>
      <w:hyperlink r:id="rId381">
        <w:r w:rsidR="001554ED">
          <w:rPr>
            <w:color w:val="000000"/>
          </w:rPr>
          <w:t>(21), 4225–4240. https://doi.org/</w:t>
        </w:r>
      </w:hyperlink>
      <w:hyperlink r:id="rId382">
        <w:r w:rsidR="001554ED">
          <w:rPr>
            <w:color w:val="000000"/>
          </w:rPr>
          <w:t>10.1111/mec.14863</w:t>
        </w:r>
      </w:hyperlink>
    </w:p>
    <w:p w14:paraId="6C34F192"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83">
        <w:r w:rsidR="001554ED">
          <w:rPr>
            <w:color w:val="000000"/>
          </w:rPr>
          <w:t xml:space="preserve">McGrath, T., McGovern, E., Gregory, C., &amp; Cave, R. R. (2019). Local drivers of the seasonal carbonate cycle across four contrasting coastal systems. </w:t>
        </w:r>
      </w:hyperlink>
      <w:hyperlink r:id="rId384">
        <w:r w:rsidR="001554ED">
          <w:rPr>
            <w:i/>
            <w:color w:val="000000"/>
          </w:rPr>
          <w:t xml:space="preserve">Regional Studies in Marine </w:t>
        </w:r>
        <w:r w:rsidR="001554ED">
          <w:rPr>
            <w:i/>
            <w:color w:val="000000"/>
          </w:rPr>
          <w:lastRenderedPageBreak/>
          <w:t>Science</w:t>
        </w:r>
      </w:hyperlink>
      <w:hyperlink r:id="rId385">
        <w:r w:rsidR="001554ED">
          <w:rPr>
            <w:color w:val="000000"/>
          </w:rPr>
          <w:t xml:space="preserve">, </w:t>
        </w:r>
      </w:hyperlink>
      <w:hyperlink r:id="rId386">
        <w:r w:rsidR="001554ED">
          <w:rPr>
            <w:b/>
            <w:color w:val="000000"/>
          </w:rPr>
          <w:t>30</w:t>
        </w:r>
      </w:hyperlink>
      <w:hyperlink r:id="rId387">
        <w:r w:rsidR="001554ED">
          <w:rPr>
            <w:color w:val="000000"/>
          </w:rPr>
          <w:t xml:space="preserve">, </w:t>
        </w:r>
      </w:hyperlink>
      <w:hyperlink r:id="rId388">
        <w:r w:rsidR="001554ED">
          <w:rPr>
            <w:color w:val="000000"/>
          </w:rPr>
          <w:t>100733</w:t>
        </w:r>
      </w:hyperlink>
      <w:hyperlink r:id="rId389">
        <w:r w:rsidR="001554ED">
          <w:rPr>
            <w:color w:val="000000"/>
          </w:rPr>
          <w:t>. https://doi.org/</w:t>
        </w:r>
      </w:hyperlink>
      <w:hyperlink r:id="rId390">
        <w:r w:rsidR="001554ED">
          <w:rPr>
            <w:color w:val="000000"/>
          </w:rPr>
          <w:t>10.1016/j.rsma.2019.100733</w:t>
        </w:r>
      </w:hyperlink>
    </w:p>
    <w:p w14:paraId="46245B82"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91">
        <w:r w:rsidR="001554ED">
          <w:rPr>
            <w:color w:val="000000"/>
          </w:rPr>
          <w:t xml:space="preserve">McGraw, K. A. (2009). The Olympia Oyster, Ostrea lurida Carpenter 1864 Along the West Coast of North America. </w:t>
        </w:r>
      </w:hyperlink>
      <w:hyperlink r:id="rId392">
        <w:r w:rsidR="001554ED">
          <w:rPr>
            <w:i/>
            <w:color w:val="000000"/>
          </w:rPr>
          <w:t>Journal of Shellfish Research</w:t>
        </w:r>
      </w:hyperlink>
      <w:hyperlink r:id="rId393">
        <w:r w:rsidR="001554ED">
          <w:rPr>
            <w:color w:val="000000"/>
          </w:rPr>
          <w:t xml:space="preserve">, </w:t>
        </w:r>
      </w:hyperlink>
      <w:hyperlink r:id="rId394">
        <w:r w:rsidR="001554ED">
          <w:rPr>
            <w:b/>
            <w:color w:val="000000"/>
          </w:rPr>
          <w:t>28</w:t>
        </w:r>
      </w:hyperlink>
      <w:hyperlink r:id="rId395">
        <w:r w:rsidR="001554ED">
          <w:rPr>
            <w:color w:val="000000"/>
          </w:rPr>
          <w:t>(1), 5–10. https://doi.org/</w:t>
        </w:r>
      </w:hyperlink>
      <w:hyperlink r:id="rId396">
        <w:r w:rsidR="001554ED">
          <w:rPr>
            <w:color w:val="000000"/>
          </w:rPr>
          <w:t>10.2983/035.028.0110</w:t>
        </w:r>
      </w:hyperlink>
    </w:p>
    <w:p w14:paraId="7BD77299"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97">
        <w:r w:rsidR="001554ED">
          <w:rPr>
            <w:color w:val="000000"/>
          </w:rPr>
          <w:t xml:space="preserve">Oates, M. (2013). </w:t>
        </w:r>
      </w:hyperlink>
      <w:hyperlink r:id="rId398">
        <w:r w:rsidR="001554ED">
          <w:rPr>
            <w:i/>
            <w:color w:val="000000"/>
          </w:rPr>
          <w:t xml:space="preserve">Observations of gonad structure and gametogenic timing in a recovering population of </w:t>
        </w:r>
        <w:proofErr w:type="spellStart"/>
        <w:r w:rsidR="001554ED">
          <w:rPr>
            <w:i/>
            <w:color w:val="000000"/>
          </w:rPr>
          <w:t>Ostrea</w:t>
        </w:r>
        <w:proofErr w:type="spellEnd"/>
        <w:r w:rsidR="001554ED">
          <w:rPr>
            <w:i/>
            <w:color w:val="000000"/>
          </w:rPr>
          <w:t xml:space="preserve"> </w:t>
        </w:r>
        <w:proofErr w:type="spellStart"/>
        <w:r w:rsidR="001554ED">
          <w:rPr>
            <w:i/>
            <w:color w:val="000000"/>
          </w:rPr>
          <w:t>lurida</w:t>
        </w:r>
        <w:proofErr w:type="spellEnd"/>
        <w:r w:rsidR="001554ED">
          <w:rPr>
            <w:i/>
            <w:color w:val="000000"/>
          </w:rPr>
          <w:t xml:space="preserve"> (Carpenter 1864)</w:t>
        </w:r>
      </w:hyperlink>
      <w:hyperlink r:id="rId399">
        <w:r w:rsidR="001554ED">
          <w:rPr>
            <w:color w:val="000000"/>
          </w:rPr>
          <w:t xml:space="preserve"> (</w:t>
        </w:r>
      </w:hyperlink>
      <w:hyperlink r:id="rId400">
        <w:r w:rsidR="001554ED">
          <w:t>MS</w:t>
        </w:r>
      </w:hyperlink>
      <w:hyperlink r:id="rId401">
        <w:r w:rsidR="001554ED">
          <w:rPr>
            <w:color w:val="000000"/>
          </w:rPr>
          <w:t xml:space="preserve"> </w:t>
        </w:r>
      </w:hyperlink>
      <w:hyperlink r:id="rId402">
        <w:r w:rsidR="001554ED">
          <w:t>thesis</w:t>
        </w:r>
      </w:hyperlink>
      <w:hyperlink r:id="rId403">
        <w:r w:rsidR="001554ED">
          <w:rPr>
            <w:color w:val="000000"/>
          </w:rPr>
          <w:t>). University of Oregon, Eugene, OR 66 pp.</w:t>
        </w:r>
      </w:hyperlink>
    </w:p>
    <w:p w14:paraId="135458C3" w14:textId="77777777" w:rsidR="00D64A77" w:rsidRDefault="001F5BDB" w:rsidP="00C56A3D">
      <w:pPr>
        <w:widowControl w:val="0"/>
        <w:pBdr>
          <w:top w:val="nil"/>
          <w:left w:val="nil"/>
          <w:bottom w:val="nil"/>
          <w:right w:val="nil"/>
          <w:between w:val="nil"/>
        </w:pBdr>
        <w:spacing w:line="480" w:lineRule="auto"/>
        <w:ind w:left="480" w:hanging="480"/>
      </w:pPr>
      <w:hyperlink r:id="rId404">
        <w:r w:rsidR="001554ED">
          <w:t xml:space="preserve">Parker, L. M., Ross, P. M., &amp; O’Connor, W. A. (2011). Populations of the Sydney rock oyster, Saccostrea glomerata, vary in response to ocean acidification. </w:t>
        </w:r>
      </w:hyperlink>
      <w:hyperlink r:id="rId405">
        <w:r w:rsidR="001554ED">
          <w:rPr>
            <w:i/>
          </w:rPr>
          <w:t>Marine Biology</w:t>
        </w:r>
      </w:hyperlink>
      <w:hyperlink r:id="rId406">
        <w:r w:rsidR="001554ED">
          <w:t xml:space="preserve">, </w:t>
        </w:r>
      </w:hyperlink>
      <w:hyperlink r:id="rId407">
        <w:r w:rsidR="001554ED">
          <w:rPr>
            <w:b/>
          </w:rPr>
          <w:t>158</w:t>
        </w:r>
      </w:hyperlink>
      <w:hyperlink r:id="rId408">
        <w:r w:rsidR="001554ED">
          <w:t>(3), 689–697. https://doi.org/</w:t>
        </w:r>
      </w:hyperlink>
      <w:hyperlink r:id="rId409">
        <w:r w:rsidR="001554ED">
          <w:t>10.1007/s00227-010-1592-4</w:t>
        </w:r>
      </w:hyperlink>
    </w:p>
    <w:p w14:paraId="25DDEA03" w14:textId="77777777" w:rsidR="00D64A77" w:rsidRDefault="001F5BDB" w:rsidP="00C56A3D">
      <w:pPr>
        <w:widowControl w:val="0"/>
        <w:pBdr>
          <w:top w:val="nil"/>
          <w:left w:val="nil"/>
          <w:bottom w:val="nil"/>
          <w:right w:val="nil"/>
          <w:between w:val="nil"/>
        </w:pBdr>
        <w:spacing w:line="480" w:lineRule="auto"/>
        <w:ind w:left="480" w:hanging="480"/>
      </w:pPr>
      <w:hyperlink r:id="rId410">
        <w:r w:rsidR="001554ED">
          <w:t xml:space="preserve">Parker, L. M., Ross, P. M., O’Connor, W. A., Borysko, L., Raftos, D. A., &amp; Pörtner, H.O. (2012). Adult exposure influences offspring response to ocean acidification in oysters. </w:t>
        </w:r>
      </w:hyperlink>
      <w:hyperlink r:id="rId411">
        <w:r w:rsidR="001554ED">
          <w:rPr>
            <w:i/>
          </w:rPr>
          <w:t>Global Change Biology</w:t>
        </w:r>
      </w:hyperlink>
      <w:hyperlink r:id="rId412">
        <w:r w:rsidR="001554ED">
          <w:t xml:space="preserve">, </w:t>
        </w:r>
      </w:hyperlink>
      <w:hyperlink r:id="rId413">
        <w:r w:rsidR="001554ED">
          <w:rPr>
            <w:b/>
          </w:rPr>
          <w:t>18</w:t>
        </w:r>
      </w:hyperlink>
      <w:hyperlink r:id="rId414">
        <w:r w:rsidR="001554ED">
          <w:t>(1), 82–92. https://doi.org/</w:t>
        </w:r>
      </w:hyperlink>
      <w:hyperlink r:id="rId415">
        <w:r w:rsidR="001554ED">
          <w:t>10.1111/j.1365-2486.2011.02520.x</w:t>
        </w:r>
      </w:hyperlink>
    </w:p>
    <w:p w14:paraId="4D673F45" w14:textId="77777777" w:rsidR="00D64A77" w:rsidRDefault="001F5BDB" w:rsidP="00C56A3D">
      <w:pPr>
        <w:widowControl w:val="0"/>
        <w:pBdr>
          <w:top w:val="nil"/>
          <w:left w:val="nil"/>
          <w:bottom w:val="nil"/>
          <w:right w:val="nil"/>
          <w:between w:val="nil"/>
        </w:pBdr>
        <w:spacing w:line="480" w:lineRule="auto"/>
        <w:ind w:left="480" w:hanging="480"/>
      </w:pPr>
      <w:hyperlink r:id="rId416">
        <w:r w:rsidR="001554ED">
          <w:t xml:space="preserve">Parker, L. M., O’Connor, W. A., Raftos, D. A., Pörtner, H.O., &amp; Ross, &amp; P. M. (2015). Persistence of Positive Carryover Effects in the Oyster, Saccostrea glomerata, following Transgenerational Exposure to Ocean Acidification. </w:t>
        </w:r>
      </w:hyperlink>
      <w:hyperlink r:id="rId417">
        <w:r w:rsidR="001554ED">
          <w:rPr>
            <w:i/>
          </w:rPr>
          <w:t>PloS One</w:t>
        </w:r>
      </w:hyperlink>
      <w:hyperlink r:id="rId418">
        <w:r w:rsidR="001554ED">
          <w:t xml:space="preserve">, </w:t>
        </w:r>
      </w:hyperlink>
      <w:hyperlink r:id="rId419">
        <w:r w:rsidR="001554ED">
          <w:rPr>
            <w:b/>
          </w:rPr>
          <w:t>10</w:t>
        </w:r>
      </w:hyperlink>
      <w:hyperlink r:id="rId420">
        <w:r w:rsidR="001554ED">
          <w:t>(7), e0132276. https://doi.org/</w:t>
        </w:r>
      </w:hyperlink>
      <w:hyperlink r:id="rId421">
        <w:r w:rsidR="001554ED">
          <w:t>10.1371/journal.pone.0132276</w:t>
        </w:r>
      </w:hyperlink>
    </w:p>
    <w:p w14:paraId="0CF30D2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22">
        <w:r w:rsidR="001554ED">
          <w:rPr>
            <w:color w:val="000000"/>
          </w:rPr>
          <w:t xml:space="preserve">Parker, L. M., O’Connor, W. A., Byrne, M., Coleman, R. A., Virtue, P., Dove, M., </w:t>
        </w:r>
      </w:hyperlink>
      <w:hyperlink r:id="rId423">
        <w:r w:rsidR="001554ED">
          <w:t xml:space="preserve">Gibbs, M., Spohr, L., Scanes, E., &amp; </w:t>
        </w:r>
      </w:hyperlink>
      <w:hyperlink r:id="rId424">
        <w:r w:rsidR="001554ED">
          <w:rPr>
            <w:color w:val="000000"/>
          </w:rPr>
          <w:t xml:space="preserve">Ross, P. M. (2017). Adult exposure to ocean acidification is maladaptive for larvae of the Sydney rock oyster Saccostrea glomerata in the presence of multiple stressors. </w:t>
        </w:r>
      </w:hyperlink>
      <w:hyperlink r:id="rId425">
        <w:r w:rsidR="001554ED">
          <w:rPr>
            <w:i/>
            <w:color w:val="000000"/>
          </w:rPr>
          <w:t>Biology Letters</w:t>
        </w:r>
      </w:hyperlink>
      <w:hyperlink r:id="rId426">
        <w:r w:rsidR="001554ED">
          <w:rPr>
            <w:color w:val="000000"/>
          </w:rPr>
          <w:t xml:space="preserve">, </w:t>
        </w:r>
      </w:hyperlink>
      <w:hyperlink r:id="rId427">
        <w:r w:rsidR="001554ED">
          <w:rPr>
            <w:b/>
            <w:color w:val="000000"/>
          </w:rPr>
          <w:t>13</w:t>
        </w:r>
      </w:hyperlink>
      <w:hyperlink r:id="rId428">
        <w:r w:rsidR="001554ED">
          <w:rPr>
            <w:color w:val="000000"/>
          </w:rPr>
          <w:t>(2). https://doi.org/</w:t>
        </w:r>
      </w:hyperlink>
      <w:hyperlink r:id="rId429">
        <w:r w:rsidR="001554ED">
          <w:rPr>
            <w:color w:val="000000"/>
          </w:rPr>
          <w:t>10.1098/rsbl.2016.0798</w:t>
        </w:r>
      </w:hyperlink>
    </w:p>
    <w:p w14:paraId="634CC89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30">
        <w:r w:rsidR="001554ED">
          <w:rPr>
            <w:color w:val="000000"/>
          </w:rPr>
          <w:t>Parker, L. M., O’Connor, W. A., Byrne, M., Dove, M., Coleman, R. A., Pörtner, H.O., Scanes, E., Virtue, P</w:t>
        </w:r>
      </w:hyperlink>
      <w:hyperlink r:id="rId431">
        <w:r w:rsidR="001554ED">
          <w:t>., Gibbs, M.,</w:t>
        </w:r>
      </w:hyperlink>
      <w:hyperlink r:id="rId432">
        <w:r w:rsidR="001554ED">
          <w:rPr>
            <w:color w:val="000000"/>
          </w:rPr>
          <w:t xml:space="preserve"> &amp; Ross, P. M. (2018). Ocean acidification but not warming alters </w:t>
        </w:r>
        <w:r w:rsidR="001554ED">
          <w:rPr>
            <w:color w:val="000000"/>
          </w:rPr>
          <w:lastRenderedPageBreak/>
          <w:t xml:space="preserve">sex determination in the Sydney rock oyster, Saccostrea glomerata. </w:t>
        </w:r>
      </w:hyperlink>
      <w:hyperlink r:id="rId433">
        <w:r w:rsidR="001554ED">
          <w:rPr>
            <w:i/>
            <w:color w:val="000000"/>
          </w:rPr>
          <w:t>Proc. R. Soc. B</w:t>
        </w:r>
      </w:hyperlink>
      <w:hyperlink r:id="rId434">
        <w:r w:rsidR="001554ED">
          <w:rPr>
            <w:color w:val="000000"/>
          </w:rPr>
          <w:t xml:space="preserve">, </w:t>
        </w:r>
      </w:hyperlink>
      <w:hyperlink r:id="rId435">
        <w:r w:rsidR="001554ED">
          <w:rPr>
            <w:b/>
            <w:color w:val="000000"/>
          </w:rPr>
          <w:t>285</w:t>
        </w:r>
      </w:hyperlink>
      <w:hyperlink r:id="rId436">
        <w:r w:rsidR="001554ED">
          <w:rPr>
            <w:color w:val="000000"/>
          </w:rPr>
          <w:t>(1872), 20172869. https://doi.org/</w:t>
        </w:r>
      </w:hyperlink>
      <w:hyperlink r:id="rId437">
        <w:r w:rsidR="001554ED">
          <w:rPr>
            <w:color w:val="000000"/>
          </w:rPr>
          <w:t>10.1098/rspb.2017.2869</w:t>
        </w:r>
      </w:hyperlink>
    </w:p>
    <w:p w14:paraId="13B83BE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38">
        <w:r w:rsidR="001554ED">
          <w:rPr>
            <w:color w:val="000000"/>
          </w:rPr>
          <w:t xml:space="preserve">Pelletier, G., Roberts, M., Keyzers, M., &amp; Alin, S. R. (2018). </w:t>
        </w:r>
      </w:hyperlink>
      <w:hyperlink r:id="rId439">
        <w:r w:rsidR="001554ED">
          <w:rPr>
            <w:color w:val="000000"/>
          </w:rPr>
          <w:t>Seasonal variation in aragonite saturation in surface waters of Puget Sound – a pilot study</w:t>
        </w:r>
      </w:hyperlink>
      <w:r w:rsidR="001554ED">
        <w:t xml:space="preserve">. </w:t>
      </w:r>
      <w:r w:rsidR="001554ED">
        <w:rPr>
          <w:i/>
        </w:rPr>
        <w:t>Elementa: Science of the Anthropocene</w:t>
      </w:r>
      <w:r w:rsidR="001554ED">
        <w:t xml:space="preserve">, </w:t>
      </w:r>
      <w:r w:rsidR="001554ED">
        <w:rPr>
          <w:b/>
        </w:rPr>
        <w:t>6</w:t>
      </w:r>
      <w:r w:rsidR="001554ED">
        <w:t xml:space="preserve">(1), p.5. http://doi.org/10.1525/elementa.270 </w:t>
      </w:r>
    </w:p>
    <w:p w14:paraId="1DDDACE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40">
        <w:r w:rsidR="001554ED">
          <w:rPr>
            <w:color w:val="000000"/>
          </w:rPr>
          <w:t xml:space="preserve">Perez, M. F., &amp; Lehner, B. (2019). Intergenerational and transgenerational epigenetic inheritance in animals. </w:t>
        </w:r>
      </w:hyperlink>
      <w:hyperlink r:id="rId441">
        <w:r w:rsidR="001554ED">
          <w:rPr>
            <w:i/>
            <w:color w:val="000000"/>
          </w:rPr>
          <w:t>Nature Cell Biology</w:t>
        </w:r>
      </w:hyperlink>
      <w:hyperlink r:id="rId442">
        <w:r w:rsidR="001554ED">
          <w:rPr>
            <w:color w:val="000000"/>
          </w:rPr>
          <w:t xml:space="preserve">, </w:t>
        </w:r>
      </w:hyperlink>
      <w:hyperlink r:id="rId443">
        <w:r w:rsidR="001554ED">
          <w:rPr>
            <w:b/>
            <w:color w:val="000000"/>
          </w:rPr>
          <w:t>21</w:t>
        </w:r>
      </w:hyperlink>
      <w:hyperlink r:id="rId444">
        <w:r w:rsidR="001554ED">
          <w:rPr>
            <w:color w:val="000000"/>
          </w:rPr>
          <w:t>(2), 143–151. https://doi.org/</w:t>
        </w:r>
      </w:hyperlink>
      <w:hyperlink r:id="rId445">
        <w:r w:rsidR="001554ED">
          <w:rPr>
            <w:color w:val="000000"/>
          </w:rPr>
          <w:t>10.1038/s41556-018-0242-9</w:t>
        </w:r>
      </w:hyperlink>
    </w:p>
    <w:p w14:paraId="5C3E2FE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46">
        <w:r w:rsidR="001554ED">
          <w:rPr>
            <w:color w:val="000000"/>
          </w:rPr>
          <w:t xml:space="preserve">Philippart, C. J. M., van Aken, H. M., Beukema, J. J., Bos, O. G., Cadée, G. C., &amp; Dekker, R. (2003). Climate-related changes in recruitment of the bivalve Macoma balthica. </w:t>
        </w:r>
      </w:hyperlink>
      <w:hyperlink r:id="rId447">
        <w:r w:rsidR="001554ED">
          <w:rPr>
            <w:i/>
            <w:color w:val="000000"/>
          </w:rPr>
          <w:t>Limnology and Oceanography</w:t>
        </w:r>
      </w:hyperlink>
      <w:hyperlink r:id="rId448">
        <w:r w:rsidR="001554ED">
          <w:rPr>
            <w:color w:val="000000"/>
          </w:rPr>
          <w:t xml:space="preserve">, </w:t>
        </w:r>
      </w:hyperlink>
      <w:hyperlink r:id="rId449">
        <w:r w:rsidR="001554ED">
          <w:rPr>
            <w:b/>
            <w:color w:val="000000"/>
          </w:rPr>
          <w:t>48</w:t>
        </w:r>
      </w:hyperlink>
      <w:hyperlink r:id="rId450">
        <w:r w:rsidR="001554ED">
          <w:rPr>
            <w:color w:val="000000"/>
          </w:rPr>
          <w:t xml:space="preserve">(6), 2171–2185. </w:t>
        </w:r>
      </w:hyperlink>
      <w:r w:rsidR="001554ED">
        <w:t>https://doi.org/10.4319/lo.2003.48.6.2171</w:t>
      </w:r>
    </w:p>
    <w:p w14:paraId="58C03D34"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51">
        <w:r w:rsidR="001554ED">
          <w:rPr>
            <w:color w:val="000000"/>
          </w:rPr>
          <w:t xml:space="preserve">Polson, M. P., &amp; Zacherl, D. C. (2009). Geographic Distribution and Intertidal Population Status for the Olympia Oyster, Ostrea lurida Carpenter 1864, from Alaska to Baja. </w:t>
        </w:r>
      </w:hyperlink>
      <w:hyperlink r:id="rId452">
        <w:r w:rsidR="001554ED">
          <w:rPr>
            <w:i/>
            <w:color w:val="000000"/>
          </w:rPr>
          <w:t>Journal of Shellfish Research</w:t>
        </w:r>
      </w:hyperlink>
      <w:hyperlink r:id="rId453">
        <w:r w:rsidR="001554ED">
          <w:rPr>
            <w:color w:val="000000"/>
          </w:rPr>
          <w:t xml:space="preserve">, </w:t>
        </w:r>
      </w:hyperlink>
      <w:hyperlink r:id="rId454">
        <w:r w:rsidR="001554ED">
          <w:rPr>
            <w:b/>
            <w:color w:val="000000"/>
          </w:rPr>
          <w:t>28</w:t>
        </w:r>
      </w:hyperlink>
      <w:hyperlink r:id="rId455">
        <w:r w:rsidR="001554ED">
          <w:rPr>
            <w:color w:val="000000"/>
          </w:rPr>
          <w:t>(1), 69–77. https://doi.org/</w:t>
        </w:r>
      </w:hyperlink>
      <w:hyperlink r:id="rId456">
        <w:r w:rsidR="001554ED">
          <w:rPr>
            <w:color w:val="000000"/>
          </w:rPr>
          <w:t>10.2983/035.028.0113</w:t>
        </w:r>
      </w:hyperlink>
    </w:p>
    <w:p w14:paraId="61F8EC0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57">
        <w:r w:rsidR="001554ED">
          <w:rPr>
            <w:color w:val="000000"/>
          </w:rPr>
          <w:t xml:space="preserve">Przeslawski, R., Byrne, M., &amp; Mellin, C. (2015). A review and meta-analysis of the effects of multiple abiotic stressors on marine embryos and larvae. </w:t>
        </w:r>
      </w:hyperlink>
      <w:hyperlink r:id="rId458">
        <w:r w:rsidR="001554ED">
          <w:rPr>
            <w:i/>
            <w:color w:val="000000"/>
          </w:rPr>
          <w:t>Global Change Biology</w:t>
        </w:r>
      </w:hyperlink>
      <w:hyperlink r:id="rId459">
        <w:r w:rsidR="001554ED">
          <w:rPr>
            <w:color w:val="000000"/>
          </w:rPr>
          <w:t xml:space="preserve">, </w:t>
        </w:r>
      </w:hyperlink>
      <w:hyperlink r:id="rId460">
        <w:r w:rsidR="001554ED">
          <w:rPr>
            <w:b/>
            <w:color w:val="000000"/>
          </w:rPr>
          <w:t>21</w:t>
        </w:r>
      </w:hyperlink>
      <w:hyperlink r:id="rId461">
        <w:r w:rsidR="001554ED">
          <w:rPr>
            <w:color w:val="000000"/>
          </w:rPr>
          <w:t>(6), 2122–2140. https://doi.org/</w:t>
        </w:r>
      </w:hyperlink>
      <w:hyperlink r:id="rId462">
        <w:r w:rsidR="001554ED">
          <w:rPr>
            <w:color w:val="000000"/>
          </w:rPr>
          <w:t>10.1111/gcb.12833</w:t>
        </w:r>
      </w:hyperlink>
    </w:p>
    <w:p w14:paraId="25829C5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63">
        <w:r w:rsidR="001554ED">
          <w:rPr>
            <w:color w:val="000000"/>
          </w:rPr>
          <w:t xml:space="preserve">Putnam, H. M., &amp; Gates, R. D. (2015). Preconditioning in the reef-building coral Pocillopora damicornis and the potential for trans-generational acclimatization in coral larvae under future climate change conditions. </w:t>
        </w:r>
      </w:hyperlink>
      <w:hyperlink r:id="rId464">
        <w:r w:rsidR="001554ED">
          <w:rPr>
            <w:i/>
            <w:color w:val="000000"/>
          </w:rPr>
          <w:t>The Journal of Experimental Biology</w:t>
        </w:r>
      </w:hyperlink>
      <w:hyperlink r:id="rId465">
        <w:r w:rsidR="001554ED">
          <w:rPr>
            <w:color w:val="000000"/>
          </w:rPr>
          <w:t xml:space="preserve">, </w:t>
        </w:r>
      </w:hyperlink>
      <w:hyperlink r:id="rId466">
        <w:r w:rsidR="001554ED">
          <w:rPr>
            <w:b/>
            <w:color w:val="000000"/>
          </w:rPr>
          <w:t>218</w:t>
        </w:r>
      </w:hyperlink>
      <w:hyperlink r:id="rId467">
        <w:r w:rsidR="001554ED">
          <w:rPr>
            <w:color w:val="000000"/>
          </w:rPr>
          <w:t>(15), 2365–2372. https://doi.org/</w:t>
        </w:r>
      </w:hyperlink>
      <w:hyperlink r:id="rId468">
        <w:r w:rsidR="001554ED">
          <w:rPr>
            <w:color w:val="000000"/>
          </w:rPr>
          <w:t>10.1242/jeb.123018</w:t>
        </w:r>
      </w:hyperlink>
    </w:p>
    <w:p w14:paraId="1EB53F8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69">
        <w:r w:rsidR="001554ED">
          <w:rPr>
            <w:color w:val="000000"/>
          </w:rPr>
          <w:t xml:space="preserve">R Core Team. (2016). R: A language and environment for statistical computing (Version 1.1.383). Retrieved from </w:t>
        </w:r>
      </w:hyperlink>
      <w:hyperlink r:id="rId470">
        <w:r w:rsidR="001554ED">
          <w:rPr>
            <w:color w:val="000000"/>
          </w:rPr>
          <w:t>https://www.R-project.org/</w:t>
        </w:r>
      </w:hyperlink>
    </w:p>
    <w:p w14:paraId="2A52EA2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71">
        <w:r w:rsidR="001554ED">
          <w:rPr>
            <w:color w:val="000000"/>
          </w:rPr>
          <w:t xml:space="preserve">Rodgers, A. B., Morgan, C. P., Bronson, S. L., Revello, S., &amp; Bale, T. L. (2013). Paternal stress exposure alters sperm microRNA content and reprograms offspring HPA stress axis regulation. </w:t>
        </w:r>
      </w:hyperlink>
      <w:hyperlink r:id="rId472">
        <w:r w:rsidR="001554ED">
          <w:rPr>
            <w:i/>
            <w:color w:val="000000"/>
          </w:rPr>
          <w:t>The Journal of Neuroscience: The Official Journal of the Society for Neuroscience</w:t>
        </w:r>
      </w:hyperlink>
      <w:hyperlink r:id="rId473">
        <w:r w:rsidR="001554ED">
          <w:rPr>
            <w:color w:val="000000"/>
          </w:rPr>
          <w:t xml:space="preserve">, </w:t>
        </w:r>
      </w:hyperlink>
      <w:hyperlink r:id="rId474">
        <w:r w:rsidR="001554ED">
          <w:rPr>
            <w:b/>
            <w:color w:val="000000"/>
          </w:rPr>
          <w:t>33</w:t>
        </w:r>
      </w:hyperlink>
      <w:hyperlink r:id="rId475">
        <w:r w:rsidR="001554ED">
          <w:rPr>
            <w:color w:val="000000"/>
          </w:rPr>
          <w:t>(21), 9003–9012. https://doi.org/</w:t>
        </w:r>
      </w:hyperlink>
      <w:hyperlink r:id="rId476">
        <w:r w:rsidR="001554ED">
          <w:rPr>
            <w:color w:val="000000"/>
          </w:rPr>
          <w:t>10.1523/JNEUROSCI.0914-13.2013</w:t>
        </w:r>
      </w:hyperlink>
    </w:p>
    <w:p w14:paraId="49EE627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77">
        <w:r w:rsidR="001554ED">
          <w:rPr>
            <w:color w:val="000000"/>
          </w:rPr>
          <w:t xml:space="preserve">Ross, P. M., Parker, L., &amp; Byrne, M. (2016). Transgenerational responses of molluscs and echinoderms to changing ocean conditions. </w:t>
        </w:r>
      </w:hyperlink>
      <w:hyperlink r:id="rId478">
        <w:r w:rsidR="001554ED">
          <w:rPr>
            <w:i/>
            <w:color w:val="000000"/>
          </w:rPr>
          <w:t>ICES Journal of Marine Science: Journal Du Conseil</w:t>
        </w:r>
      </w:hyperlink>
      <w:hyperlink r:id="rId479">
        <w:r w:rsidR="001554ED">
          <w:rPr>
            <w:color w:val="000000"/>
          </w:rPr>
          <w:t xml:space="preserve">, </w:t>
        </w:r>
      </w:hyperlink>
      <w:hyperlink r:id="rId480">
        <w:r w:rsidR="001554ED">
          <w:rPr>
            <w:b/>
            <w:color w:val="000000"/>
          </w:rPr>
          <w:t>73</w:t>
        </w:r>
      </w:hyperlink>
      <w:hyperlink r:id="rId481">
        <w:r w:rsidR="001554ED">
          <w:rPr>
            <w:color w:val="000000"/>
          </w:rPr>
          <w:t>(3), 537–549. https://doi.org/</w:t>
        </w:r>
      </w:hyperlink>
      <w:hyperlink r:id="rId482">
        <w:r w:rsidR="001554ED">
          <w:rPr>
            <w:color w:val="000000"/>
          </w:rPr>
          <w:t>10.1093/icesjms/fsv254</w:t>
        </w:r>
      </w:hyperlink>
    </w:p>
    <w:p w14:paraId="59435554"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83">
        <w:r w:rsidR="001554ED">
          <w:rPr>
            <w:color w:val="000000"/>
          </w:rPr>
          <w:t xml:space="preserve">Sanford, E., &amp; Kelly, M. W. (2011). Local adaptation in marine invertebrates. </w:t>
        </w:r>
      </w:hyperlink>
      <w:hyperlink r:id="rId484">
        <w:r w:rsidR="001554ED">
          <w:rPr>
            <w:i/>
            <w:color w:val="000000"/>
          </w:rPr>
          <w:t>Annual Review of Marine Science</w:t>
        </w:r>
      </w:hyperlink>
      <w:hyperlink r:id="rId485">
        <w:r w:rsidR="001554ED">
          <w:rPr>
            <w:color w:val="000000"/>
          </w:rPr>
          <w:t xml:space="preserve">, </w:t>
        </w:r>
      </w:hyperlink>
      <w:hyperlink r:id="rId486">
        <w:r w:rsidR="001554ED">
          <w:rPr>
            <w:b/>
            <w:color w:val="000000"/>
          </w:rPr>
          <w:t>3</w:t>
        </w:r>
      </w:hyperlink>
      <w:hyperlink r:id="rId487">
        <w:r w:rsidR="001554ED">
          <w:rPr>
            <w:color w:val="000000"/>
          </w:rPr>
          <w:t>, 509–535. https://doi.org/</w:t>
        </w:r>
      </w:hyperlink>
      <w:hyperlink r:id="rId488">
        <w:r w:rsidR="001554ED">
          <w:rPr>
            <w:color w:val="000000"/>
          </w:rPr>
          <w:t>10.1146/annurev-marine-120709-142756</w:t>
        </w:r>
      </w:hyperlink>
    </w:p>
    <w:p w14:paraId="072D4DE9"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89">
        <w:r w:rsidR="001554ED">
          <w:rPr>
            <w:color w:val="000000"/>
          </w:rPr>
          <w:t xml:space="preserve">Santerre, C., Sourdaine, P., Marc, N., Mingant, C., Robert, R., &amp; Martinez, A.-S. (2013). Oyster sex determination is influenced by temperature - first clues in spat during first gonadic differentiation and gametogenesis. </w:t>
        </w:r>
      </w:hyperlink>
      <w:hyperlink r:id="rId490">
        <w:r w:rsidR="001554ED">
          <w:rPr>
            <w:i/>
            <w:color w:val="000000"/>
          </w:rPr>
          <w:t>Comparative Biochemistry and Physiology. Part A, Molecular &amp; Integrative Physiology</w:t>
        </w:r>
      </w:hyperlink>
      <w:hyperlink r:id="rId491">
        <w:r w:rsidR="001554ED">
          <w:rPr>
            <w:color w:val="000000"/>
          </w:rPr>
          <w:t xml:space="preserve">, </w:t>
        </w:r>
      </w:hyperlink>
      <w:hyperlink r:id="rId492">
        <w:r w:rsidR="001554ED">
          <w:rPr>
            <w:b/>
            <w:color w:val="000000"/>
          </w:rPr>
          <w:t>165</w:t>
        </w:r>
      </w:hyperlink>
      <w:hyperlink r:id="rId493">
        <w:r w:rsidR="001554ED">
          <w:rPr>
            <w:color w:val="000000"/>
          </w:rPr>
          <w:t>(1), 61–69. https://doi.org/</w:t>
        </w:r>
      </w:hyperlink>
      <w:hyperlink r:id="rId494">
        <w:r w:rsidR="001554ED">
          <w:rPr>
            <w:color w:val="000000"/>
          </w:rPr>
          <w:t>10.1016/j.cbpa.2013.02.007</w:t>
        </w:r>
      </w:hyperlink>
    </w:p>
    <w:p w14:paraId="7012A7AD"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95">
        <w:r w:rsidR="001554ED">
          <w:rPr>
            <w:color w:val="000000"/>
          </w:rPr>
          <w:t xml:space="preserve">Silliman, K. (2019). Population structure, genetic connectivity, and adaptation in the Olympia oyster ( Ostrea lurida ) along the west coast of North America. </w:t>
        </w:r>
      </w:hyperlink>
      <w:hyperlink r:id="rId496">
        <w:r w:rsidR="001554ED">
          <w:rPr>
            <w:i/>
            <w:color w:val="000000"/>
          </w:rPr>
          <w:t>Evolutionary Applications</w:t>
        </w:r>
      </w:hyperlink>
      <w:hyperlink r:id="rId497">
        <w:r w:rsidR="001554ED">
          <w:rPr>
            <w:color w:val="000000"/>
          </w:rPr>
          <w:t xml:space="preserve">, </w:t>
        </w:r>
      </w:hyperlink>
      <w:hyperlink r:id="rId498">
        <w:r w:rsidR="001554ED">
          <w:rPr>
            <w:b/>
            <w:color w:val="000000"/>
          </w:rPr>
          <w:t>11</w:t>
        </w:r>
      </w:hyperlink>
      <w:hyperlink r:id="rId499">
        <w:r w:rsidR="001554ED">
          <w:rPr>
            <w:color w:val="000000"/>
          </w:rPr>
          <w:t>, 697. https://doi.org/</w:t>
        </w:r>
      </w:hyperlink>
      <w:hyperlink r:id="rId500">
        <w:r w:rsidR="001554ED">
          <w:rPr>
            <w:color w:val="000000"/>
          </w:rPr>
          <w:t>10.1111/eva.12766</w:t>
        </w:r>
      </w:hyperlink>
    </w:p>
    <w:p w14:paraId="16B7955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01">
        <w:r w:rsidR="001554ED">
          <w:rPr>
            <w:color w:val="000000"/>
          </w:rPr>
          <w:t xml:space="preserve">Silliman, K. E., Bowyer, T. K., &amp; Roberts, S. B. (2018). Consistent differences in fitness traits across multiple generations of Olympia oysters. </w:t>
        </w:r>
      </w:hyperlink>
      <w:hyperlink r:id="rId502">
        <w:r w:rsidR="001554ED">
          <w:rPr>
            <w:i/>
            <w:color w:val="000000"/>
          </w:rPr>
          <w:t>Scientific Reports</w:t>
        </w:r>
      </w:hyperlink>
      <w:hyperlink r:id="rId503">
        <w:r w:rsidR="001554ED">
          <w:rPr>
            <w:color w:val="000000"/>
          </w:rPr>
          <w:t xml:space="preserve">, </w:t>
        </w:r>
      </w:hyperlink>
      <w:hyperlink r:id="rId504">
        <w:r w:rsidR="001554ED">
          <w:rPr>
            <w:b/>
            <w:color w:val="000000"/>
          </w:rPr>
          <w:t>8</w:t>
        </w:r>
      </w:hyperlink>
      <w:hyperlink r:id="rId505">
        <w:r w:rsidR="001554ED">
          <w:rPr>
            <w:color w:val="000000"/>
          </w:rPr>
          <w:t>(1), 6080. https://doi.org/</w:t>
        </w:r>
      </w:hyperlink>
      <w:hyperlink r:id="rId506">
        <w:r w:rsidR="001554ED">
          <w:rPr>
            <w:color w:val="000000"/>
          </w:rPr>
          <w:t>10.1038/s41598-018-24455-3</w:t>
        </w:r>
      </w:hyperlink>
    </w:p>
    <w:p w14:paraId="1BE9812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07">
        <w:r w:rsidR="001554ED">
          <w:rPr>
            <w:color w:val="000000"/>
          </w:rPr>
          <w:t xml:space="preserve">Skinner, M. K. (2007). Epigenetic Transgenerational Actions of Endocrine Disruptors through the Male Germ-Line. </w:t>
        </w:r>
      </w:hyperlink>
      <w:hyperlink r:id="rId508">
        <w:r w:rsidR="001554ED">
          <w:rPr>
            <w:i/>
            <w:color w:val="000000"/>
          </w:rPr>
          <w:t>Male-Mediated Developmental Toxicity</w:t>
        </w:r>
      </w:hyperlink>
      <w:hyperlink r:id="rId509">
        <w:r w:rsidR="001554ED">
          <w:rPr>
            <w:color w:val="000000"/>
          </w:rPr>
          <w:t xml:space="preserve">, </w:t>
        </w:r>
      </w:hyperlink>
      <w:hyperlink r:id="rId510">
        <w:r w:rsidR="001554ED">
          <w:rPr>
            <w:b/>
            <w:color w:val="000000"/>
          </w:rPr>
          <w:t>2</w:t>
        </w:r>
      </w:hyperlink>
      <w:hyperlink r:id="rId511">
        <w:r w:rsidR="001554ED">
          <w:rPr>
            <w:color w:val="000000"/>
          </w:rPr>
          <w:t xml:space="preserve">(1). </w:t>
        </w:r>
      </w:hyperlink>
      <w:hyperlink r:id="rId512">
        <w:r w:rsidR="001554ED">
          <w:t>https://doi.org/</w:t>
        </w:r>
      </w:hyperlink>
      <w:r w:rsidR="001554ED">
        <w:t>10.1126/science.1108190</w:t>
      </w:r>
    </w:p>
    <w:p w14:paraId="680B83E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13">
        <w:r w:rsidR="001554ED">
          <w:rPr>
            <w:color w:val="000000"/>
          </w:rPr>
          <w:t xml:space="preserve">Sokolova, I. M., Frederich, M., Bagwe, R., Lannig, G., &amp; Sukhotin, A. A. (2012). Energy homeostasis as an integrative tool for assessing limits of environmental stress tolerance in aquatic invertebrates. </w:t>
        </w:r>
      </w:hyperlink>
      <w:hyperlink r:id="rId514">
        <w:r w:rsidR="001554ED">
          <w:rPr>
            <w:i/>
            <w:color w:val="000000"/>
          </w:rPr>
          <w:t>Marine Environmental Research</w:t>
        </w:r>
      </w:hyperlink>
      <w:hyperlink r:id="rId515">
        <w:r w:rsidR="001554ED">
          <w:rPr>
            <w:color w:val="000000"/>
          </w:rPr>
          <w:t xml:space="preserve">, </w:t>
        </w:r>
      </w:hyperlink>
      <w:hyperlink r:id="rId516">
        <w:r w:rsidR="001554ED">
          <w:rPr>
            <w:b/>
            <w:color w:val="000000"/>
          </w:rPr>
          <w:t>79</w:t>
        </w:r>
      </w:hyperlink>
      <w:hyperlink r:id="rId517">
        <w:r w:rsidR="001554ED">
          <w:rPr>
            <w:color w:val="000000"/>
          </w:rPr>
          <w:t>, 1–15. https://doi.org/</w:t>
        </w:r>
      </w:hyperlink>
      <w:hyperlink r:id="rId518">
        <w:r w:rsidR="001554ED">
          <w:rPr>
            <w:color w:val="000000"/>
          </w:rPr>
          <w:t>10.1016/j.marenvres.2012.04.003</w:t>
        </w:r>
      </w:hyperlink>
    </w:p>
    <w:p w14:paraId="1CCF7E7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19">
        <w:r w:rsidR="001554ED">
          <w:rPr>
            <w:color w:val="000000"/>
          </w:rPr>
          <w:t xml:space="preserve">Soubry, A., Hoyo, C., Jirtle, R. L., &amp; Murphy, S. K. (2014). A paternal environmental legacy: evidence for epigenetic inheritance through the male germ line. </w:t>
        </w:r>
      </w:hyperlink>
      <w:hyperlink r:id="rId520">
        <w:r w:rsidR="001554ED">
          <w:rPr>
            <w:i/>
            <w:color w:val="000000"/>
          </w:rPr>
          <w:t>BioEssays: News and Reviews in Molecular, Cellular and Developmental Biology</w:t>
        </w:r>
      </w:hyperlink>
      <w:hyperlink r:id="rId521">
        <w:r w:rsidR="001554ED">
          <w:rPr>
            <w:color w:val="000000"/>
          </w:rPr>
          <w:t xml:space="preserve">, </w:t>
        </w:r>
      </w:hyperlink>
      <w:hyperlink r:id="rId522">
        <w:r w:rsidR="001554ED">
          <w:rPr>
            <w:b/>
            <w:color w:val="000000"/>
          </w:rPr>
          <w:t>36</w:t>
        </w:r>
      </w:hyperlink>
      <w:hyperlink r:id="rId523">
        <w:r w:rsidR="001554ED">
          <w:rPr>
            <w:color w:val="000000"/>
          </w:rPr>
          <w:t>(4), 359–371. https://doi.org/</w:t>
        </w:r>
      </w:hyperlink>
      <w:hyperlink r:id="rId524">
        <w:r w:rsidR="001554ED">
          <w:rPr>
            <w:color w:val="000000"/>
          </w:rPr>
          <w:t>10.1002/bies.201300113</w:t>
        </w:r>
      </w:hyperlink>
    </w:p>
    <w:p w14:paraId="5F32B33A" w14:textId="033BEAF4" w:rsidR="00141326" w:rsidRPr="003C6068" w:rsidRDefault="00141326" w:rsidP="0010628E">
      <w:pPr>
        <w:widowControl w:val="0"/>
        <w:pBdr>
          <w:top w:val="nil"/>
          <w:left w:val="nil"/>
          <w:bottom w:val="nil"/>
          <w:right w:val="nil"/>
          <w:between w:val="nil"/>
        </w:pBdr>
        <w:spacing w:line="480" w:lineRule="auto"/>
        <w:ind w:left="480" w:hanging="480"/>
        <w:rPr>
          <w:b/>
          <w:i/>
        </w:rPr>
      </w:pPr>
      <w:r w:rsidRPr="003C6068">
        <w:t xml:space="preserve">Spencer, L. H., Y. R. Venkataraman, R. </w:t>
      </w:r>
      <w:proofErr w:type="spellStart"/>
      <w:r w:rsidRPr="003C6068">
        <w:t>Crim</w:t>
      </w:r>
      <w:proofErr w:type="spellEnd"/>
      <w:r w:rsidRPr="003C6068">
        <w:t xml:space="preserve">, S. Ryan, M. J. </w:t>
      </w:r>
      <w:proofErr w:type="spellStart"/>
      <w:r w:rsidRPr="003C6068">
        <w:t>Horwith</w:t>
      </w:r>
      <w:proofErr w:type="spellEnd"/>
      <w:r w:rsidRPr="003C6068">
        <w:t xml:space="preserve">, &amp; S. B. Roberts. </w:t>
      </w:r>
      <w:r w:rsidR="0010628E" w:rsidRPr="003C6068">
        <w:t>Carry-over effects of temperature and pCO</w:t>
      </w:r>
      <w:r w:rsidR="0010628E" w:rsidRPr="003C6068">
        <w:rPr>
          <w:vertAlign w:val="subscript"/>
        </w:rPr>
        <w:t>2</w:t>
      </w:r>
      <w:r w:rsidR="0010628E" w:rsidRPr="003C6068">
        <w:t xml:space="preserve"> across multiple Olympia oyster populations. GitHub repository.</w:t>
      </w:r>
      <w:r w:rsidR="003C6068" w:rsidRPr="003C6068">
        <w:t xml:space="preserve"> https://doi.org/10.6084/m9.figshare.8872646.</w:t>
      </w:r>
      <w:r w:rsidRPr="003C6068">
        <w:t xml:space="preserve"> </w:t>
      </w:r>
    </w:p>
    <w:p w14:paraId="3712B3C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25">
        <w:r w:rsidR="001554ED">
          <w:rPr>
            <w:color w:val="000000"/>
          </w:rPr>
          <w:t xml:space="preserve">Sunday, J. M., Calosi, P., Dupont, S., Munday, P. L., Stillman, J. H., &amp; Reusch, T. B. H. (2014). Evolution in an acidifying ocean. </w:t>
        </w:r>
      </w:hyperlink>
      <w:hyperlink r:id="rId526">
        <w:r w:rsidR="001554ED">
          <w:rPr>
            <w:i/>
            <w:color w:val="000000"/>
          </w:rPr>
          <w:t>Trends in Ecology &amp; Evolution</w:t>
        </w:r>
      </w:hyperlink>
      <w:hyperlink r:id="rId527">
        <w:r w:rsidR="001554ED">
          <w:rPr>
            <w:color w:val="000000"/>
          </w:rPr>
          <w:t xml:space="preserve">, </w:t>
        </w:r>
      </w:hyperlink>
      <w:hyperlink r:id="rId528">
        <w:r w:rsidR="001554ED">
          <w:rPr>
            <w:b/>
            <w:color w:val="000000"/>
          </w:rPr>
          <w:t>29</w:t>
        </w:r>
      </w:hyperlink>
      <w:hyperlink r:id="rId529">
        <w:r w:rsidR="001554ED">
          <w:rPr>
            <w:color w:val="000000"/>
          </w:rPr>
          <w:t>(2), 117–125. https://doi.org/</w:t>
        </w:r>
      </w:hyperlink>
      <w:hyperlink r:id="rId530">
        <w:r w:rsidR="001554ED">
          <w:rPr>
            <w:color w:val="000000"/>
          </w:rPr>
          <w:t>10.1016/j.tree.2013.11.001</w:t>
        </w:r>
      </w:hyperlink>
    </w:p>
    <w:p w14:paraId="6387AED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31">
        <w:r w:rsidR="001554ED">
          <w:rPr>
            <w:color w:val="000000"/>
          </w:rPr>
          <w:t>Thompson, E. L., O’Connor, W., Parker, L., Ross, P., &amp; Raftos, D. A. (2015). Differential proteomic responses of selectively bred and wild-type Sydney rock oyster populations exposed to elevated CO</w:t>
        </w:r>
      </w:hyperlink>
      <w:hyperlink r:id="rId532">
        <w:r w:rsidR="001554ED">
          <w:rPr>
            <w:color w:val="000000"/>
            <w:vertAlign w:val="subscript"/>
          </w:rPr>
          <w:t>2</w:t>
        </w:r>
      </w:hyperlink>
      <w:hyperlink r:id="rId533">
        <w:r w:rsidR="001554ED">
          <w:rPr>
            <w:color w:val="000000"/>
          </w:rPr>
          <w:t xml:space="preserve">. </w:t>
        </w:r>
      </w:hyperlink>
      <w:hyperlink r:id="rId534">
        <w:r w:rsidR="001554ED">
          <w:rPr>
            <w:i/>
            <w:color w:val="000000"/>
          </w:rPr>
          <w:t>Molecular Ecology</w:t>
        </w:r>
      </w:hyperlink>
      <w:hyperlink r:id="rId535">
        <w:r w:rsidR="001554ED">
          <w:rPr>
            <w:color w:val="000000"/>
          </w:rPr>
          <w:t xml:space="preserve">, </w:t>
        </w:r>
      </w:hyperlink>
      <w:hyperlink r:id="rId536">
        <w:r w:rsidR="001554ED">
          <w:rPr>
            <w:b/>
            <w:color w:val="000000"/>
          </w:rPr>
          <w:t>24</w:t>
        </w:r>
      </w:hyperlink>
      <w:hyperlink r:id="rId537">
        <w:r w:rsidR="001554ED">
          <w:rPr>
            <w:color w:val="000000"/>
          </w:rPr>
          <w:t>(6), 1248–1262. https://doi.org/</w:t>
        </w:r>
      </w:hyperlink>
      <w:hyperlink r:id="rId538">
        <w:r w:rsidR="001554ED">
          <w:rPr>
            <w:color w:val="000000"/>
          </w:rPr>
          <w:t>10.1111/mec.13111</w:t>
        </w:r>
      </w:hyperlink>
    </w:p>
    <w:p w14:paraId="674C186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39">
        <w:r w:rsidR="001554ED">
          <w:rPr>
            <w:color w:val="000000"/>
          </w:rPr>
          <w:t xml:space="preserve">Thomsen, J., Stapp, L. S., Haynert, K., Schade, H., Danelli, M., Lannig, G., </w:t>
        </w:r>
      </w:hyperlink>
      <w:hyperlink r:id="rId540">
        <w:r w:rsidR="001554ED">
          <w:t xml:space="preserve">Wegner, K. M., &amp; </w:t>
        </w:r>
      </w:hyperlink>
      <w:hyperlink r:id="rId541">
        <w:r w:rsidR="001554ED">
          <w:rPr>
            <w:color w:val="000000"/>
          </w:rPr>
          <w:t xml:space="preserve">Melzner, F. (2017). Naturally acidified habitat selects for ocean acidification–tolerant mussels. </w:t>
        </w:r>
      </w:hyperlink>
      <w:hyperlink r:id="rId542">
        <w:r w:rsidR="001554ED">
          <w:rPr>
            <w:i/>
            <w:color w:val="000000"/>
          </w:rPr>
          <w:t>Science Advances</w:t>
        </w:r>
      </w:hyperlink>
      <w:hyperlink r:id="rId543">
        <w:r w:rsidR="001554ED">
          <w:rPr>
            <w:color w:val="000000"/>
          </w:rPr>
          <w:t xml:space="preserve">, </w:t>
        </w:r>
      </w:hyperlink>
      <w:hyperlink r:id="rId544">
        <w:r w:rsidR="001554ED">
          <w:rPr>
            <w:b/>
            <w:color w:val="000000"/>
          </w:rPr>
          <w:t>3</w:t>
        </w:r>
      </w:hyperlink>
      <w:hyperlink r:id="rId545">
        <w:r w:rsidR="001554ED">
          <w:rPr>
            <w:color w:val="000000"/>
          </w:rPr>
          <w:t>(4), e1602411. https://doi.org/</w:t>
        </w:r>
      </w:hyperlink>
      <w:hyperlink r:id="rId546">
        <w:r w:rsidR="001554ED">
          <w:rPr>
            <w:color w:val="000000"/>
          </w:rPr>
          <w:t>10.1126/sciadv.1602411</w:t>
        </w:r>
      </w:hyperlink>
    </w:p>
    <w:p w14:paraId="6D50B8CD"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47">
        <w:r w:rsidR="001554ED">
          <w:rPr>
            <w:color w:val="000000"/>
          </w:rPr>
          <w:t xml:space="preserve">Utting, S. D., &amp; Millican, P. F. (1997). Techniques for the hatchery conditioning of bivalve broodstocks and the subsequent effect on egg quality and larval viability. </w:t>
        </w:r>
      </w:hyperlink>
      <w:hyperlink r:id="rId548">
        <w:r w:rsidR="001554ED">
          <w:rPr>
            <w:i/>
            <w:color w:val="000000"/>
          </w:rPr>
          <w:t xml:space="preserve">Aquaculture </w:t>
        </w:r>
      </w:hyperlink>
      <w:hyperlink r:id="rId549">
        <w:r w:rsidR="001554ED">
          <w:rPr>
            <w:color w:val="000000"/>
          </w:rPr>
          <w:t xml:space="preserve">, </w:t>
        </w:r>
      </w:hyperlink>
      <w:hyperlink r:id="rId550">
        <w:r w:rsidR="001554ED">
          <w:rPr>
            <w:b/>
            <w:color w:val="000000"/>
          </w:rPr>
          <w:t>155</w:t>
        </w:r>
      </w:hyperlink>
      <w:hyperlink r:id="rId551">
        <w:r w:rsidR="001554ED">
          <w:rPr>
            <w:color w:val="000000"/>
          </w:rPr>
          <w:t>(1), 45–54. https://doi.org/</w:t>
        </w:r>
      </w:hyperlink>
      <w:hyperlink r:id="rId552">
        <w:r w:rsidR="001554ED">
          <w:rPr>
            <w:color w:val="000000"/>
          </w:rPr>
          <w:t>10.1016/S0044-8486(97)00108-7</w:t>
        </w:r>
      </w:hyperlink>
    </w:p>
    <w:p w14:paraId="4CCE6FB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53">
        <w:r w:rsidR="001554ED">
          <w:rPr>
            <w:color w:val="000000"/>
          </w:rPr>
          <w:t xml:space="preserve">Venkataraman, Y. R., Spencer, L. H., &amp; Roberts, S. B. (2019). Adult low pH exposure influences larval abundance in Pacific oysters (Crassostrea gigas). </w:t>
        </w:r>
      </w:hyperlink>
      <w:hyperlink r:id="rId554">
        <w:r w:rsidR="001554ED">
          <w:rPr>
            <w:i/>
            <w:color w:val="000000"/>
          </w:rPr>
          <w:t>Journal of Shellfish Research</w:t>
        </w:r>
      </w:hyperlink>
      <w:hyperlink r:id="rId555">
        <w:r w:rsidR="001554ED">
          <w:rPr>
            <w:color w:val="000000"/>
          </w:rPr>
          <w:t xml:space="preserve">. Retrieved from </w:t>
        </w:r>
      </w:hyperlink>
      <w:r w:rsidR="001554ED">
        <w:t>http://hdl.handle.net/1773/43182</w:t>
      </w:r>
    </w:p>
    <w:p w14:paraId="26A0478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56">
        <w:r w:rsidR="001554ED">
          <w:rPr>
            <w:color w:val="000000"/>
          </w:rPr>
          <w:t>Waldbusser, G. G., Gray, M. W., Hales, B., Langdon, C. J., Haley, B. A., Gimenez, I.,</w:t>
        </w:r>
      </w:hyperlink>
      <w:hyperlink r:id="rId557">
        <w:r w:rsidR="001554ED">
          <w:t xml:space="preserve"> Smith, S. R., Brunner, E. L., &amp; </w:t>
        </w:r>
      </w:hyperlink>
      <w:hyperlink r:id="rId558">
        <w:r w:rsidR="001554ED">
          <w:rPr>
            <w:color w:val="000000"/>
          </w:rPr>
          <w:t xml:space="preserve">Hutchinson, G. (2016). Slow shell building, a possible trait for resistance to the effects of acute ocean acidification. </w:t>
        </w:r>
      </w:hyperlink>
      <w:hyperlink r:id="rId559">
        <w:r w:rsidR="001554ED">
          <w:rPr>
            <w:i/>
            <w:color w:val="000000"/>
          </w:rPr>
          <w:t>Limnology and Oceanography</w:t>
        </w:r>
      </w:hyperlink>
      <w:hyperlink r:id="rId560">
        <w:r w:rsidR="001554ED">
          <w:rPr>
            <w:color w:val="000000"/>
          </w:rPr>
          <w:t xml:space="preserve">, </w:t>
        </w:r>
      </w:hyperlink>
      <w:hyperlink r:id="rId561">
        <w:r w:rsidR="001554ED">
          <w:rPr>
            <w:b/>
            <w:color w:val="000000"/>
          </w:rPr>
          <w:t>61</w:t>
        </w:r>
      </w:hyperlink>
      <w:hyperlink r:id="rId562">
        <w:r w:rsidR="001554ED">
          <w:rPr>
            <w:color w:val="000000"/>
          </w:rPr>
          <w:t>(6), 1969–1983. https://doi.org/</w:t>
        </w:r>
      </w:hyperlink>
      <w:hyperlink r:id="rId563">
        <w:r w:rsidR="001554ED">
          <w:rPr>
            <w:color w:val="000000"/>
          </w:rPr>
          <w:t>10.1002/lno.10348</w:t>
        </w:r>
      </w:hyperlink>
    </w:p>
    <w:p w14:paraId="6DE3BDA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64">
        <w:r w:rsidR="001554ED">
          <w:rPr>
            <w:color w:val="000000"/>
          </w:rPr>
          <w:t xml:space="preserve">White, S. J., Vadopalas, B., Silliman, K., &amp; Roberts, S. B. (2017). Genotoype-by-sequencing of three geographically distinct populations of Olympia oysters, Ostrea lurida. </w:t>
        </w:r>
      </w:hyperlink>
      <w:hyperlink r:id="rId565">
        <w:r w:rsidR="001554ED">
          <w:rPr>
            <w:i/>
            <w:color w:val="000000"/>
          </w:rPr>
          <w:t>Scientific Data</w:t>
        </w:r>
      </w:hyperlink>
      <w:hyperlink r:id="rId566">
        <w:r w:rsidR="001554ED">
          <w:rPr>
            <w:color w:val="000000"/>
          </w:rPr>
          <w:t xml:space="preserve">, </w:t>
        </w:r>
      </w:hyperlink>
      <w:hyperlink r:id="rId567">
        <w:r w:rsidR="001554ED">
          <w:rPr>
            <w:b/>
            <w:color w:val="000000"/>
          </w:rPr>
          <w:t>4</w:t>
        </w:r>
      </w:hyperlink>
      <w:hyperlink r:id="rId568">
        <w:r w:rsidR="001554ED">
          <w:rPr>
            <w:color w:val="000000"/>
          </w:rPr>
          <w:t>, 170130. https://doi.org/</w:t>
        </w:r>
      </w:hyperlink>
      <w:hyperlink r:id="rId569">
        <w:r w:rsidR="001554ED">
          <w:rPr>
            <w:color w:val="000000"/>
          </w:rPr>
          <w:t>10.1038/sdata.2017.130</w:t>
        </w:r>
      </w:hyperlink>
    </w:p>
    <w:p w14:paraId="54F0C7A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70">
        <w:r w:rsidR="001554ED">
          <w:rPr>
            <w:color w:val="000000"/>
          </w:rPr>
          <w:t xml:space="preserve">Wickham, H. (2017). ggplot2 - Elegant Graphics for Data Analysis (2nd Edition). </w:t>
        </w:r>
      </w:hyperlink>
      <w:hyperlink r:id="rId571">
        <w:r w:rsidR="001554ED">
          <w:rPr>
            <w:i/>
            <w:color w:val="000000"/>
          </w:rPr>
          <w:t>Journal of Statistical Software, Book Reviews</w:t>
        </w:r>
      </w:hyperlink>
      <w:hyperlink r:id="rId572">
        <w:r w:rsidR="001554ED">
          <w:rPr>
            <w:color w:val="000000"/>
          </w:rPr>
          <w:t xml:space="preserve">, </w:t>
        </w:r>
      </w:hyperlink>
      <w:hyperlink r:id="rId573">
        <w:r w:rsidR="001554ED">
          <w:rPr>
            <w:b/>
            <w:color w:val="000000"/>
          </w:rPr>
          <w:t>77</w:t>
        </w:r>
      </w:hyperlink>
      <w:hyperlink r:id="rId574">
        <w:r w:rsidR="001554ED">
          <w:rPr>
            <w:color w:val="000000"/>
          </w:rPr>
          <w:t>(2), 1–3. https://doi.org/</w:t>
        </w:r>
      </w:hyperlink>
      <w:hyperlink r:id="rId575">
        <w:r w:rsidR="001554ED">
          <w:rPr>
            <w:color w:val="000000"/>
          </w:rPr>
          <w:t>10.18637/</w:t>
        </w:r>
        <w:proofErr w:type="gramStart"/>
        <w:r w:rsidR="001554ED">
          <w:rPr>
            <w:color w:val="000000"/>
          </w:rPr>
          <w:t>jss.v077.b</w:t>
        </w:r>
        <w:proofErr w:type="gramEnd"/>
        <w:r w:rsidR="001554ED">
          <w:rPr>
            <w:color w:val="000000"/>
          </w:rPr>
          <w:t>02</w:t>
        </w:r>
      </w:hyperlink>
    </w:p>
    <w:p w14:paraId="34282CDB" w14:textId="77777777" w:rsidR="00D64A77" w:rsidRDefault="001F5BDB" w:rsidP="00C56A3D">
      <w:pPr>
        <w:widowControl w:val="0"/>
        <w:pBdr>
          <w:top w:val="nil"/>
          <w:left w:val="nil"/>
          <w:bottom w:val="nil"/>
          <w:right w:val="nil"/>
          <w:between w:val="nil"/>
        </w:pBdr>
        <w:spacing w:after="240" w:line="480" w:lineRule="auto"/>
        <w:ind w:left="480" w:hanging="480"/>
        <w:rPr>
          <w:color w:val="000000"/>
        </w:rPr>
      </w:pPr>
      <w:hyperlink r:id="rId576">
        <w:r w:rsidR="001554ED">
          <w:rPr>
            <w:color w:val="000000"/>
          </w:rPr>
          <w:t xml:space="preserve">Wilson, J. A., Chaparro, O. R., &amp; Thompson, R. J. (1996). The importance of broodstock nutrition on the viability of larvae and spat in the Chilean oyster Ostrea chilensis. </w:t>
        </w:r>
      </w:hyperlink>
      <w:hyperlink r:id="rId577">
        <w:r w:rsidR="001554ED">
          <w:rPr>
            <w:i/>
            <w:color w:val="000000"/>
          </w:rPr>
          <w:t>Aquaculture</w:t>
        </w:r>
      </w:hyperlink>
      <w:hyperlink r:id="rId578">
        <w:r w:rsidR="001554ED">
          <w:rPr>
            <w:color w:val="000000"/>
          </w:rPr>
          <w:t xml:space="preserve">, </w:t>
        </w:r>
      </w:hyperlink>
      <w:hyperlink r:id="rId579">
        <w:r w:rsidR="001554ED">
          <w:rPr>
            <w:b/>
            <w:color w:val="000000"/>
          </w:rPr>
          <w:t>139</w:t>
        </w:r>
      </w:hyperlink>
      <w:hyperlink r:id="rId580">
        <w:r w:rsidR="001554ED">
          <w:rPr>
            <w:color w:val="000000"/>
          </w:rPr>
          <w:t>(1), 63–75. https://doi.org/</w:t>
        </w:r>
      </w:hyperlink>
      <w:hyperlink r:id="rId581">
        <w:r w:rsidR="001554ED">
          <w:rPr>
            <w:color w:val="000000"/>
          </w:rPr>
          <w:t>10.1016/0044-8486(95)01159-5</w:t>
        </w:r>
      </w:hyperlink>
    </w:p>
    <w:p w14:paraId="79E4E389" w14:textId="108DAA33" w:rsidR="002B18E0" w:rsidRDefault="002B18E0" w:rsidP="002B18E0">
      <w:pPr>
        <w:suppressLineNumbers/>
        <w:rPr>
          <w:b/>
          <w:sz w:val="36"/>
          <w:szCs w:val="36"/>
        </w:rPr>
      </w:pPr>
      <w:r>
        <w:rPr>
          <w:b/>
          <w:sz w:val="36"/>
          <w:szCs w:val="36"/>
        </w:rPr>
        <w:br w:type="page"/>
      </w:r>
    </w:p>
    <w:tbl>
      <w:tblPr>
        <w:tblStyle w:val="a"/>
        <w:tblW w:w="6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233"/>
        <w:gridCol w:w="1234"/>
        <w:gridCol w:w="1234"/>
        <w:gridCol w:w="1234"/>
      </w:tblGrid>
      <w:tr w:rsidR="002B18E0" w14:paraId="44502719" w14:textId="77777777" w:rsidTr="001F5BDB">
        <w:trPr>
          <w:trHeight w:val="440"/>
        </w:trPr>
        <w:tc>
          <w:tcPr>
            <w:tcW w:w="6822" w:type="dxa"/>
            <w:gridSpan w:val="5"/>
            <w:shd w:val="clear" w:color="auto" w:fill="EFEFEF"/>
          </w:tcPr>
          <w:p w14:paraId="62647E5A" w14:textId="1CFBCE19" w:rsidR="002B18E0" w:rsidRDefault="002B18E0" w:rsidP="001F5BDB">
            <w:pPr>
              <w:widowControl w:val="0"/>
            </w:pPr>
            <w:commentRangeStart w:id="292"/>
            <w:r>
              <w:rPr>
                <w:b/>
              </w:rPr>
              <w:lastRenderedPageBreak/>
              <w:t>Table 1</w:t>
            </w:r>
            <w:commentRangeEnd w:id="292"/>
            <w:r w:rsidR="00F51E92">
              <w:rPr>
                <w:rStyle w:val="CommentReference"/>
                <w:rFonts w:ascii="Arial" w:eastAsia="Arial" w:hAnsi="Arial" w:cs="Arial"/>
                <w:lang w:val="en"/>
              </w:rPr>
              <w:commentReference w:id="292"/>
            </w:r>
            <w:r>
              <w:rPr>
                <w:b/>
              </w:rPr>
              <w:t>:</w:t>
            </w:r>
            <w:r>
              <w:t xml:space="preserve"> Environmental data from locations where offspring were deployed for 3 months</w:t>
            </w:r>
            <w:ins w:id="293" w:author="Laura H Spencer" w:date="2019-09-22T20:42:00Z">
              <w:r w:rsidR="00F51E92">
                <w:t xml:space="preserve"> from June </w:t>
              </w:r>
            </w:ins>
            <w:ins w:id="294" w:author="Laura H Spencer" w:date="2019-09-22T20:43:00Z">
              <w:r w:rsidR="00F51E92">
                <w:t>through</w:t>
              </w:r>
            </w:ins>
            <w:ins w:id="295" w:author="Laura H Spencer" w:date="2019-09-22T20:42:00Z">
              <w:r w:rsidR="00F51E92">
                <w:t xml:space="preserve"> </w:t>
              </w:r>
            </w:ins>
            <w:ins w:id="296" w:author="Laura H Spencer" w:date="2019-09-22T20:43:00Z">
              <w:r w:rsidR="00F51E92">
                <w:t>August 2018</w:t>
              </w:r>
            </w:ins>
            <w:r>
              <w:t xml:space="preserve">. </w:t>
            </w:r>
            <w:proofErr w:type="spellStart"/>
            <w:r>
              <w:t>Mean±SD</w:t>
            </w:r>
            <w:proofErr w:type="spellEnd"/>
            <w:r>
              <w:t xml:space="preserve"> of continuously monitored environmental data are shown for periods of tidal submergence only (tidal height &gt;0.3m), collected at two deployment locations within each bay.  </w:t>
            </w:r>
          </w:p>
        </w:tc>
      </w:tr>
      <w:tr w:rsidR="002B18E0" w14:paraId="3A75E9BF" w14:textId="77777777" w:rsidTr="001F5BDB">
        <w:trPr>
          <w:trHeight w:val="400"/>
        </w:trPr>
        <w:tc>
          <w:tcPr>
            <w:tcW w:w="1890" w:type="dxa"/>
            <w:shd w:val="clear" w:color="auto" w:fill="EFEFEF"/>
            <w:tcMar>
              <w:top w:w="100" w:type="dxa"/>
              <w:left w:w="100" w:type="dxa"/>
              <w:bottom w:w="100" w:type="dxa"/>
              <w:right w:w="100" w:type="dxa"/>
            </w:tcMar>
          </w:tcPr>
          <w:p w14:paraId="51F8D335" w14:textId="77777777" w:rsidR="002B18E0" w:rsidRDefault="002B18E0" w:rsidP="001F5BDB">
            <w:pPr>
              <w:widowControl w:val="0"/>
              <w:rPr>
                <w:b/>
              </w:rPr>
            </w:pPr>
          </w:p>
          <w:p w14:paraId="51CB6C06" w14:textId="77777777" w:rsidR="002B18E0" w:rsidRDefault="002B18E0" w:rsidP="001F5BDB">
            <w:pPr>
              <w:widowControl w:val="0"/>
              <w:jc w:val="center"/>
              <w:rPr>
                <w:b/>
              </w:rPr>
            </w:pPr>
          </w:p>
        </w:tc>
        <w:tc>
          <w:tcPr>
            <w:tcW w:w="1233" w:type="dxa"/>
            <w:shd w:val="clear" w:color="auto" w:fill="EFEFEF"/>
          </w:tcPr>
          <w:p w14:paraId="03FBFEDF" w14:textId="77777777" w:rsidR="002B18E0" w:rsidRDefault="002B18E0" w:rsidP="001F5BDB">
            <w:pPr>
              <w:widowControl w:val="0"/>
              <w:jc w:val="center"/>
              <w:rPr>
                <w:b/>
              </w:rPr>
            </w:pPr>
            <w:proofErr w:type="spellStart"/>
            <w:r>
              <w:rPr>
                <w:b/>
              </w:rPr>
              <w:t>Fidalgo</w:t>
            </w:r>
            <w:proofErr w:type="spellEnd"/>
            <w:r>
              <w:rPr>
                <w:b/>
              </w:rPr>
              <w:t xml:space="preserve"> Bay</w:t>
            </w:r>
          </w:p>
        </w:tc>
        <w:tc>
          <w:tcPr>
            <w:tcW w:w="1233" w:type="dxa"/>
            <w:shd w:val="clear" w:color="auto" w:fill="EFEFEF"/>
          </w:tcPr>
          <w:p w14:paraId="756D5892" w14:textId="77777777" w:rsidR="002B18E0" w:rsidRDefault="002B18E0" w:rsidP="001F5BDB">
            <w:pPr>
              <w:widowControl w:val="0"/>
              <w:jc w:val="center"/>
              <w:rPr>
                <w:b/>
              </w:rPr>
            </w:pPr>
            <w:r>
              <w:rPr>
                <w:b/>
              </w:rPr>
              <w:t>Port Gamble Bay</w:t>
            </w:r>
          </w:p>
        </w:tc>
        <w:tc>
          <w:tcPr>
            <w:tcW w:w="1233" w:type="dxa"/>
            <w:shd w:val="clear" w:color="auto" w:fill="EFEFEF"/>
          </w:tcPr>
          <w:p w14:paraId="7EEBD5A4" w14:textId="77777777" w:rsidR="002B18E0" w:rsidRDefault="002B18E0" w:rsidP="001F5BDB">
            <w:pPr>
              <w:widowControl w:val="0"/>
              <w:jc w:val="center"/>
              <w:rPr>
                <w:b/>
              </w:rPr>
            </w:pPr>
            <w:r>
              <w:rPr>
                <w:b/>
              </w:rPr>
              <w:t xml:space="preserve">Skokomish River Delta </w:t>
            </w:r>
          </w:p>
        </w:tc>
        <w:tc>
          <w:tcPr>
            <w:tcW w:w="1233" w:type="dxa"/>
            <w:shd w:val="clear" w:color="auto" w:fill="EFEFEF"/>
          </w:tcPr>
          <w:p w14:paraId="386FF77B" w14:textId="77777777" w:rsidR="002B18E0" w:rsidRDefault="002B18E0" w:rsidP="001F5BDB">
            <w:pPr>
              <w:widowControl w:val="0"/>
              <w:jc w:val="center"/>
              <w:rPr>
                <w:b/>
              </w:rPr>
            </w:pPr>
            <w:r>
              <w:rPr>
                <w:b/>
              </w:rPr>
              <w:t xml:space="preserve">Case Inlet </w:t>
            </w:r>
          </w:p>
        </w:tc>
      </w:tr>
      <w:tr w:rsidR="002B18E0" w14:paraId="7CF4EB11" w14:textId="77777777" w:rsidTr="001F5BDB">
        <w:trPr>
          <w:trHeight w:val="380"/>
        </w:trPr>
        <w:tc>
          <w:tcPr>
            <w:tcW w:w="1890" w:type="dxa"/>
            <w:shd w:val="clear" w:color="auto" w:fill="D9D9D9"/>
            <w:tcMar>
              <w:top w:w="100" w:type="dxa"/>
              <w:left w:w="100" w:type="dxa"/>
              <w:bottom w:w="100" w:type="dxa"/>
              <w:right w:w="100" w:type="dxa"/>
            </w:tcMar>
          </w:tcPr>
          <w:p w14:paraId="589529D7" w14:textId="77777777" w:rsidR="002B18E0" w:rsidRDefault="002B18E0" w:rsidP="001F5BDB">
            <w:pPr>
              <w:widowControl w:val="0"/>
              <w:jc w:val="center"/>
              <w:rPr>
                <w:b/>
              </w:rPr>
            </w:pPr>
            <w:r>
              <w:rPr>
                <w:b/>
              </w:rPr>
              <w:t>Temperature (°C)</w:t>
            </w:r>
          </w:p>
        </w:tc>
        <w:tc>
          <w:tcPr>
            <w:tcW w:w="1233" w:type="dxa"/>
            <w:shd w:val="clear" w:color="auto" w:fill="D9D9D9"/>
            <w:tcMar>
              <w:top w:w="100" w:type="dxa"/>
              <w:left w:w="100" w:type="dxa"/>
              <w:bottom w:w="100" w:type="dxa"/>
              <w:right w:w="100" w:type="dxa"/>
            </w:tcMar>
          </w:tcPr>
          <w:p w14:paraId="6D72F4B2" w14:textId="77777777" w:rsidR="002B18E0" w:rsidRDefault="002B18E0" w:rsidP="001F5BDB">
            <w:pPr>
              <w:widowControl w:val="0"/>
              <w:jc w:val="center"/>
            </w:pPr>
            <w:r>
              <w:t>15.4±1.5</w:t>
            </w:r>
          </w:p>
        </w:tc>
        <w:tc>
          <w:tcPr>
            <w:tcW w:w="1233" w:type="dxa"/>
            <w:shd w:val="clear" w:color="auto" w:fill="D9D9D9"/>
            <w:tcMar>
              <w:top w:w="100" w:type="dxa"/>
              <w:left w:w="100" w:type="dxa"/>
              <w:bottom w:w="100" w:type="dxa"/>
              <w:right w:w="100" w:type="dxa"/>
            </w:tcMar>
          </w:tcPr>
          <w:p w14:paraId="6E223777" w14:textId="77777777" w:rsidR="002B18E0" w:rsidRDefault="002B18E0" w:rsidP="001F5BDB">
            <w:pPr>
              <w:widowControl w:val="0"/>
              <w:jc w:val="center"/>
            </w:pPr>
            <w:r>
              <w:t>15.0±1.0</w:t>
            </w:r>
          </w:p>
        </w:tc>
        <w:tc>
          <w:tcPr>
            <w:tcW w:w="1233" w:type="dxa"/>
            <w:shd w:val="clear" w:color="auto" w:fill="D9D9D9"/>
            <w:tcMar>
              <w:top w:w="100" w:type="dxa"/>
              <w:left w:w="100" w:type="dxa"/>
              <w:bottom w:w="100" w:type="dxa"/>
              <w:right w:w="100" w:type="dxa"/>
            </w:tcMar>
          </w:tcPr>
          <w:p w14:paraId="31B6B22A" w14:textId="77777777" w:rsidR="002B18E0" w:rsidRDefault="002B18E0" w:rsidP="001F5BDB">
            <w:pPr>
              <w:widowControl w:val="0"/>
              <w:jc w:val="center"/>
            </w:pPr>
            <w:r>
              <w:t>16.2±2.7</w:t>
            </w:r>
          </w:p>
        </w:tc>
        <w:tc>
          <w:tcPr>
            <w:tcW w:w="1233" w:type="dxa"/>
            <w:shd w:val="clear" w:color="auto" w:fill="D9D9D9"/>
            <w:tcMar>
              <w:top w:w="100" w:type="dxa"/>
              <w:left w:w="100" w:type="dxa"/>
              <w:bottom w:w="100" w:type="dxa"/>
              <w:right w:w="100" w:type="dxa"/>
            </w:tcMar>
          </w:tcPr>
          <w:p w14:paraId="48DDB852" w14:textId="77777777" w:rsidR="002B18E0" w:rsidRDefault="002B18E0" w:rsidP="001F5BDB">
            <w:pPr>
              <w:widowControl w:val="0"/>
              <w:jc w:val="center"/>
            </w:pPr>
            <w:r>
              <w:t>16.8±1.7</w:t>
            </w:r>
          </w:p>
        </w:tc>
      </w:tr>
      <w:tr w:rsidR="002B18E0" w14:paraId="388E6034" w14:textId="77777777" w:rsidTr="001F5BDB">
        <w:trPr>
          <w:trHeight w:val="380"/>
        </w:trPr>
        <w:tc>
          <w:tcPr>
            <w:tcW w:w="1890" w:type="dxa"/>
            <w:shd w:val="clear" w:color="auto" w:fill="D9D9D9"/>
            <w:tcMar>
              <w:top w:w="100" w:type="dxa"/>
              <w:left w:w="100" w:type="dxa"/>
              <w:bottom w:w="100" w:type="dxa"/>
              <w:right w:w="100" w:type="dxa"/>
            </w:tcMar>
          </w:tcPr>
          <w:p w14:paraId="5AEADDBD" w14:textId="77777777" w:rsidR="002B18E0" w:rsidRDefault="002B18E0" w:rsidP="001F5BDB">
            <w:pPr>
              <w:widowControl w:val="0"/>
              <w:jc w:val="center"/>
              <w:rPr>
                <w:b/>
              </w:rPr>
            </w:pPr>
            <w:r>
              <w:rPr>
                <w:b/>
              </w:rPr>
              <w:t>DO (mg/L)</w:t>
            </w:r>
          </w:p>
        </w:tc>
        <w:tc>
          <w:tcPr>
            <w:tcW w:w="1233" w:type="dxa"/>
            <w:shd w:val="clear" w:color="auto" w:fill="D9D9D9"/>
            <w:tcMar>
              <w:top w:w="100" w:type="dxa"/>
              <w:left w:w="100" w:type="dxa"/>
              <w:bottom w:w="100" w:type="dxa"/>
              <w:right w:w="100" w:type="dxa"/>
            </w:tcMar>
          </w:tcPr>
          <w:p w14:paraId="7F499185" w14:textId="77777777" w:rsidR="002B18E0" w:rsidRDefault="002B18E0" w:rsidP="001F5BDB">
            <w:pPr>
              <w:widowControl w:val="0"/>
              <w:jc w:val="center"/>
            </w:pPr>
            <w:r>
              <w:t>10.6±2.4</w:t>
            </w:r>
          </w:p>
        </w:tc>
        <w:tc>
          <w:tcPr>
            <w:tcW w:w="1233" w:type="dxa"/>
            <w:shd w:val="clear" w:color="auto" w:fill="D9D9D9"/>
            <w:tcMar>
              <w:top w:w="100" w:type="dxa"/>
              <w:left w:w="100" w:type="dxa"/>
              <w:bottom w:w="100" w:type="dxa"/>
              <w:right w:w="100" w:type="dxa"/>
            </w:tcMar>
          </w:tcPr>
          <w:p w14:paraId="446090CE" w14:textId="77777777" w:rsidR="002B18E0" w:rsidRDefault="002B18E0" w:rsidP="001F5BDB">
            <w:pPr>
              <w:widowControl w:val="0"/>
              <w:jc w:val="center"/>
            </w:pPr>
            <w:r>
              <w:t>10.5±1.9</w:t>
            </w:r>
          </w:p>
        </w:tc>
        <w:tc>
          <w:tcPr>
            <w:tcW w:w="1233" w:type="dxa"/>
            <w:shd w:val="clear" w:color="auto" w:fill="D9D9D9"/>
            <w:tcMar>
              <w:top w:w="100" w:type="dxa"/>
              <w:left w:w="100" w:type="dxa"/>
              <w:bottom w:w="100" w:type="dxa"/>
              <w:right w:w="100" w:type="dxa"/>
            </w:tcMar>
          </w:tcPr>
          <w:p w14:paraId="47A0017B" w14:textId="77777777" w:rsidR="002B18E0" w:rsidRDefault="002B18E0" w:rsidP="001F5BDB">
            <w:pPr>
              <w:widowControl w:val="0"/>
              <w:jc w:val="center"/>
            </w:pPr>
            <w:r>
              <w:t>10.2±3.9</w:t>
            </w:r>
          </w:p>
        </w:tc>
        <w:tc>
          <w:tcPr>
            <w:tcW w:w="1233" w:type="dxa"/>
            <w:shd w:val="clear" w:color="auto" w:fill="D9D9D9"/>
            <w:tcMar>
              <w:top w:w="100" w:type="dxa"/>
              <w:left w:w="100" w:type="dxa"/>
              <w:bottom w:w="100" w:type="dxa"/>
              <w:right w:w="100" w:type="dxa"/>
            </w:tcMar>
          </w:tcPr>
          <w:p w14:paraId="6065B2EF" w14:textId="77777777" w:rsidR="002B18E0" w:rsidRDefault="002B18E0" w:rsidP="001F5BDB">
            <w:pPr>
              <w:widowControl w:val="0"/>
              <w:jc w:val="center"/>
            </w:pPr>
            <w:r>
              <w:t>11.2±2.8</w:t>
            </w:r>
          </w:p>
        </w:tc>
      </w:tr>
      <w:tr w:rsidR="002B18E0" w14:paraId="555104A2" w14:textId="77777777" w:rsidTr="001F5BDB">
        <w:trPr>
          <w:trHeight w:val="380"/>
        </w:trPr>
        <w:tc>
          <w:tcPr>
            <w:tcW w:w="1890" w:type="dxa"/>
            <w:shd w:val="clear" w:color="auto" w:fill="D9D9D9"/>
            <w:tcMar>
              <w:top w:w="100" w:type="dxa"/>
              <w:left w:w="100" w:type="dxa"/>
              <w:bottom w:w="100" w:type="dxa"/>
              <w:right w:w="100" w:type="dxa"/>
            </w:tcMar>
          </w:tcPr>
          <w:p w14:paraId="490D7B83" w14:textId="77777777" w:rsidR="002B18E0" w:rsidRDefault="002B18E0" w:rsidP="001F5BDB">
            <w:pPr>
              <w:widowControl w:val="0"/>
              <w:jc w:val="center"/>
              <w:rPr>
                <w:b/>
              </w:rPr>
            </w:pPr>
            <w:r>
              <w:rPr>
                <w:b/>
              </w:rPr>
              <w:t>Salinity (PSU)</w:t>
            </w:r>
          </w:p>
        </w:tc>
        <w:tc>
          <w:tcPr>
            <w:tcW w:w="1233" w:type="dxa"/>
            <w:shd w:val="clear" w:color="auto" w:fill="D9D9D9"/>
            <w:tcMar>
              <w:top w:w="100" w:type="dxa"/>
              <w:left w:w="100" w:type="dxa"/>
              <w:bottom w:w="100" w:type="dxa"/>
              <w:right w:w="100" w:type="dxa"/>
            </w:tcMar>
          </w:tcPr>
          <w:p w14:paraId="25483B84" w14:textId="77777777" w:rsidR="002B18E0" w:rsidRDefault="002B18E0" w:rsidP="001F5BDB">
            <w:pPr>
              <w:widowControl w:val="0"/>
              <w:jc w:val="center"/>
            </w:pPr>
            <w:r>
              <w:t>28.5±3.9</w:t>
            </w:r>
          </w:p>
        </w:tc>
        <w:tc>
          <w:tcPr>
            <w:tcW w:w="1233" w:type="dxa"/>
            <w:shd w:val="clear" w:color="auto" w:fill="D9D9D9"/>
            <w:tcMar>
              <w:top w:w="100" w:type="dxa"/>
              <w:left w:w="100" w:type="dxa"/>
              <w:bottom w:w="100" w:type="dxa"/>
              <w:right w:w="100" w:type="dxa"/>
            </w:tcMar>
          </w:tcPr>
          <w:p w14:paraId="5F1FF225" w14:textId="77777777" w:rsidR="002B18E0" w:rsidRDefault="002B18E0" w:rsidP="001F5BDB">
            <w:pPr>
              <w:widowControl w:val="0"/>
              <w:jc w:val="center"/>
            </w:pPr>
            <w:r>
              <w:t>31.9±2.0</w:t>
            </w:r>
          </w:p>
        </w:tc>
        <w:tc>
          <w:tcPr>
            <w:tcW w:w="1233" w:type="dxa"/>
            <w:shd w:val="clear" w:color="auto" w:fill="D9D9D9"/>
            <w:tcMar>
              <w:top w:w="100" w:type="dxa"/>
              <w:left w:w="100" w:type="dxa"/>
              <w:bottom w:w="100" w:type="dxa"/>
              <w:right w:w="100" w:type="dxa"/>
            </w:tcMar>
          </w:tcPr>
          <w:p w14:paraId="6799624F" w14:textId="77777777" w:rsidR="002B18E0" w:rsidRDefault="002B18E0" w:rsidP="001F5BDB">
            <w:pPr>
              <w:widowControl w:val="0"/>
              <w:jc w:val="center"/>
            </w:pPr>
            <w:r>
              <w:t>29.6±1.3</w:t>
            </w:r>
          </w:p>
        </w:tc>
        <w:tc>
          <w:tcPr>
            <w:tcW w:w="1233" w:type="dxa"/>
            <w:shd w:val="clear" w:color="auto" w:fill="D9D9D9"/>
            <w:tcMar>
              <w:top w:w="100" w:type="dxa"/>
              <w:left w:w="100" w:type="dxa"/>
              <w:bottom w:w="100" w:type="dxa"/>
              <w:right w:w="100" w:type="dxa"/>
            </w:tcMar>
          </w:tcPr>
          <w:p w14:paraId="025D6DFC" w14:textId="77777777" w:rsidR="002B18E0" w:rsidRDefault="002B18E0" w:rsidP="001F5BDB">
            <w:pPr>
              <w:widowControl w:val="0"/>
              <w:jc w:val="center"/>
            </w:pPr>
            <w:r>
              <w:t>24.6±1.7</w:t>
            </w:r>
          </w:p>
        </w:tc>
      </w:tr>
      <w:tr w:rsidR="002B18E0" w14:paraId="5770A7A2" w14:textId="77777777" w:rsidTr="001F5BDB">
        <w:trPr>
          <w:trHeight w:val="380"/>
        </w:trPr>
        <w:tc>
          <w:tcPr>
            <w:tcW w:w="1890" w:type="dxa"/>
            <w:shd w:val="clear" w:color="auto" w:fill="D9D9D9"/>
            <w:tcMar>
              <w:top w:w="100" w:type="dxa"/>
              <w:left w:w="100" w:type="dxa"/>
              <w:bottom w:w="100" w:type="dxa"/>
              <w:right w:w="100" w:type="dxa"/>
            </w:tcMar>
          </w:tcPr>
          <w:p w14:paraId="202B9B83" w14:textId="77777777" w:rsidR="002B18E0" w:rsidRDefault="002B18E0" w:rsidP="001F5BDB">
            <w:pPr>
              <w:widowControl w:val="0"/>
              <w:jc w:val="center"/>
              <w:rPr>
                <w:b/>
              </w:rPr>
            </w:pPr>
            <w:r>
              <w:rPr>
                <w:b/>
              </w:rPr>
              <w:t>pH</w:t>
            </w:r>
          </w:p>
        </w:tc>
        <w:tc>
          <w:tcPr>
            <w:tcW w:w="1233" w:type="dxa"/>
            <w:shd w:val="clear" w:color="auto" w:fill="D9D9D9"/>
            <w:tcMar>
              <w:top w:w="100" w:type="dxa"/>
              <w:left w:w="100" w:type="dxa"/>
              <w:bottom w:w="100" w:type="dxa"/>
              <w:right w:w="100" w:type="dxa"/>
            </w:tcMar>
          </w:tcPr>
          <w:p w14:paraId="43F9C735" w14:textId="77777777" w:rsidR="002B18E0" w:rsidRDefault="002B18E0" w:rsidP="001F5BDB">
            <w:pPr>
              <w:widowControl w:val="0"/>
              <w:jc w:val="center"/>
            </w:pPr>
            <w:r>
              <w:t>8.07±0.15</w:t>
            </w:r>
          </w:p>
        </w:tc>
        <w:tc>
          <w:tcPr>
            <w:tcW w:w="1233" w:type="dxa"/>
            <w:shd w:val="clear" w:color="auto" w:fill="D9D9D9"/>
            <w:tcMar>
              <w:top w:w="100" w:type="dxa"/>
              <w:left w:w="100" w:type="dxa"/>
              <w:bottom w:w="100" w:type="dxa"/>
              <w:right w:w="100" w:type="dxa"/>
            </w:tcMar>
          </w:tcPr>
          <w:p w14:paraId="605C1531" w14:textId="77777777" w:rsidR="002B18E0" w:rsidRDefault="002B18E0" w:rsidP="001F5BDB">
            <w:pPr>
              <w:widowControl w:val="0"/>
              <w:jc w:val="center"/>
            </w:pPr>
            <w:r>
              <w:t>7.86±0.17</w:t>
            </w:r>
          </w:p>
        </w:tc>
        <w:tc>
          <w:tcPr>
            <w:tcW w:w="1233" w:type="dxa"/>
            <w:shd w:val="clear" w:color="auto" w:fill="D9D9D9"/>
            <w:tcMar>
              <w:top w:w="100" w:type="dxa"/>
              <w:left w:w="100" w:type="dxa"/>
              <w:bottom w:w="100" w:type="dxa"/>
              <w:right w:w="100" w:type="dxa"/>
            </w:tcMar>
          </w:tcPr>
          <w:p w14:paraId="47A5E9F1" w14:textId="77777777" w:rsidR="002B18E0" w:rsidRDefault="002B18E0" w:rsidP="001F5BDB">
            <w:pPr>
              <w:widowControl w:val="0"/>
              <w:jc w:val="center"/>
            </w:pPr>
            <w:r>
              <w:t>8.01±0.20</w:t>
            </w:r>
          </w:p>
        </w:tc>
        <w:tc>
          <w:tcPr>
            <w:tcW w:w="1233" w:type="dxa"/>
            <w:shd w:val="clear" w:color="auto" w:fill="D9D9D9"/>
            <w:tcMar>
              <w:top w:w="100" w:type="dxa"/>
              <w:left w:w="100" w:type="dxa"/>
              <w:bottom w:w="100" w:type="dxa"/>
              <w:right w:w="100" w:type="dxa"/>
            </w:tcMar>
          </w:tcPr>
          <w:p w14:paraId="430CA708" w14:textId="77777777" w:rsidR="002B18E0" w:rsidRDefault="002B18E0" w:rsidP="001F5BDB">
            <w:pPr>
              <w:widowControl w:val="0"/>
              <w:jc w:val="center"/>
            </w:pPr>
            <w:r>
              <w:t>8.01±0.16</w:t>
            </w:r>
          </w:p>
        </w:tc>
      </w:tr>
      <w:tr w:rsidR="002B18E0" w14:paraId="16EDC8B1" w14:textId="77777777" w:rsidTr="001F5BDB">
        <w:trPr>
          <w:trHeight w:val="380"/>
        </w:trPr>
        <w:tc>
          <w:tcPr>
            <w:tcW w:w="1890" w:type="dxa"/>
            <w:shd w:val="clear" w:color="auto" w:fill="D9D9D9"/>
            <w:tcMar>
              <w:top w:w="100" w:type="dxa"/>
              <w:left w:w="100" w:type="dxa"/>
              <w:bottom w:w="100" w:type="dxa"/>
              <w:right w:w="100" w:type="dxa"/>
            </w:tcMar>
          </w:tcPr>
          <w:p w14:paraId="17DBE7DE" w14:textId="042FC2EC" w:rsidR="002B18E0" w:rsidRDefault="00F51E92" w:rsidP="001F5BDB">
            <w:pPr>
              <w:widowControl w:val="0"/>
              <w:jc w:val="center"/>
              <w:rPr>
                <w:b/>
              </w:rPr>
            </w:pPr>
            <w:r>
              <w:rPr>
                <w:b/>
              </w:rPr>
              <w:t>C</w:t>
            </w:r>
            <w:r w:rsidR="002B18E0">
              <w:rPr>
                <w:b/>
              </w:rPr>
              <w:t>hlorophyll</w:t>
            </w:r>
            <w:ins w:id="297" w:author="Laura H Spencer" w:date="2019-09-22T20:56:00Z">
              <w:r>
                <w:rPr>
                  <w:b/>
                </w:rPr>
                <w:t xml:space="preserve"> (unit)</w:t>
              </w:r>
            </w:ins>
          </w:p>
        </w:tc>
        <w:tc>
          <w:tcPr>
            <w:tcW w:w="1233" w:type="dxa"/>
            <w:shd w:val="clear" w:color="auto" w:fill="D9D9D9"/>
            <w:tcMar>
              <w:top w:w="100" w:type="dxa"/>
              <w:left w:w="100" w:type="dxa"/>
              <w:bottom w:w="100" w:type="dxa"/>
              <w:right w:w="100" w:type="dxa"/>
            </w:tcMar>
          </w:tcPr>
          <w:p w14:paraId="6A5AE658" w14:textId="77777777" w:rsidR="002B18E0" w:rsidRDefault="002B18E0" w:rsidP="001F5BDB">
            <w:pPr>
              <w:widowControl w:val="0"/>
              <w:jc w:val="center"/>
            </w:pPr>
            <w:r>
              <w:t>227±409</w:t>
            </w:r>
          </w:p>
        </w:tc>
        <w:tc>
          <w:tcPr>
            <w:tcW w:w="1233" w:type="dxa"/>
            <w:shd w:val="clear" w:color="auto" w:fill="D9D9D9"/>
            <w:tcMar>
              <w:top w:w="100" w:type="dxa"/>
              <w:left w:w="100" w:type="dxa"/>
              <w:bottom w:w="100" w:type="dxa"/>
              <w:right w:w="100" w:type="dxa"/>
            </w:tcMar>
          </w:tcPr>
          <w:p w14:paraId="3C43AEBD" w14:textId="77777777" w:rsidR="002B18E0" w:rsidRDefault="002B18E0" w:rsidP="001F5BDB">
            <w:pPr>
              <w:widowControl w:val="0"/>
              <w:jc w:val="center"/>
            </w:pPr>
            <w:r>
              <w:t>225±145</w:t>
            </w:r>
          </w:p>
        </w:tc>
        <w:tc>
          <w:tcPr>
            <w:tcW w:w="1233" w:type="dxa"/>
            <w:shd w:val="clear" w:color="auto" w:fill="D9D9D9"/>
            <w:tcMar>
              <w:top w:w="100" w:type="dxa"/>
              <w:left w:w="100" w:type="dxa"/>
              <w:bottom w:w="100" w:type="dxa"/>
              <w:right w:w="100" w:type="dxa"/>
            </w:tcMar>
          </w:tcPr>
          <w:p w14:paraId="0B934A4D" w14:textId="77777777" w:rsidR="002B18E0" w:rsidRDefault="002B18E0" w:rsidP="001F5BDB">
            <w:pPr>
              <w:widowControl w:val="0"/>
              <w:jc w:val="center"/>
            </w:pPr>
            <w:r>
              <w:t>572±1536</w:t>
            </w:r>
          </w:p>
        </w:tc>
        <w:tc>
          <w:tcPr>
            <w:tcW w:w="1233" w:type="dxa"/>
            <w:shd w:val="clear" w:color="auto" w:fill="D9D9D9"/>
            <w:tcMar>
              <w:top w:w="100" w:type="dxa"/>
              <w:left w:w="100" w:type="dxa"/>
              <w:bottom w:w="100" w:type="dxa"/>
              <w:right w:w="100" w:type="dxa"/>
            </w:tcMar>
          </w:tcPr>
          <w:p w14:paraId="2C9623F2" w14:textId="77777777" w:rsidR="002B18E0" w:rsidRDefault="002B18E0" w:rsidP="001F5BDB">
            <w:pPr>
              <w:widowControl w:val="0"/>
              <w:jc w:val="center"/>
            </w:pPr>
            <w:r>
              <w:t>331±613</w:t>
            </w:r>
          </w:p>
        </w:tc>
      </w:tr>
    </w:tbl>
    <w:p w14:paraId="25C712A9" w14:textId="635819B3" w:rsidR="002B18E0" w:rsidRDefault="002B18E0" w:rsidP="001554ED">
      <w:pPr>
        <w:suppressLineNumbers/>
        <w:rPr>
          <w:b/>
          <w:sz w:val="36"/>
          <w:szCs w:val="36"/>
        </w:rPr>
      </w:pPr>
    </w:p>
    <w:p w14:paraId="6CA22D74" w14:textId="3916659A" w:rsidR="002B18E0" w:rsidRPr="002B18E0" w:rsidRDefault="00B85906" w:rsidP="000C3921">
      <w:pPr>
        <w:suppressLineNumbers/>
        <w:spacing w:line="276" w:lineRule="auto"/>
        <w:rPr>
          <w:b/>
          <w:sz w:val="36"/>
          <w:szCs w:val="36"/>
        </w:rPr>
        <w:pPrChange w:id="298" w:author="Laura H Spencer" w:date="2019-09-22T23:00:00Z">
          <w:pPr>
            <w:spacing w:line="276" w:lineRule="auto"/>
          </w:pPr>
        </w:pPrChange>
      </w:pPr>
      <w:r>
        <w:rPr>
          <w:b/>
          <w:sz w:val="36"/>
          <w:szCs w:val="36"/>
        </w:rPr>
        <w:br w:type="page"/>
      </w:r>
    </w:p>
    <w:tbl>
      <w:tblPr>
        <w:tblStyle w:val="a0"/>
        <w:tblW w:w="896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2"/>
        <w:gridCol w:w="715"/>
        <w:gridCol w:w="676"/>
        <w:gridCol w:w="675"/>
        <w:gridCol w:w="660"/>
        <w:gridCol w:w="660"/>
        <w:gridCol w:w="660"/>
        <w:gridCol w:w="219"/>
        <w:gridCol w:w="685"/>
        <w:gridCol w:w="720"/>
        <w:gridCol w:w="720"/>
        <w:gridCol w:w="630"/>
        <w:gridCol w:w="668"/>
        <w:gridCol w:w="592"/>
      </w:tblGrid>
      <w:tr w:rsidR="002B18E0" w14:paraId="4C44E7ED" w14:textId="77777777" w:rsidTr="003A1842">
        <w:trPr>
          <w:trHeight w:val="440"/>
        </w:trPr>
        <w:tc>
          <w:tcPr>
            <w:tcW w:w="8962" w:type="dxa"/>
            <w:gridSpan w:val="14"/>
            <w:shd w:val="clear" w:color="auto" w:fill="EFEFEF"/>
          </w:tcPr>
          <w:p w14:paraId="2C156809" w14:textId="1233C819" w:rsidR="002B18E0" w:rsidRDefault="002B18E0" w:rsidP="001F5BDB">
            <w:pPr>
              <w:rPr>
                <w:i/>
              </w:rPr>
            </w:pPr>
            <w:commentRangeStart w:id="299"/>
            <w:r>
              <w:rPr>
                <w:b/>
              </w:rPr>
              <w:lastRenderedPageBreak/>
              <w:t xml:space="preserve">Table 2: </w:t>
            </w:r>
            <w:commentRangeEnd w:id="299"/>
            <w:r w:rsidR="00C31964">
              <w:rPr>
                <w:rStyle w:val="CommentReference"/>
                <w:rFonts w:ascii="Arial" w:eastAsia="Arial" w:hAnsi="Arial" w:cs="Arial"/>
                <w:lang w:val="en"/>
              </w:rPr>
              <w:commentReference w:id="299"/>
            </w:r>
            <w:r>
              <w:t>Pearson’s chi-square test results comparing gonad sex and stage among treatments. Gonad was sampled after temperature treatment but before pCO</w:t>
            </w:r>
            <w:r>
              <w:rPr>
                <w:vertAlign w:val="subscript"/>
              </w:rPr>
              <w:t>2</w:t>
            </w:r>
            <w:r>
              <w:t xml:space="preserve"> (6°C Pre and 10°C Pre, n=54), and after pCO</w:t>
            </w:r>
            <w:r>
              <w:rPr>
                <w:vertAlign w:val="subscript"/>
              </w:rPr>
              <w:t>2</w:t>
            </w:r>
            <w:r>
              <w:t xml:space="preserve"> treatment (Amb=841±85 µ</w:t>
            </w:r>
            <w:proofErr w:type="spellStart"/>
            <w:r>
              <w:t>atm</w:t>
            </w:r>
            <w:proofErr w:type="spellEnd"/>
            <w:r>
              <w:t>, n=39; High= 3045±488 µ</w:t>
            </w:r>
            <w:proofErr w:type="spellStart"/>
            <w:r>
              <w:t>atm</w:t>
            </w:r>
            <w:proofErr w:type="spellEnd"/>
            <w:r>
              <w:t xml:space="preserve">, n=39). Chi-square results are shown </w:t>
            </w:r>
            <w:r w:rsidR="003D5141">
              <w:t>with p-</w:t>
            </w:r>
            <w:proofErr w:type="spellStart"/>
            <w:r w:rsidR="003D5141">
              <w:t>adj</w:t>
            </w:r>
            <w:proofErr w:type="spellEnd"/>
            <w:r w:rsidR="003D5141">
              <w:t xml:space="preserve"> in parentheses </w:t>
            </w:r>
            <w:r>
              <w:t>for gonad sex, stage of the dominant sex, male gametes when present, and female gametes when present</w:t>
            </w:r>
            <w:r w:rsidR="003D5141">
              <w:t>. V</w:t>
            </w:r>
            <w:r>
              <w:t>alues in bold</w:t>
            </w:r>
            <w:r w:rsidR="003D5141">
              <w:t>/darker cells</w:t>
            </w:r>
            <w:r>
              <w:t xml:space="preserve"> indicate significant differences between comparison; </w:t>
            </w:r>
            <w:r w:rsidR="003D5141">
              <w:t>blank cells</w:t>
            </w:r>
            <w:r>
              <w:t xml:space="preserve">=not tested; % of mature = % of sampled oysters that contained stage 3 male or female gametes, per treatment. </w:t>
            </w:r>
          </w:p>
        </w:tc>
      </w:tr>
      <w:tr w:rsidR="003A1842" w:rsidRPr="00FA6EFF" w14:paraId="6466C76A" w14:textId="77777777" w:rsidTr="003D5141">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7D4E02F2" w14:textId="77777777" w:rsidR="00FA6EFF" w:rsidRPr="00FA6EFF" w:rsidRDefault="00FA6EFF" w:rsidP="00C41595">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34D3E637" w14:textId="77777777" w:rsidR="00FA6EFF" w:rsidRPr="00FA6EFF" w:rsidRDefault="00FA6EFF" w:rsidP="00C41595">
            <w:pPr>
              <w:widowControl w:val="0"/>
              <w:jc w:val="center"/>
              <w:rPr>
                <w:sz w:val="2"/>
                <w:szCs w:val="18"/>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40339FD3" w14:textId="77777777" w:rsidR="00FA6EFF" w:rsidRPr="00FA6EFF" w:rsidRDefault="00FA6EFF" w:rsidP="00C41595">
            <w:pPr>
              <w:widowControl w:val="0"/>
              <w:jc w:val="center"/>
              <w:rPr>
                <w:sz w:val="2"/>
                <w:szCs w:val="18"/>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1787454F" w14:textId="77777777" w:rsidR="00FA6EFF" w:rsidRPr="00FA6EFF" w:rsidRDefault="00FA6EFF" w:rsidP="00C41595">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B7AB181" w14:textId="77777777" w:rsidR="00FA6EFF" w:rsidRPr="00FA6EFF" w:rsidRDefault="00FA6EFF" w:rsidP="00C41595">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CF8787A" w14:textId="77777777" w:rsidR="00FA6EFF" w:rsidRPr="00FA6EFF" w:rsidRDefault="00FA6EFF" w:rsidP="00C41595">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332DFA0" w14:textId="77777777" w:rsidR="00FA6EFF" w:rsidRPr="00FA6EFF" w:rsidRDefault="00FA6EFF" w:rsidP="00C41595">
            <w:pPr>
              <w:widowControl w:val="0"/>
              <w:jc w:val="center"/>
              <w:rPr>
                <w:sz w:val="2"/>
                <w:szCs w:val="18"/>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21B9C7FB" w14:textId="77777777" w:rsidR="00FA6EFF" w:rsidRPr="00FA6EFF" w:rsidRDefault="00FA6EFF" w:rsidP="00C41595">
            <w:pPr>
              <w:widowControl w:val="0"/>
              <w:jc w:val="center"/>
              <w:rPr>
                <w:sz w:val="2"/>
                <w:szCs w:val="18"/>
                <w:vertAlign w:val="subscript"/>
              </w:rPr>
            </w:pPr>
          </w:p>
        </w:tc>
        <w:tc>
          <w:tcPr>
            <w:tcW w:w="685" w:type="dxa"/>
            <w:tcBorders>
              <w:left w:val="single" w:sz="8" w:space="0" w:color="FFFFFF"/>
              <w:bottom w:val="single" w:sz="8" w:space="0" w:color="000000"/>
              <w:right w:val="single" w:sz="8" w:space="0" w:color="FFFFFF"/>
            </w:tcBorders>
            <w:tcMar>
              <w:top w:w="14" w:type="dxa"/>
              <w:left w:w="14" w:type="dxa"/>
              <w:bottom w:w="14" w:type="dxa"/>
              <w:right w:w="14" w:type="dxa"/>
            </w:tcMar>
          </w:tcPr>
          <w:p w14:paraId="6F39AD44" w14:textId="77777777" w:rsidR="00FA6EFF" w:rsidRPr="00FA6EFF" w:rsidRDefault="00FA6EFF" w:rsidP="00C41595">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2B8F5AE" w14:textId="77777777" w:rsidR="00FA6EFF" w:rsidRPr="00FA6EFF" w:rsidRDefault="00FA6EFF" w:rsidP="00C41595">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CB5BDF2" w14:textId="77777777" w:rsidR="00FA6EFF" w:rsidRPr="00FA6EFF" w:rsidRDefault="00FA6EFF" w:rsidP="00C41595">
            <w:pPr>
              <w:widowControl w:val="0"/>
              <w:jc w:val="center"/>
              <w:rPr>
                <w:sz w:val="2"/>
                <w:szCs w:val="18"/>
              </w:rPr>
            </w:pPr>
          </w:p>
        </w:tc>
        <w:tc>
          <w:tcPr>
            <w:tcW w:w="63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344CD6C" w14:textId="77777777" w:rsidR="00FA6EFF" w:rsidRPr="00FA6EFF" w:rsidRDefault="00FA6EFF" w:rsidP="00C41595">
            <w:pPr>
              <w:widowControl w:val="0"/>
              <w:jc w:val="center"/>
              <w:rPr>
                <w:sz w:val="2"/>
                <w:szCs w:val="18"/>
              </w:rPr>
            </w:pPr>
          </w:p>
        </w:tc>
        <w:tc>
          <w:tcPr>
            <w:tcW w:w="668" w:type="dxa"/>
            <w:tcBorders>
              <w:left w:val="single" w:sz="8" w:space="0" w:color="FFFFFF"/>
              <w:bottom w:val="single" w:sz="8" w:space="0" w:color="000000"/>
              <w:right w:val="single" w:sz="8" w:space="0" w:color="FFFFFF"/>
            </w:tcBorders>
            <w:tcMar>
              <w:top w:w="14" w:type="dxa"/>
              <w:left w:w="14" w:type="dxa"/>
              <w:bottom w:w="14" w:type="dxa"/>
              <w:right w:w="14" w:type="dxa"/>
            </w:tcMar>
          </w:tcPr>
          <w:p w14:paraId="41898046" w14:textId="77777777" w:rsidR="00FA6EFF" w:rsidRPr="00FA6EFF" w:rsidRDefault="00FA6EFF" w:rsidP="00C41595">
            <w:pPr>
              <w:widowControl w:val="0"/>
              <w:jc w:val="center"/>
              <w:rPr>
                <w:sz w:val="2"/>
                <w:szCs w:val="18"/>
              </w:rPr>
            </w:pPr>
          </w:p>
        </w:tc>
        <w:tc>
          <w:tcPr>
            <w:tcW w:w="592" w:type="dxa"/>
            <w:tcBorders>
              <w:left w:val="single" w:sz="8" w:space="0" w:color="FFFFFF"/>
              <w:bottom w:val="single" w:sz="8" w:space="0" w:color="000000"/>
              <w:right w:val="single" w:sz="8" w:space="0" w:color="FFFFFF"/>
            </w:tcBorders>
            <w:tcMar>
              <w:top w:w="14" w:type="dxa"/>
              <w:left w:w="14" w:type="dxa"/>
              <w:bottom w:w="14" w:type="dxa"/>
              <w:right w:w="14" w:type="dxa"/>
            </w:tcMar>
          </w:tcPr>
          <w:p w14:paraId="530AE7AD" w14:textId="77777777" w:rsidR="00FA6EFF" w:rsidRPr="00FA6EFF" w:rsidRDefault="00FA6EFF" w:rsidP="00C41595">
            <w:pPr>
              <w:widowControl w:val="0"/>
              <w:jc w:val="center"/>
              <w:rPr>
                <w:sz w:val="2"/>
                <w:szCs w:val="18"/>
              </w:rPr>
            </w:pPr>
          </w:p>
        </w:tc>
      </w:tr>
      <w:tr w:rsidR="003A1842" w14:paraId="12DD4391" w14:textId="77777777" w:rsidTr="003D5141">
        <w:trPr>
          <w:trHeight w:val="69"/>
        </w:trPr>
        <w:tc>
          <w:tcPr>
            <w:tcW w:w="682" w:type="dxa"/>
            <w:shd w:val="clear" w:color="auto" w:fill="D9D9D9"/>
            <w:tcMar>
              <w:top w:w="100" w:type="dxa"/>
              <w:left w:w="100" w:type="dxa"/>
              <w:bottom w:w="100" w:type="dxa"/>
              <w:right w:w="100" w:type="dxa"/>
            </w:tcMar>
          </w:tcPr>
          <w:p w14:paraId="0A8253F4" w14:textId="77777777" w:rsidR="002B18E0" w:rsidRDefault="002B18E0" w:rsidP="001F5BDB">
            <w:pPr>
              <w:widowControl w:val="0"/>
              <w:jc w:val="center"/>
              <w:rPr>
                <w:sz w:val="18"/>
                <w:szCs w:val="18"/>
              </w:rPr>
            </w:pPr>
          </w:p>
        </w:tc>
        <w:tc>
          <w:tcPr>
            <w:tcW w:w="715" w:type="dxa"/>
            <w:shd w:val="clear" w:color="auto" w:fill="D9D9D9"/>
            <w:tcMar>
              <w:top w:w="100" w:type="dxa"/>
              <w:left w:w="100" w:type="dxa"/>
              <w:bottom w:w="100" w:type="dxa"/>
              <w:right w:w="100" w:type="dxa"/>
            </w:tcMar>
          </w:tcPr>
          <w:p w14:paraId="44DB7DD9" w14:textId="77777777" w:rsidR="002B18E0" w:rsidRDefault="002B18E0" w:rsidP="001F5BDB">
            <w:pPr>
              <w:widowControl w:val="0"/>
              <w:jc w:val="center"/>
              <w:rPr>
                <w:b/>
                <w:sz w:val="16"/>
                <w:szCs w:val="16"/>
              </w:rPr>
            </w:pPr>
            <w:r>
              <w:rPr>
                <w:b/>
                <w:sz w:val="18"/>
                <w:szCs w:val="18"/>
              </w:rPr>
              <w:t>6°C Pre</w:t>
            </w:r>
          </w:p>
        </w:tc>
        <w:tc>
          <w:tcPr>
            <w:tcW w:w="676" w:type="dxa"/>
            <w:shd w:val="clear" w:color="auto" w:fill="D9D9D9"/>
            <w:tcMar>
              <w:top w:w="100" w:type="dxa"/>
              <w:left w:w="100" w:type="dxa"/>
              <w:bottom w:w="100" w:type="dxa"/>
              <w:right w:w="100" w:type="dxa"/>
            </w:tcMar>
          </w:tcPr>
          <w:p w14:paraId="3377CF3D" w14:textId="77777777" w:rsidR="002B18E0" w:rsidRDefault="002B18E0" w:rsidP="001F5BDB">
            <w:pPr>
              <w:widowControl w:val="0"/>
              <w:jc w:val="center"/>
              <w:rPr>
                <w:b/>
                <w:sz w:val="18"/>
                <w:szCs w:val="18"/>
              </w:rPr>
            </w:pPr>
            <w:r>
              <w:rPr>
                <w:b/>
                <w:sz w:val="18"/>
                <w:szCs w:val="18"/>
              </w:rPr>
              <w:t>10°C Pre</w:t>
            </w:r>
          </w:p>
        </w:tc>
        <w:tc>
          <w:tcPr>
            <w:tcW w:w="675" w:type="dxa"/>
            <w:shd w:val="clear" w:color="auto" w:fill="D9D9D9"/>
            <w:tcMar>
              <w:top w:w="100" w:type="dxa"/>
              <w:left w:w="100" w:type="dxa"/>
              <w:bottom w:w="100" w:type="dxa"/>
              <w:right w:w="100" w:type="dxa"/>
            </w:tcMar>
          </w:tcPr>
          <w:p w14:paraId="16563619" w14:textId="77777777" w:rsidR="002B18E0" w:rsidRDefault="002B18E0" w:rsidP="001F5BDB">
            <w:pPr>
              <w:widowControl w:val="0"/>
              <w:jc w:val="center"/>
              <w:rPr>
                <w:b/>
                <w:sz w:val="18"/>
                <w:szCs w:val="18"/>
              </w:rPr>
            </w:pPr>
            <w:r>
              <w:rPr>
                <w:b/>
                <w:sz w:val="18"/>
                <w:szCs w:val="18"/>
              </w:rPr>
              <w:t>6°C</w:t>
            </w:r>
          </w:p>
          <w:p w14:paraId="046615E2" w14:textId="77777777" w:rsidR="002B18E0" w:rsidRDefault="002B18E0" w:rsidP="001F5BDB">
            <w:pPr>
              <w:widowControl w:val="0"/>
              <w:jc w:val="center"/>
              <w:rPr>
                <w:b/>
                <w:sz w:val="18"/>
                <w:szCs w:val="18"/>
              </w:rPr>
            </w:pPr>
            <w:r>
              <w:rPr>
                <w:b/>
                <w:sz w:val="18"/>
                <w:szCs w:val="18"/>
              </w:rPr>
              <w:t>Amb</w:t>
            </w:r>
          </w:p>
        </w:tc>
        <w:tc>
          <w:tcPr>
            <w:tcW w:w="660" w:type="dxa"/>
            <w:shd w:val="clear" w:color="auto" w:fill="D9D9D9"/>
            <w:tcMar>
              <w:top w:w="100" w:type="dxa"/>
              <w:left w:w="100" w:type="dxa"/>
              <w:bottom w:w="100" w:type="dxa"/>
              <w:right w:w="100" w:type="dxa"/>
            </w:tcMar>
          </w:tcPr>
          <w:p w14:paraId="5B622670" w14:textId="77777777" w:rsidR="002B18E0" w:rsidRDefault="002B18E0" w:rsidP="001F5BDB">
            <w:pPr>
              <w:widowControl w:val="0"/>
              <w:jc w:val="center"/>
              <w:rPr>
                <w:b/>
                <w:sz w:val="18"/>
                <w:szCs w:val="18"/>
              </w:rPr>
            </w:pPr>
            <w:r>
              <w:rPr>
                <w:b/>
                <w:sz w:val="18"/>
                <w:szCs w:val="18"/>
              </w:rPr>
              <w:t xml:space="preserve">6°C </w:t>
            </w:r>
          </w:p>
          <w:p w14:paraId="5F697E63" w14:textId="77777777" w:rsidR="002B18E0" w:rsidRDefault="002B18E0" w:rsidP="001F5BDB">
            <w:pPr>
              <w:widowControl w:val="0"/>
              <w:jc w:val="center"/>
              <w:rPr>
                <w:b/>
                <w:sz w:val="18"/>
                <w:szCs w:val="18"/>
              </w:rPr>
            </w:pPr>
            <w:r>
              <w:rPr>
                <w:b/>
                <w:sz w:val="18"/>
                <w:szCs w:val="18"/>
              </w:rPr>
              <w:t>High</w:t>
            </w:r>
          </w:p>
        </w:tc>
        <w:tc>
          <w:tcPr>
            <w:tcW w:w="660" w:type="dxa"/>
            <w:shd w:val="clear" w:color="auto" w:fill="D9D9D9"/>
            <w:tcMar>
              <w:top w:w="100" w:type="dxa"/>
              <w:left w:w="100" w:type="dxa"/>
              <w:bottom w:w="100" w:type="dxa"/>
              <w:right w:w="100" w:type="dxa"/>
            </w:tcMar>
          </w:tcPr>
          <w:p w14:paraId="6D2284C9" w14:textId="77777777" w:rsidR="002B18E0" w:rsidRDefault="002B18E0" w:rsidP="001F5BDB">
            <w:pPr>
              <w:widowControl w:val="0"/>
              <w:jc w:val="center"/>
              <w:rPr>
                <w:b/>
                <w:sz w:val="18"/>
                <w:szCs w:val="18"/>
              </w:rPr>
            </w:pPr>
            <w:r>
              <w:rPr>
                <w:b/>
                <w:sz w:val="18"/>
                <w:szCs w:val="18"/>
              </w:rPr>
              <w:t xml:space="preserve">10°C </w:t>
            </w:r>
          </w:p>
          <w:p w14:paraId="604D17A4" w14:textId="77777777" w:rsidR="002B18E0" w:rsidRDefault="002B18E0" w:rsidP="001F5BDB">
            <w:pPr>
              <w:widowControl w:val="0"/>
              <w:jc w:val="center"/>
              <w:rPr>
                <w:b/>
                <w:sz w:val="18"/>
                <w:szCs w:val="18"/>
              </w:rPr>
            </w:pPr>
            <w:r>
              <w:rPr>
                <w:b/>
                <w:sz w:val="18"/>
                <w:szCs w:val="18"/>
              </w:rPr>
              <w:t xml:space="preserve">Amb </w:t>
            </w:r>
          </w:p>
        </w:tc>
        <w:tc>
          <w:tcPr>
            <w:tcW w:w="660" w:type="dxa"/>
            <w:shd w:val="clear" w:color="auto" w:fill="D9D9D9"/>
            <w:tcMar>
              <w:top w:w="100" w:type="dxa"/>
              <w:left w:w="100" w:type="dxa"/>
              <w:bottom w:w="100" w:type="dxa"/>
              <w:right w:w="100" w:type="dxa"/>
            </w:tcMar>
          </w:tcPr>
          <w:p w14:paraId="0890DBE7" w14:textId="77777777" w:rsidR="002B18E0" w:rsidRDefault="002B18E0" w:rsidP="001F5BDB">
            <w:pPr>
              <w:widowControl w:val="0"/>
              <w:jc w:val="center"/>
              <w:rPr>
                <w:b/>
                <w:sz w:val="18"/>
                <w:szCs w:val="18"/>
              </w:rPr>
            </w:pPr>
            <w:r>
              <w:rPr>
                <w:b/>
                <w:sz w:val="18"/>
                <w:szCs w:val="18"/>
              </w:rPr>
              <w:t xml:space="preserve">10°C </w:t>
            </w:r>
          </w:p>
          <w:p w14:paraId="3850E0EB" w14:textId="77777777" w:rsidR="002B18E0" w:rsidRDefault="002B18E0" w:rsidP="001F5BDB">
            <w:pPr>
              <w:widowControl w:val="0"/>
              <w:jc w:val="center"/>
              <w:rPr>
                <w:b/>
                <w:sz w:val="18"/>
                <w:szCs w:val="18"/>
                <w:vertAlign w:val="subscript"/>
              </w:rPr>
            </w:pPr>
            <w:r>
              <w:rPr>
                <w:b/>
                <w:sz w:val="18"/>
                <w:szCs w:val="18"/>
              </w:rPr>
              <w:t>High</w:t>
            </w:r>
          </w:p>
        </w:tc>
        <w:tc>
          <w:tcPr>
            <w:tcW w:w="219" w:type="dxa"/>
            <w:tcBorders>
              <w:top w:val="nil"/>
              <w:bottom w:val="single" w:sz="8" w:space="0" w:color="FFFFFF"/>
            </w:tcBorders>
            <w:tcMar>
              <w:top w:w="14" w:type="dxa"/>
              <w:left w:w="14" w:type="dxa"/>
              <w:bottom w:w="14" w:type="dxa"/>
              <w:right w:w="14" w:type="dxa"/>
            </w:tcMar>
          </w:tcPr>
          <w:p w14:paraId="11D17376" w14:textId="77777777" w:rsidR="002B18E0" w:rsidRPr="00FA6EFF" w:rsidRDefault="002B18E0" w:rsidP="001F5BDB">
            <w:pPr>
              <w:widowControl w:val="0"/>
              <w:jc w:val="center"/>
              <w:rPr>
                <w:b/>
                <w:sz w:val="2"/>
                <w:szCs w:val="4"/>
              </w:rPr>
            </w:pPr>
          </w:p>
        </w:tc>
        <w:tc>
          <w:tcPr>
            <w:tcW w:w="685" w:type="dxa"/>
            <w:shd w:val="clear" w:color="auto" w:fill="D9D9D9"/>
            <w:tcMar>
              <w:top w:w="100" w:type="dxa"/>
              <w:left w:w="100" w:type="dxa"/>
              <w:bottom w:w="100" w:type="dxa"/>
              <w:right w:w="100" w:type="dxa"/>
            </w:tcMar>
          </w:tcPr>
          <w:p w14:paraId="2B473269" w14:textId="77777777" w:rsidR="002B18E0" w:rsidRDefault="002B18E0" w:rsidP="001F5BDB">
            <w:pPr>
              <w:widowControl w:val="0"/>
              <w:jc w:val="center"/>
              <w:rPr>
                <w:b/>
                <w:sz w:val="18"/>
                <w:szCs w:val="18"/>
              </w:rPr>
            </w:pPr>
            <w:r>
              <w:rPr>
                <w:b/>
                <w:sz w:val="18"/>
                <w:szCs w:val="18"/>
              </w:rPr>
              <w:t>6°C Pre</w:t>
            </w:r>
          </w:p>
        </w:tc>
        <w:tc>
          <w:tcPr>
            <w:tcW w:w="720" w:type="dxa"/>
            <w:shd w:val="clear" w:color="auto" w:fill="D9D9D9"/>
            <w:tcMar>
              <w:top w:w="100" w:type="dxa"/>
              <w:left w:w="100" w:type="dxa"/>
              <w:bottom w:w="100" w:type="dxa"/>
              <w:right w:w="100" w:type="dxa"/>
            </w:tcMar>
          </w:tcPr>
          <w:p w14:paraId="6565B6FD" w14:textId="77777777" w:rsidR="002B18E0" w:rsidRDefault="002B18E0" w:rsidP="001F5BDB">
            <w:pPr>
              <w:widowControl w:val="0"/>
              <w:jc w:val="center"/>
              <w:rPr>
                <w:b/>
                <w:sz w:val="18"/>
                <w:szCs w:val="18"/>
              </w:rPr>
            </w:pPr>
            <w:r>
              <w:rPr>
                <w:b/>
                <w:sz w:val="18"/>
                <w:szCs w:val="18"/>
              </w:rPr>
              <w:t>10°C Pre</w:t>
            </w:r>
          </w:p>
        </w:tc>
        <w:tc>
          <w:tcPr>
            <w:tcW w:w="720" w:type="dxa"/>
            <w:shd w:val="clear" w:color="auto" w:fill="D9D9D9"/>
            <w:tcMar>
              <w:top w:w="100" w:type="dxa"/>
              <w:left w:w="100" w:type="dxa"/>
              <w:bottom w:w="100" w:type="dxa"/>
              <w:right w:w="100" w:type="dxa"/>
            </w:tcMar>
          </w:tcPr>
          <w:p w14:paraId="0A2A07BE" w14:textId="77777777" w:rsidR="002B18E0" w:rsidRDefault="002B18E0" w:rsidP="001F5BDB">
            <w:pPr>
              <w:widowControl w:val="0"/>
              <w:jc w:val="center"/>
              <w:rPr>
                <w:b/>
                <w:sz w:val="18"/>
                <w:szCs w:val="18"/>
              </w:rPr>
            </w:pPr>
            <w:r>
              <w:rPr>
                <w:b/>
                <w:sz w:val="18"/>
                <w:szCs w:val="18"/>
              </w:rPr>
              <w:t>6°C</w:t>
            </w:r>
          </w:p>
          <w:p w14:paraId="0977B2DB" w14:textId="77777777" w:rsidR="002B18E0" w:rsidRDefault="002B18E0" w:rsidP="001F5BDB">
            <w:pPr>
              <w:widowControl w:val="0"/>
              <w:jc w:val="center"/>
              <w:rPr>
                <w:b/>
                <w:sz w:val="18"/>
                <w:szCs w:val="18"/>
              </w:rPr>
            </w:pPr>
            <w:r>
              <w:rPr>
                <w:b/>
                <w:sz w:val="18"/>
                <w:szCs w:val="18"/>
              </w:rPr>
              <w:t>Amb</w:t>
            </w:r>
          </w:p>
        </w:tc>
        <w:tc>
          <w:tcPr>
            <w:tcW w:w="630" w:type="dxa"/>
            <w:shd w:val="clear" w:color="auto" w:fill="D9D9D9"/>
            <w:tcMar>
              <w:top w:w="100" w:type="dxa"/>
              <w:left w:w="100" w:type="dxa"/>
              <w:bottom w:w="100" w:type="dxa"/>
              <w:right w:w="100" w:type="dxa"/>
            </w:tcMar>
          </w:tcPr>
          <w:p w14:paraId="50154330" w14:textId="77777777" w:rsidR="002B18E0" w:rsidRDefault="002B18E0" w:rsidP="001F5BDB">
            <w:pPr>
              <w:widowControl w:val="0"/>
              <w:jc w:val="center"/>
              <w:rPr>
                <w:b/>
                <w:sz w:val="18"/>
                <w:szCs w:val="18"/>
              </w:rPr>
            </w:pPr>
            <w:r>
              <w:rPr>
                <w:b/>
                <w:sz w:val="18"/>
                <w:szCs w:val="18"/>
              </w:rPr>
              <w:t xml:space="preserve">6°C </w:t>
            </w:r>
          </w:p>
          <w:p w14:paraId="5ABF7B27" w14:textId="77777777" w:rsidR="002B18E0" w:rsidRDefault="002B18E0" w:rsidP="001F5BDB">
            <w:pPr>
              <w:widowControl w:val="0"/>
              <w:jc w:val="center"/>
              <w:rPr>
                <w:b/>
                <w:sz w:val="18"/>
                <w:szCs w:val="18"/>
              </w:rPr>
            </w:pPr>
            <w:r>
              <w:rPr>
                <w:b/>
                <w:sz w:val="18"/>
                <w:szCs w:val="18"/>
              </w:rPr>
              <w:t>High</w:t>
            </w:r>
          </w:p>
        </w:tc>
        <w:tc>
          <w:tcPr>
            <w:tcW w:w="668" w:type="dxa"/>
            <w:shd w:val="clear" w:color="auto" w:fill="D9D9D9"/>
            <w:tcMar>
              <w:top w:w="100" w:type="dxa"/>
              <w:left w:w="100" w:type="dxa"/>
              <w:bottom w:w="100" w:type="dxa"/>
              <w:right w:w="100" w:type="dxa"/>
            </w:tcMar>
          </w:tcPr>
          <w:p w14:paraId="7EE46486" w14:textId="77777777" w:rsidR="002B18E0" w:rsidRDefault="002B18E0" w:rsidP="001F5BDB">
            <w:pPr>
              <w:widowControl w:val="0"/>
              <w:jc w:val="center"/>
              <w:rPr>
                <w:b/>
                <w:sz w:val="18"/>
                <w:szCs w:val="18"/>
              </w:rPr>
            </w:pPr>
            <w:r>
              <w:rPr>
                <w:b/>
                <w:sz w:val="18"/>
                <w:szCs w:val="18"/>
              </w:rPr>
              <w:t xml:space="preserve">10°C </w:t>
            </w:r>
          </w:p>
          <w:p w14:paraId="1AF17553" w14:textId="77777777" w:rsidR="002B18E0" w:rsidRDefault="002B18E0" w:rsidP="001F5BDB">
            <w:pPr>
              <w:widowControl w:val="0"/>
              <w:jc w:val="center"/>
              <w:rPr>
                <w:b/>
                <w:sz w:val="18"/>
                <w:szCs w:val="18"/>
                <w:vertAlign w:val="subscript"/>
              </w:rPr>
            </w:pPr>
            <w:r>
              <w:rPr>
                <w:b/>
                <w:sz w:val="18"/>
                <w:szCs w:val="18"/>
              </w:rPr>
              <w:t>Amb</w:t>
            </w:r>
          </w:p>
        </w:tc>
        <w:tc>
          <w:tcPr>
            <w:tcW w:w="592" w:type="dxa"/>
            <w:shd w:val="clear" w:color="auto" w:fill="D9D9D9"/>
            <w:tcMar>
              <w:top w:w="100" w:type="dxa"/>
              <w:left w:w="100" w:type="dxa"/>
              <w:bottom w:w="100" w:type="dxa"/>
              <w:right w:w="100" w:type="dxa"/>
            </w:tcMar>
          </w:tcPr>
          <w:p w14:paraId="3C2EA261" w14:textId="77777777" w:rsidR="002B18E0" w:rsidRDefault="002B18E0" w:rsidP="001F5BDB">
            <w:pPr>
              <w:widowControl w:val="0"/>
              <w:jc w:val="center"/>
              <w:rPr>
                <w:b/>
                <w:sz w:val="18"/>
                <w:szCs w:val="18"/>
              </w:rPr>
            </w:pPr>
            <w:r>
              <w:rPr>
                <w:b/>
                <w:sz w:val="18"/>
                <w:szCs w:val="18"/>
              </w:rPr>
              <w:t xml:space="preserve">10°C </w:t>
            </w:r>
          </w:p>
          <w:p w14:paraId="64184A0A" w14:textId="77777777" w:rsidR="002B18E0" w:rsidRDefault="002B18E0" w:rsidP="001F5BDB">
            <w:pPr>
              <w:widowControl w:val="0"/>
              <w:jc w:val="center"/>
              <w:rPr>
                <w:b/>
                <w:sz w:val="18"/>
                <w:szCs w:val="18"/>
              </w:rPr>
            </w:pPr>
            <w:r>
              <w:rPr>
                <w:b/>
                <w:sz w:val="18"/>
                <w:szCs w:val="18"/>
              </w:rPr>
              <w:t xml:space="preserve">High </w:t>
            </w:r>
          </w:p>
        </w:tc>
      </w:tr>
      <w:tr w:rsidR="003A1842" w14:paraId="2417D074" w14:textId="77777777" w:rsidTr="003D5141">
        <w:trPr>
          <w:trHeight w:val="380"/>
        </w:trPr>
        <w:tc>
          <w:tcPr>
            <w:tcW w:w="682" w:type="dxa"/>
            <w:tcBorders>
              <w:bottom w:val="single" w:sz="8" w:space="0" w:color="000000"/>
              <w:right w:val="single" w:sz="8" w:space="0" w:color="000000"/>
            </w:tcBorders>
            <w:shd w:val="clear" w:color="auto" w:fill="D9D9D9"/>
            <w:tcMar>
              <w:top w:w="100" w:type="dxa"/>
              <w:left w:w="100" w:type="dxa"/>
              <w:bottom w:w="100" w:type="dxa"/>
              <w:right w:w="100" w:type="dxa"/>
            </w:tcMar>
          </w:tcPr>
          <w:p w14:paraId="025E37BF" w14:textId="77777777" w:rsidR="00F20F53" w:rsidRDefault="00F20F53" w:rsidP="001F5BDB">
            <w:pPr>
              <w:widowControl w:val="0"/>
              <w:jc w:val="center"/>
              <w:rPr>
                <w:b/>
                <w:sz w:val="18"/>
                <w:szCs w:val="18"/>
              </w:rPr>
            </w:pPr>
            <w:r>
              <w:rPr>
                <w:b/>
                <w:sz w:val="18"/>
                <w:szCs w:val="18"/>
              </w:rPr>
              <w:t>6°C</w:t>
            </w:r>
          </w:p>
          <w:p w14:paraId="738D5919" w14:textId="77777777" w:rsidR="00F20F53" w:rsidRDefault="00F20F53" w:rsidP="001F5BDB">
            <w:pPr>
              <w:widowControl w:val="0"/>
              <w:jc w:val="center"/>
              <w:rPr>
                <w:b/>
                <w:sz w:val="18"/>
                <w:szCs w:val="18"/>
              </w:rPr>
            </w:pPr>
            <w:r>
              <w:rPr>
                <w:b/>
                <w:sz w:val="18"/>
                <w:szCs w:val="18"/>
              </w:rPr>
              <w:t>Pre</w:t>
            </w:r>
          </w:p>
        </w:tc>
        <w:tc>
          <w:tcPr>
            <w:tcW w:w="715"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0A01590" w14:textId="77777777" w:rsidR="00F20F53" w:rsidRPr="003A1842" w:rsidRDefault="00F20F53" w:rsidP="001F5BDB">
            <w:pPr>
              <w:widowControl w:val="0"/>
              <w:jc w:val="center"/>
              <w:rPr>
                <w:sz w:val="15"/>
                <w:szCs w:val="15"/>
              </w:rPr>
            </w:pPr>
            <w:r w:rsidRPr="003A1842">
              <w:rPr>
                <w:sz w:val="15"/>
                <w:szCs w:val="15"/>
              </w:rPr>
              <w:t>-</w:t>
            </w:r>
          </w:p>
        </w:tc>
        <w:tc>
          <w:tcPr>
            <w:tcW w:w="3331" w:type="dxa"/>
            <w:gridSpan w:val="5"/>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B62C784" w14:textId="04A420B5" w:rsidR="00F20F53" w:rsidRPr="003A1842" w:rsidRDefault="00F20F53" w:rsidP="001F5BDB">
            <w:pPr>
              <w:widowControl w:val="0"/>
              <w:jc w:val="center"/>
              <w:rPr>
                <w:b/>
                <w:i/>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78CFF13" w14:textId="77777777" w:rsidR="00F20F53" w:rsidRPr="003A1842" w:rsidRDefault="00F20F53" w:rsidP="001F5BDB">
            <w:pPr>
              <w:widowControl w:val="0"/>
              <w:jc w:val="center"/>
              <w:rPr>
                <w:sz w:val="15"/>
                <w:szCs w:val="15"/>
              </w:rPr>
            </w:pPr>
          </w:p>
        </w:tc>
        <w:tc>
          <w:tcPr>
            <w:tcW w:w="685" w:type="dxa"/>
            <w:tcBorders>
              <w:top w:val="single" w:sz="8" w:space="0" w:color="000000"/>
              <w:right w:val="single" w:sz="8" w:space="0" w:color="000000"/>
            </w:tcBorders>
            <w:shd w:val="clear" w:color="auto" w:fill="F3F3F3"/>
            <w:tcMar>
              <w:top w:w="100" w:type="dxa"/>
              <w:left w:w="100" w:type="dxa"/>
              <w:bottom w:w="100" w:type="dxa"/>
              <w:right w:w="100" w:type="dxa"/>
            </w:tcMar>
          </w:tcPr>
          <w:p w14:paraId="072259F1" w14:textId="77777777" w:rsidR="00F20F53" w:rsidRPr="003A1842" w:rsidRDefault="00F20F53" w:rsidP="001F5BDB">
            <w:pPr>
              <w:widowControl w:val="0"/>
              <w:jc w:val="center"/>
              <w:rPr>
                <w:sz w:val="15"/>
                <w:szCs w:val="15"/>
              </w:rPr>
            </w:pPr>
            <w:r w:rsidRPr="003A1842">
              <w:rPr>
                <w:sz w:val="15"/>
                <w:szCs w:val="15"/>
              </w:rPr>
              <w:t>-</w:t>
            </w:r>
          </w:p>
        </w:tc>
        <w:tc>
          <w:tcPr>
            <w:tcW w:w="720"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4BE12474" w14:textId="440FD34C" w:rsidR="00F20F53" w:rsidRPr="003A1842" w:rsidRDefault="00F20F53" w:rsidP="001F5BDB">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7404EEF" w14:textId="00044569" w:rsidR="00F20F53" w:rsidRPr="003A1842" w:rsidRDefault="00F20F53" w:rsidP="001F5BDB">
            <w:pPr>
              <w:widowControl w:val="0"/>
              <w:jc w:val="center"/>
              <w:rPr>
                <w:b/>
                <w:sz w:val="15"/>
                <w:szCs w:val="15"/>
              </w:rPr>
            </w:pPr>
          </w:p>
        </w:tc>
        <w:tc>
          <w:tcPr>
            <w:tcW w:w="63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920E3AB" w14:textId="7CB0E61A" w:rsidR="00F20F53" w:rsidRPr="003A1842" w:rsidRDefault="00F20F53" w:rsidP="001F5BDB">
            <w:pPr>
              <w:widowControl w:val="0"/>
              <w:jc w:val="center"/>
              <w:rPr>
                <w:sz w:val="15"/>
                <w:szCs w:val="15"/>
              </w:rPr>
            </w:pPr>
          </w:p>
        </w:tc>
        <w:tc>
          <w:tcPr>
            <w:tcW w:w="668"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DCADD7B" w14:textId="262D6E12" w:rsidR="00F20F53" w:rsidRPr="003A1842" w:rsidRDefault="00F20F53" w:rsidP="001F5BDB">
            <w:pPr>
              <w:widowControl w:val="0"/>
              <w:jc w:val="center"/>
              <w:rPr>
                <w:sz w:val="15"/>
                <w:szCs w:val="15"/>
              </w:rPr>
            </w:pPr>
          </w:p>
        </w:tc>
        <w:tc>
          <w:tcPr>
            <w:tcW w:w="592"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0A9F80AB" w14:textId="37E4720B" w:rsidR="00F20F53" w:rsidRPr="003A1842" w:rsidRDefault="00F20F53" w:rsidP="001F5BDB">
            <w:pPr>
              <w:widowControl w:val="0"/>
              <w:jc w:val="center"/>
              <w:rPr>
                <w:sz w:val="15"/>
                <w:szCs w:val="15"/>
              </w:rPr>
            </w:pPr>
          </w:p>
        </w:tc>
      </w:tr>
      <w:tr w:rsidR="00F20F53" w14:paraId="4FE2F8BC" w14:textId="77777777" w:rsidTr="003A1842">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0A4ABB0" w14:textId="77777777" w:rsidR="00F20F53" w:rsidRDefault="00F20F53" w:rsidP="00F20F53">
            <w:pPr>
              <w:widowControl w:val="0"/>
              <w:jc w:val="center"/>
              <w:rPr>
                <w:b/>
                <w:sz w:val="18"/>
                <w:szCs w:val="18"/>
              </w:rPr>
            </w:pPr>
            <w:r>
              <w:rPr>
                <w:b/>
                <w:sz w:val="18"/>
                <w:szCs w:val="18"/>
              </w:rPr>
              <w:t>10°C</w:t>
            </w:r>
          </w:p>
          <w:p w14:paraId="085B4599" w14:textId="77777777" w:rsidR="00F20F53" w:rsidRDefault="00F20F53" w:rsidP="00F20F53">
            <w:pPr>
              <w:widowControl w:val="0"/>
              <w:jc w:val="center"/>
              <w:rPr>
                <w:b/>
                <w:sz w:val="18"/>
                <w:szCs w:val="18"/>
              </w:rPr>
            </w:pPr>
            <w:r>
              <w:rPr>
                <w:b/>
                <w:sz w:val="18"/>
                <w:szCs w:val="18"/>
              </w:rPr>
              <w:t>Pre</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5898BDBB" w14:textId="77777777" w:rsidR="00F20F53" w:rsidRPr="003A1842" w:rsidRDefault="00F20F53" w:rsidP="00F20F53">
            <w:pPr>
              <w:widowControl w:val="0"/>
              <w:jc w:val="center"/>
              <w:rPr>
                <w:sz w:val="15"/>
                <w:szCs w:val="15"/>
              </w:rPr>
            </w:pPr>
            <w:r w:rsidRPr="003A1842">
              <w:rPr>
                <w:sz w:val="15"/>
                <w:szCs w:val="15"/>
              </w:rPr>
              <w:t>5.9</w:t>
            </w:r>
          </w:p>
          <w:p w14:paraId="3089BD13" w14:textId="12130CD4" w:rsidR="00F20F53" w:rsidRPr="003A1842" w:rsidRDefault="003A1842" w:rsidP="00F20F53">
            <w:pPr>
              <w:widowControl w:val="0"/>
              <w:jc w:val="center"/>
              <w:rPr>
                <w:sz w:val="15"/>
                <w:szCs w:val="15"/>
              </w:rPr>
            </w:pPr>
            <w:r w:rsidRPr="003A1842">
              <w:rPr>
                <w:sz w:val="15"/>
                <w:szCs w:val="15"/>
              </w:rPr>
              <w:t>(</w:t>
            </w:r>
            <w:r w:rsidR="00F20F53" w:rsidRPr="003A1842">
              <w:rPr>
                <w:sz w:val="15"/>
                <w:szCs w:val="15"/>
              </w:rPr>
              <w:t>0.26</w:t>
            </w:r>
            <w:r w:rsidRPr="003A1842">
              <w:rPr>
                <w:sz w:val="15"/>
                <w:szCs w:val="15"/>
              </w:rPr>
              <w:t>)</w:t>
            </w:r>
          </w:p>
        </w:tc>
        <w:tc>
          <w:tcPr>
            <w:tcW w:w="676" w:type="dxa"/>
            <w:tcBorders>
              <w:bottom w:val="single" w:sz="8" w:space="0" w:color="000000"/>
              <w:right w:val="single" w:sz="8" w:space="0" w:color="000000"/>
            </w:tcBorders>
            <w:shd w:val="clear" w:color="auto" w:fill="F3F3F3"/>
            <w:tcMar>
              <w:top w:w="100" w:type="dxa"/>
              <w:left w:w="100" w:type="dxa"/>
              <w:bottom w:w="100" w:type="dxa"/>
              <w:right w:w="100" w:type="dxa"/>
            </w:tcMar>
          </w:tcPr>
          <w:p w14:paraId="2F27481D" w14:textId="77777777" w:rsidR="00F20F53" w:rsidRPr="003A1842" w:rsidRDefault="00F20F53" w:rsidP="00F20F53">
            <w:pPr>
              <w:widowControl w:val="0"/>
              <w:jc w:val="center"/>
              <w:rPr>
                <w:sz w:val="15"/>
                <w:szCs w:val="15"/>
              </w:rPr>
            </w:pPr>
            <w:r w:rsidRPr="003A1842">
              <w:rPr>
                <w:sz w:val="15"/>
                <w:szCs w:val="15"/>
              </w:rPr>
              <w:t>-</w:t>
            </w:r>
          </w:p>
        </w:tc>
        <w:tc>
          <w:tcPr>
            <w:tcW w:w="675"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11063B95" w14:textId="0D76B90F" w:rsidR="00F20F53" w:rsidRPr="003A1842" w:rsidRDefault="00F20F53" w:rsidP="00F20F53">
            <w:pPr>
              <w:widowControl w:val="0"/>
              <w:jc w:val="center"/>
              <w:rPr>
                <w:sz w:val="15"/>
                <w:szCs w:val="15"/>
              </w:rPr>
            </w:pPr>
          </w:p>
        </w:tc>
        <w:tc>
          <w:tcPr>
            <w:tcW w:w="1980" w:type="dxa"/>
            <w:gridSpan w:val="3"/>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53833C23" w14:textId="5FA30B0D" w:rsidR="00F20F53" w:rsidRPr="003A1842" w:rsidRDefault="00F20F53" w:rsidP="00F20F53">
            <w:pPr>
              <w:widowControl w:val="0"/>
              <w:jc w:val="center"/>
              <w:rPr>
                <w:sz w:val="20"/>
                <w:szCs w:val="20"/>
              </w:rPr>
            </w:pPr>
            <w:r w:rsidRPr="003A1842">
              <w:rPr>
                <w:i/>
                <w:sz w:val="20"/>
                <w:szCs w:val="20"/>
              </w:rPr>
              <w:t>Sex Ratio</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CA6F26A" w14:textId="77777777" w:rsidR="00F20F53" w:rsidRPr="003A1842" w:rsidRDefault="00F20F53" w:rsidP="00F20F53">
            <w:pPr>
              <w:widowControl w:val="0"/>
              <w:jc w:val="center"/>
              <w:rPr>
                <w:sz w:val="15"/>
                <w:szCs w:val="15"/>
              </w:rPr>
            </w:pPr>
          </w:p>
        </w:tc>
        <w:tc>
          <w:tcPr>
            <w:tcW w:w="685" w:type="dxa"/>
            <w:shd w:val="clear" w:color="auto" w:fill="BFBFBF" w:themeFill="background1" w:themeFillShade="BF"/>
            <w:tcMar>
              <w:top w:w="100" w:type="dxa"/>
              <w:left w:w="100" w:type="dxa"/>
              <w:bottom w:w="100" w:type="dxa"/>
              <w:right w:w="100" w:type="dxa"/>
            </w:tcMar>
          </w:tcPr>
          <w:p w14:paraId="5BAEB555" w14:textId="21AAC535" w:rsidR="00F20F53" w:rsidRPr="003A1842" w:rsidRDefault="00F20F53" w:rsidP="00F20F53">
            <w:pPr>
              <w:widowControl w:val="0"/>
              <w:jc w:val="center"/>
              <w:rPr>
                <w:b/>
                <w:sz w:val="15"/>
                <w:szCs w:val="15"/>
              </w:rPr>
            </w:pPr>
            <w:r w:rsidRPr="003A1842">
              <w:rPr>
                <w:b/>
                <w:sz w:val="15"/>
                <w:szCs w:val="15"/>
              </w:rPr>
              <w:t xml:space="preserve">15.8 </w:t>
            </w:r>
            <w:r w:rsidR="003A1842" w:rsidRPr="003A1842">
              <w:rPr>
                <w:b/>
                <w:sz w:val="15"/>
                <w:szCs w:val="15"/>
              </w:rPr>
              <w:t>(</w:t>
            </w:r>
            <w:r w:rsidRPr="003A1842">
              <w:rPr>
                <w:b/>
                <w:sz w:val="15"/>
                <w:szCs w:val="15"/>
              </w:rPr>
              <w:t>0.017</w:t>
            </w:r>
            <w:r w:rsidR="003A1842" w:rsidRPr="003A1842">
              <w:rPr>
                <w:sz w:val="15"/>
                <w:szCs w:val="15"/>
              </w:rPr>
              <w:t>)</w:t>
            </w:r>
          </w:p>
        </w:tc>
        <w:tc>
          <w:tcPr>
            <w:tcW w:w="720" w:type="dxa"/>
            <w:tcBorders>
              <w:right w:val="single" w:sz="8" w:space="0" w:color="000000"/>
            </w:tcBorders>
            <w:shd w:val="clear" w:color="auto" w:fill="F3F3F3"/>
            <w:tcMar>
              <w:top w:w="100" w:type="dxa"/>
              <w:left w:w="100" w:type="dxa"/>
              <w:bottom w:w="100" w:type="dxa"/>
              <w:right w:w="100" w:type="dxa"/>
            </w:tcMar>
          </w:tcPr>
          <w:p w14:paraId="586F5C36" w14:textId="77777777" w:rsidR="00F20F53" w:rsidRPr="003A1842" w:rsidRDefault="00F20F53" w:rsidP="00F20F53">
            <w:pPr>
              <w:widowControl w:val="0"/>
              <w:jc w:val="center"/>
              <w:rPr>
                <w:sz w:val="15"/>
                <w:szCs w:val="15"/>
              </w:rPr>
            </w:pPr>
            <w:r w:rsidRPr="003A1842">
              <w:rPr>
                <w:sz w:val="15"/>
                <w:szCs w:val="15"/>
              </w:rPr>
              <w:t>-</w:t>
            </w:r>
          </w:p>
        </w:tc>
        <w:tc>
          <w:tcPr>
            <w:tcW w:w="261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40386E0E" w14:textId="08270E5B" w:rsidR="00F20F53" w:rsidRPr="003A1842" w:rsidRDefault="00F20F53" w:rsidP="00F20F53">
            <w:pPr>
              <w:widowControl w:val="0"/>
              <w:jc w:val="center"/>
              <w:rPr>
                <w:sz w:val="20"/>
                <w:szCs w:val="20"/>
              </w:rPr>
            </w:pPr>
            <w:r w:rsidRPr="003A1842">
              <w:rPr>
                <w:i/>
                <w:sz w:val="20"/>
                <w:szCs w:val="20"/>
              </w:rPr>
              <w:t>Stage o</w:t>
            </w:r>
            <w:r w:rsidR="001738E7" w:rsidRPr="003A1842">
              <w:rPr>
                <w:i/>
                <w:sz w:val="20"/>
                <w:szCs w:val="20"/>
              </w:rPr>
              <w:t>f the dominant sex</w:t>
            </w:r>
          </w:p>
        </w:tc>
      </w:tr>
      <w:tr w:rsidR="003A1842" w14:paraId="08651DDC" w14:textId="77777777" w:rsidTr="003D5141">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6D227B" w14:textId="77777777" w:rsidR="00F20F53" w:rsidRDefault="00F20F53" w:rsidP="00F20F53">
            <w:pPr>
              <w:widowControl w:val="0"/>
              <w:jc w:val="center"/>
              <w:rPr>
                <w:b/>
                <w:sz w:val="18"/>
                <w:szCs w:val="18"/>
              </w:rPr>
            </w:pPr>
            <w:r>
              <w:rPr>
                <w:b/>
                <w:sz w:val="18"/>
                <w:szCs w:val="18"/>
              </w:rPr>
              <w:t>6°C</w:t>
            </w:r>
          </w:p>
          <w:p w14:paraId="62D0AEE2" w14:textId="77777777" w:rsidR="00F20F53" w:rsidRDefault="00F20F53" w:rsidP="00F20F53">
            <w:pPr>
              <w:widowControl w:val="0"/>
              <w:jc w:val="center"/>
              <w:rPr>
                <w:b/>
                <w:sz w:val="18"/>
                <w:szCs w:val="18"/>
              </w:rPr>
            </w:pPr>
            <w:r>
              <w:rPr>
                <w:b/>
                <w:sz w:val="18"/>
                <w:szCs w:val="18"/>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7AD20B02" w14:textId="56DD1F75" w:rsidR="00F20F53" w:rsidRPr="003A1842" w:rsidRDefault="00F20F53" w:rsidP="00F20F53">
            <w:pPr>
              <w:widowControl w:val="0"/>
              <w:jc w:val="center"/>
              <w:rPr>
                <w:sz w:val="15"/>
                <w:szCs w:val="15"/>
              </w:rPr>
            </w:pPr>
            <w:r w:rsidRPr="003A1842">
              <w:rPr>
                <w:sz w:val="15"/>
                <w:szCs w:val="15"/>
              </w:rPr>
              <w:t xml:space="preserve">0.8 </w:t>
            </w:r>
            <w:r w:rsidR="003A1842" w:rsidRPr="003A1842">
              <w:rPr>
                <w:sz w:val="15"/>
                <w:szCs w:val="15"/>
              </w:rPr>
              <w:t>(</w:t>
            </w:r>
            <w:r w:rsidRPr="003A1842">
              <w:rPr>
                <w:sz w:val="15"/>
                <w:szCs w:val="15"/>
              </w:rPr>
              <w:t>0.93</w:t>
            </w:r>
            <w:r w:rsidR="003A1842" w:rsidRPr="003A1842">
              <w:rPr>
                <w:sz w:val="15"/>
                <w:szCs w:val="15"/>
              </w:rPr>
              <w:t>)</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66FD560B" w14:textId="09978066" w:rsidR="00F20F53" w:rsidRPr="003A1842" w:rsidRDefault="00F20F53" w:rsidP="00F20F53">
            <w:pPr>
              <w:widowControl w:val="0"/>
              <w:jc w:val="center"/>
              <w:rPr>
                <w:sz w:val="15"/>
                <w:szCs w:val="15"/>
              </w:rPr>
            </w:pPr>
          </w:p>
        </w:tc>
        <w:tc>
          <w:tcPr>
            <w:tcW w:w="675"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FDAC9D3" w14:textId="77777777" w:rsidR="00F20F53" w:rsidRPr="003A1842" w:rsidRDefault="00F20F53" w:rsidP="00F20F53">
            <w:pPr>
              <w:widowControl w:val="0"/>
              <w:jc w:val="center"/>
              <w:rPr>
                <w:sz w:val="15"/>
                <w:szCs w:val="15"/>
              </w:rPr>
            </w:pPr>
            <w:r w:rsidRPr="003A1842">
              <w:rPr>
                <w:sz w:val="15"/>
                <w:szCs w:val="15"/>
              </w:rPr>
              <w:t>-</w:t>
            </w:r>
          </w:p>
        </w:tc>
        <w:tc>
          <w:tcPr>
            <w:tcW w:w="1980" w:type="dxa"/>
            <w:gridSpan w:val="3"/>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8D64138" w14:textId="52B03596"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7E90FF72" w14:textId="77777777" w:rsidR="00F20F53" w:rsidRPr="003A1842" w:rsidRDefault="00F20F53" w:rsidP="00F20F53">
            <w:pPr>
              <w:widowControl w:val="0"/>
              <w:jc w:val="center"/>
              <w:rPr>
                <w:sz w:val="15"/>
                <w:szCs w:val="15"/>
              </w:rPr>
            </w:pPr>
          </w:p>
        </w:tc>
        <w:tc>
          <w:tcPr>
            <w:tcW w:w="685" w:type="dxa"/>
            <w:tcBorders>
              <w:top w:val="nil"/>
            </w:tcBorders>
            <w:shd w:val="clear" w:color="auto" w:fill="BFBFBF" w:themeFill="background1" w:themeFillShade="BF"/>
            <w:tcMar>
              <w:top w:w="100" w:type="dxa"/>
              <w:left w:w="100" w:type="dxa"/>
              <w:bottom w:w="100" w:type="dxa"/>
              <w:right w:w="100" w:type="dxa"/>
            </w:tcMar>
          </w:tcPr>
          <w:p w14:paraId="1BA4AD28" w14:textId="2F5C3B6D" w:rsidR="00F20F53" w:rsidRPr="003A1842" w:rsidRDefault="00F20F53" w:rsidP="00F20F53">
            <w:pPr>
              <w:widowControl w:val="0"/>
              <w:jc w:val="center"/>
              <w:rPr>
                <w:b/>
                <w:sz w:val="15"/>
                <w:szCs w:val="15"/>
              </w:rPr>
            </w:pPr>
            <w:r w:rsidRPr="003A1842">
              <w:rPr>
                <w:b/>
                <w:sz w:val="15"/>
                <w:szCs w:val="15"/>
              </w:rPr>
              <w:t>16.5</w:t>
            </w:r>
            <w:r w:rsidRPr="003A1842">
              <w:rPr>
                <w:b/>
                <w:sz w:val="15"/>
                <w:szCs w:val="15"/>
              </w:rPr>
              <w:t xml:space="preserve"> </w:t>
            </w:r>
            <w:r w:rsidR="003A1842" w:rsidRPr="003A1842">
              <w:rPr>
                <w:b/>
                <w:sz w:val="15"/>
                <w:szCs w:val="15"/>
              </w:rPr>
              <w:t>(</w:t>
            </w:r>
            <w:r w:rsidRPr="003A1842">
              <w:rPr>
                <w:b/>
                <w:sz w:val="15"/>
                <w:szCs w:val="15"/>
              </w:rPr>
              <w:t>0.013</w:t>
            </w:r>
            <w:r w:rsidR="003A1842" w:rsidRPr="003A1842">
              <w:rPr>
                <w:sz w:val="15"/>
                <w:szCs w:val="15"/>
              </w:rPr>
              <w:t>)</w:t>
            </w:r>
          </w:p>
        </w:tc>
        <w:tc>
          <w:tcPr>
            <w:tcW w:w="720" w:type="dxa"/>
            <w:tcBorders>
              <w:top w:val="nil"/>
            </w:tcBorders>
            <w:shd w:val="clear" w:color="auto" w:fill="F3F3F3"/>
            <w:tcMar>
              <w:top w:w="100" w:type="dxa"/>
              <w:left w:w="100" w:type="dxa"/>
              <w:bottom w:w="100" w:type="dxa"/>
              <w:right w:w="100" w:type="dxa"/>
            </w:tcMar>
          </w:tcPr>
          <w:p w14:paraId="17938B03" w14:textId="6C410614" w:rsidR="00F20F53" w:rsidRPr="003A1842" w:rsidRDefault="00F20F53" w:rsidP="00F20F53">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2489D67" w14:textId="77777777" w:rsidR="00F20F53" w:rsidRPr="003A1842" w:rsidRDefault="00F20F53" w:rsidP="00F20F53">
            <w:pPr>
              <w:widowControl w:val="0"/>
              <w:jc w:val="center"/>
              <w:rPr>
                <w:sz w:val="15"/>
                <w:szCs w:val="15"/>
              </w:rPr>
            </w:pPr>
            <w:r w:rsidRPr="003A1842">
              <w:rPr>
                <w:sz w:val="15"/>
                <w:szCs w:val="15"/>
              </w:rPr>
              <w:t>-</w:t>
            </w:r>
          </w:p>
        </w:tc>
        <w:tc>
          <w:tcPr>
            <w:tcW w:w="63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6CB2B73" w14:textId="2FF55B20" w:rsidR="00F20F53" w:rsidRPr="003A1842" w:rsidRDefault="00F20F53" w:rsidP="00F20F53">
            <w:pPr>
              <w:widowControl w:val="0"/>
              <w:jc w:val="center"/>
              <w:rPr>
                <w:sz w:val="15"/>
                <w:szCs w:val="15"/>
              </w:rPr>
            </w:pPr>
          </w:p>
        </w:tc>
        <w:tc>
          <w:tcPr>
            <w:tcW w:w="668" w:type="dxa"/>
            <w:tcBorders>
              <w:top w:val="nil"/>
              <w:left w:val="nil"/>
              <w:bottom w:val="nil"/>
              <w:right w:val="nil"/>
            </w:tcBorders>
            <w:shd w:val="clear" w:color="auto" w:fill="FFFFFF" w:themeFill="background1"/>
            <w:tcMar>
              <w:top w:w="100" w:type="dxa"/>
              <w:left w:w="100" w:type="dxa"/>
              <w:bottom w:w="100" w:type="dxa"/>
              <w:right w:w="100" w:type="dxa"/>
            </w:tcMar>
          </w:tcPr>
          <w:p w14:paraId="3B4E82A4" w14:textId="51F7F11A" w:rsidR="00F20F53" w:rsidRPr="003A1842" w:rsidRDefault="00F20F53" w:rsidP="00F20F53">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4DF69955" w14:textId="5987FC06" w:rsidR="00F20F53" w:rsidRPr="003A1842" w:rsidRDefault="00F20F53" w:rsidP="00F20F53">
            <w:pPr>
              <w:widowControl w:val="0"/>
              <w:jc w:val="center"/>
              <w:rPr>
                <w:sz w:val="15"/>
                <w:szCs w:val="15"/>
              </w:rPr>
            </w:pPr>
          </w:p>
        </w:tc>
      </w:tr>
      <w:tr w:rsidR="003A1842" w14:paraId="54246BC8" w14:textId="77777777" w:rsidTr="003D5141">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373B71" w14:textId="77777777" w:rsidR="00F20F53" w:rsidRDefault="00F20F53" w:rsidP="00F20F53">
            <w:pPr>
              <w:widowControl w:val="0"/>
              <w:jc w:val="center"/>
              <w:rPr>
                <w:b/>
                <w:sz w:val="18"/>
                <w:szCs w:val="18"/>
              </w:rPr>
            </w:pPr>
            <w:r>
              <w:rPr>
                <w:b/>
                <w:sz w:val="18"/>
                <w:szCs w:val="18"/>
              </w:rPr>
              <w:t>6°C</w:t>
            </w:r>
          </w:p>
          <w:p w14:paraId="23F03292" w14:textId="77777777" w:rsidR="00F20F53" w:rsidRDefault="00F20F53" w:rsidP="00F20F53">
            <w:pPr>
              <w:widowControl w:val="0"/>
              <w:jc w:val="center"/>
              <w:rPr>
                <w:b/>
                <w:sz w:val="18"/>
                <w:szCs w:val="18"/>
                <w:vertAlign w:val="subscript"/>
              </w:rPr>
            </w:pPr>
            <w:r>
              <w:rPr>
                <w:b/>
                <w:sz w:val="18"/>
                <w:szCs w:val="18"/>
              </w:rPr>
              <w:t>High</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50D0E0AE" w14:textId="7C0CA544" w:rsidR="00F20F53" w:rsidRPr="003A1842" w:rsidRDefault="00F20F53" w:rsidP="00F20F53">
            <w:pPr>
              <w:widowControl w:val="0"/>
              <w:jc w:val="center"/>
              <w:rPr>
                <w:sz w:val="15"/>
                <w:szCs w:val="15"/>
              </w:rPr>
            </w:pPr>
            <w:r w:rsidRPr="003A1842">
              <w:rPr>
                <w:sz w:val="15"/>
                <w:szCs w:val="15"/>
              </w:rPr>
              <w:t xml:space="preserve">4.6 </w:t>
            </w:r>
            <w:r w:rsidR="003A1842" w:rsidRPr="003A1842">
              <w:rPr>
                <w:sz w:val="15"/>
                <w:szCs w:val="15"/>
              </w:rPr>
              <w:t>(</w:t>
            </w:r>
            <w:r w:rsidRPr="003A1842">
              <w:rPr>
                <w:sz w:val="15"/>
                <w:szCs w:val="15"/>
              </w:rPr>
              <w:t>0.34</w:t>
            </w:r>
            <w:r w:rsidR="003A1842" w:rsidRPr="003A1842">
              <w:rPr>
                <w:sz w:val="15"/>
                <w:szCs w:val="15"/>
              </w:rPr>
              <w:t>)</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784864A6" w14:textId="142571BE" w:rsidR="00F20F53" w:rsidRPr="003A1842" w:rsidRDefault="00F20F53" w:rsidP="00F20F53">
            <w:pPr>
              <w:widowControl w:val="0"/>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0C4A34A9" w14:textId="0C2D12C6" w:rsidR="00F20F53" w:rsidRPr="003A1842" w:rsidRDefault="00F20F53" w:rsidP="00F20F53">
            <w:pPr>
              <w:widowControl w:val="0"/>
              <w:jc w:val="center"/>
              <w:rPr>
                <w:b/>
                <w:sz w:val="15"/>
                <w:szCs w:val="15"/>
              </w:rPr>
            </w:pPr>
            <w:r w:rsidRPr="003A1842">
              <w:rPr>
                <w:sz w:val="15"/>
                <w:szCs w:val="15"/>
              </w:rPr>
              <w:t xml:space="preserve">5.4 </w:t>
            </w:r>
            <w:r w:rsidR="003A1842" w:rsidRPr="003A1842">
              <w:rPr>
                <w:sz w:val="15"/>
                <w:szCs w:val="15"/>
              </w:rPr>
              <w:t>(</w:t>
            </w:r>
            <w:r w:rsidRPr="003A1842">
              <w:rPr>
                <w:sz w:val="15"/>
                <w:szCs w:val="15"/>
              </w:rPr>
              <w:t>0.29</w:t>
            </w:r>
            <w:r w:rsidR="003A1842" w:rsidRPr="003A1842">
              <w:rPr>
                <w:sz w:val="15"/>
                <w:szCs w:val="15"/>
              </w:rPr>
              <w:t>)</w:t>
            </w: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5D2F0B8" w14:textId="77777777" w:rsidR="00F20F53" w:rsidRPr="003A1842" w:rsidRDefault="00F20F53" w:rsidP="00F20F53">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58697498" w14:textId="7BB55A9C" w:rsidR="00F20F53" w:rsidRPr="003A1842" w:rsidRDefault="00F20F53" w:rsidP="00F20F53">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0AADC6F" w14:textId="77621A4A"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15D779C6" w14:textId="77777777" w:rsidR="00F20F53" w:rsidRPr="003A1842" w:rsidRDefault="00F20F53" w:rsidP="00F20F53">
            <w:pPr>
              <w:widowControl w:val="0"/>
              <w:jc w:val="center"/>
              <w:rPr>
                <w:sz w:val="15"/>
                <w:szCs w:val="15"/>
              </w:rPr>
            </w:pPr>
          </w:p>
        </w:tc>
        <w:tc>
          <w:tcPr>
            <w:tcW w:w="685" w:type="dxa"/>
            <w:shd w:val="clear" w:color="auto" w:fill="F3F3F3"/>
            <w:tcMar>
              <w:top w:w="100" w:type="dxa"/>
              <w:left w:w="100" w:type="dxa"/>
              <w:bottom w:w="100" w:type="dxa"/>
              <w:right w:w="100" w:type="dxa"/>
            </w:tcMar>
          </w:tcPr>
          <w:p w14:paraId="0667668B" w14:textId="00608EC8" w:rsidR="00F20F53" w:rsidRPr="003A1842" w:rsidRDefault="00F20F53" w:rsidP="00F20F53">
            <w:pPr>
              <w:widowControl w:val="0"/>
              <w:jc w:val="center"/>
              <w:rPr>
                <w:sz w:val="15"/>
                <w:szCs w:val="15"/>
              </w:rPr>
            </w:pPr>
            <w:r w:rsidRPr="003A1842">
              <w:rPr>
                <w:sz w:val="15"/>
                <w:szCs w:val="15"/>
              </w:rPr>
              <w:t>4.6</w:t>
            </w:r>
            <w:r w:rsidRPr="003A1842">
              <w:rPr>
                <w:b/>
                <w:sz w:val="15"/>
                <w:szCs w:val="15"/>
              </w:rPr>
              <w:t xml:space="preserve"> </w:t>
            </w:r>
            <w:r w:rsidR="003A1842" w:rsidRPr="003A1842">
              <w:rPr>
                <w:sz w:val="15"/>
                <w:szCs w:val="15"/>
              </w:rPr>
              <w:t>(</w:t>
            </w:r>
            <w:r w:rsidRPr="003A1842">
              <w:rPr>
                <w:sz w:val="15"/>
                <w:szCs w:val="15"/>
              </w:rPr>
              <w:t>0.48</w:t>
            </w:r>
            <w:r w:rsidR="003A1842" w:rsidRPr="003A1842">
              <w:rPr>
                <w:sz w:val="15"/>
                <w:szCs w:val="15"/>
              </w:rPr>
              <w:t>)</w:t>
            </w:r>
          </w:p>
        </w:tc>
        <w:tc>
          <w:tcPr>
            <w:tcW w:w="720" w:type="dxa"/>
            <w:shd w:val="clear" w:color="auto" w:fill="F3F3F3"/>
            <w:tcMar>
              <w:top w:w="100" w:type="dxa"/>
              <w:left w:w="100" w:type="dxa"/>
              <w:bottom w:w="100" w:type="dxa"/>
              <w:right w:w="100" w:type="dxa"/>
            </w:tcMar>
          </w:tcPr>
          <w:p w14:paraId="47D58C28" w14:textId="72F2EB7D" w:rsidR="00F20F53" w:rsidRPr="003A1842" w:rsidRDefault="00F20F53" w:rsidP="00F20F53">
            <w:pPr>
              <w:widowControl w:val="0"/>
              <w:jc w:val="center"/>
              <w:rPr>
                <w:sz w:val="15"/>
                <w:szCs w:val="15"/>
              </w:rPr>
            </w:pPr>
          </w:p>
        </w:tc>
        <w:tc>
          <w:tcPr>
            <w:tcW w:w="720" w:type="dxa"/>
            <w:shd w:val="clear" w:color="auto" w:fill="F3F3F3"/>
            <w:tcMar>
              <w:top w:w="100" w:type="dxa"/>
              <w:left w:w="100" w:type="dxa"/>
              <w:bottom w:w="100" w:type="dxa"/>
              <w:right w:w="100" w:type="dxa"/>
            </w:tcMar>
          </w:tcPr>
          <w:p w14:paraId="666EB412" w14:textId="13523B64" w:rsidR="00F20F53" w:rsidRPr="003A1842" w:rsidRDefault="00F20F53" w:rsidP="00F20F53">
            <w:pPr>
              <w:widowControl w:val="0"/>
              <w:jc w:val="center"/>
              <w:rPr>
                <w:sz w:val="15"/>
                <w:szCs w:val="15"/>
              </w:rPr>
            </w:pPr>
            <w:r w:rsidRPr="003A1842">
              <w:rPr>
                <w:sz w:val="15"/>
                <w:szCs w:val="15"/>
              </w:rPr>
              <w:t xml:space="preserve">9.7 </w:t>
            </w:r>
            <w:r w:rsidR="003A1842" w:rsidRPr="003A1842">
              <w:rPr>
                <w:sz w:val="15"/>
                <w:szCs w:val="15"/>
              </w:rPr>
              <w:t>(</w:t>
            </w:r>
            <w:r w:rsidRPr="003A1842">
              <w:rPr>
                <w:sz w:val="15"/>
                <w:szCs w:val="15"/>
              </w:rPr>
              <w:t>0.090</w:t>
            </w:r>
            <w:r w:rsidR="003A1842" w:rsidRPr="003A1842">
              <w:rPr>
                <w:sz w:val="15"/>
                <w:szCs w:val="15"/>
              </w:rPr>
              <w:t>)</w:t>
            </w:r>
          </w:p>
        </w:tc>
        <w:tc>
          <w:tcPr>
            <w:tcW w:w="630" w:type="dxa"/>
            <w:tcBorders>
              <w:top w:val="single" w:sz="8" w:space="0" w:color="000000"/>
              <w:right w:val="single" w:sz="8" w:space="0" w:color="000000"/>
            </w:tcBorders>
            <w:shd w:val="clear" w:color="auto" w:fill="F3F3F3"/>
            <w:tcMar>
              <w:top w:w="100" w:type="dxa"/>
              <w:left w:w="100" w:type="dxa"/>
              <w:bottom w:w="100" w:type="dxa"/>
              <w:right w:w="100" w:type="dxa"/>
            </w:tcMar>
          </w:tcPr>
          <w:p w14:paraId="3FFEF2B4" w14:textId="77777777" w:rsidR="00F20F53" w:rsidRPr="003A1842" w:rsidRDefault="00F20F53" w:rsidP="00F20F53">
            <w:pPr>
              <w:widowControl w:val="0"/>
              <w:jc w:val="center"/>
              <w:rPr>
                <w:sz w:val="15"/>
                <w:szCs w:val="15"/>
              </w:rPr>
            </w:pPr>
            <w:r w:rsidRPr="003A1842">
              <w:rPr>
                <w:sz w:val="15"/>
                <w:szCs w:val="15"/>
              </w:rPr>
              <w:t>-</w:t>
            </w:r>
          </w:p>
        </w:tc>
        <w:tc>
          <w:tcPr>
            <w:tcW w:w="668"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2B1A6E7" w14:textId="2FE95BDF" w:rsidR="00F20F53" w:rsidRPr="003A1842" w:rsidRDefault="00F20F53" w:rsidP="00F20F53">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45CB8A5" w14:textId="2676434B" w:rsidR="00F20F53" w:rsidRPr="003A1842" w:rsidRDefault="00F20F53" w:rsidP="00F20F53">
            <w:pPr>
              <w:widowControl w:val="0"/>
              <w:jc w:val="center"/>
              <w:rPr>
                <w:sz w:val="15"/>
                <w:szCs w:val="15"/>
              </w:rPr>
            </w:pPr>
          </w:p>
        </w:tc>
      </w:tr>
      <w:tr w:rsidR="003A1842" w14:paraId="5BEED029" w14:textId="77777777" w:rsidTr="00F73D66">
        <w:trPr>
          <w:trHeight w:val="33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47A955" w14:textId="77777777" w:rsidR="00F20F53" w:rsidRDefault="00F20F53" w:rsidP="00F20F53">
            <w:pPr>
              <w:widowControl w:val="0"/>
              <w:jc w:val="center"/>
              <w:rPr>
                <w:b/>
                <w:sz w:val="18"/>
                <w:szCs w:val="18"/>
              </w:rPr>
            </w:pPr>
            <w:r>
              <w:rPr>
                <w:b/>
                <w:sz w:val="18"/>
                <w:szCs w:val="18"/>
              </w:rPr>
              <w:t>10°C 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1C37D4E8" w14:textId="7B8951B3" w:rsidR="00F20F53" w:rsidRPr="003A1842" w:rsidRDefault="00F20F53" w:rsidP="00F20F53">
            <w:pPr>
              <w:widowControl w:val="0"/>
              <w:jc w:val="center"/>
              <w:rPr>
                <w:sz w:val="15"/>
                <w:szCs w:val="15"/>
              </w:rPr>
            </w:pP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24EF9682" w14:textId="3835ED27" w:rsidR="00F20F53" w:rsidRPr="003A1842" w:rsidRDefault="00F20F53" w:rsidP="00F20F53">
            <w:pPr>
              <w:widowControl w:val="0"/>
              <w:jc w:val="center"/>
              <w:rPr>
                <w:sz w:val="15"/>
                <w:szCs w:val="15"/>
              </w:rPr>
            </w:pPr>
            <w:r w:rsidRPr="003A1842">
              <w:rPr>
                <w:sz w:val="15"/>
                <w:szCs w:val="15"/>
              </w:rPr>
              <w:t xml:space="preserve">6.8 </w:t>
            </w:r>
            <w:r w:rsidR="003A1842" w:rsidRPr="003A1842">
              <w:rPr>
                <w:sz w:val="15"/>
                <w:szCs w:val="15"/>
              </w:rPr>
              <w:t>(</w:t>
            </w:r>
            <w:r w:rsidRPr="003A1842">
              <w:rPr>
                <w:sz w:val="15"/>
                <w:szCs w:val="15"/>
              </w:rPr>
              <w:t>0.18</w:t>
            </w:r>
            <w:r w:rsidR="003A1842" w:rsidRPr="003A1842">
              <w:rPr>
                <w:sz w:val="15"/>
                <w:szCs w:val="15"/>
              </w:rPr>
              <w:t>)</w:t>
            </w: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166DC4FB" w14:textId="02936C78" w:rsidR="00F20F53" w:rsidRPr="003A1842" w:rsidRDefault="00F20F53" w:rsidP="00F20F53">
            <w:pPr>
              <w:widowControl w:val="0"/>
              <w:jc w:val="center"/>
              <w:rPr>
                <w:sz w:val="15"/>
                <w:szCs w:val="15"/>
              </w:rPr>
            </w:pPr>
          </w:p>
        </w:tc>
        <w:tc>
          <w:tcPr>
            <w:tcW w:w="660" w:type="dxa"/>
            <w:tcBorders>
              <w:top w:val="single" w:sz="8" w:space="0" w:color="000000"/>
              <w:bottom w:val="single" w:sz="8" w:space="0" w:color="000000"/>
            </w:tcBorders>
            <w:shd w:val="clear" w:color="auto" w:fill="F3F3F3"/>
            <w:tcMar>
              <w:top w:w="100" w:type="dxa"/>
              <w:left w:w="100" w:type="dxa"/>
              <w:bottom w:w="100" w:type="dxa"/>
              <w:right w:w="100" w:type="dxa"/>
            </w:tcMar>
          </w:tcPr>
          <w:p w14:paraId="0C2A9D2A" w14:textId="2D5DCD22" w:rsidR="00F20F53" w:rsidRPr="003A1842" w:rsidRDefault="00F20F53" w:rsidP="00F20F53">
            <w:pPr>
              <w:widowControl w:val="0"/>
              <w:jc w:val="center"/>
              <w:rPr>
                <w:sz w:val="15"/>
                <w:szCs w:val="15"/>
              </w:rPr>
            </w:pP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9DC0EC7" w14:textId="77777777" w:rsidR="00F20F53" w:rsidRPr="003A1842" w:rsidRDefault="00F20F53" w:rsidP="00F20F53">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A2FBCCF" w14:textId="4C0AC64B"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46B4D35" w14:textId="77777777" w:rsidR="00F20F53" w:rsidRPr="003A1842" w:rsidRDefault="00F20F53" w:rsidP="00F20F53">
            <w:pPr>
              <w:widowControl w:val="0"/>
              <w:jc w:val="center"/>
              <w:rPr>
                <w:sz w:val="15"/>
                <w:szCs w:val="15"/>
              </w:rPr>
            </w:pPr>
          </w:p>
        </w:tc>
        <w:tc>
          <w:tcPr>
            <w:tcW w:w="685" w:type="dxa"/>
            <w:shd w:val="clear" w:color="auto" w:fill="F3F3F3"/>
            <w:tcMar>
              <w:top w:w="100" w:type="dxa"/>
              <w:left w:w="100" w:type="dxa"/>
              <w:bottom w:w="100" w:type="dxa"/>
              <w:right w:w="100" w:type="dxa"/>
            </w:tcMar>
          </w:tcPr>
          <w:p w14:paraId="637DB555" w14:textId="66BC6ADC" w:rsidR="00F20F53" w:rsidRPr="003A1842" w:rsidRDefault="00F20F53" w:rsidP="00F20F53">
            <w:pPr>
              <w:widowControl w:val="0"/>
              <w:jc w:val="center"/>
              <w:rPr>
                <w:sz w:val="15"/>
                <w:szCs w:val="15"/>
              </w:rPr>
            </w:pPr>
          </w:p>
        </w:tc>
        <w:tc>
          <w:tcPr>
            <w:tcW w:w="720" w:type="dxa"/>
            <w:shd w:val="clear" w:color="auto" w:fill="BFBFBF" w:themeFill="background1" w:themeFillShade="BF"/>
            <w:tcMar>
              <w:top w:w="100" w:type="dxa"/>
              <w:left w:w="100" w:type="dxa"/>
              <w:bottom w:w="100" w:type="dxa"/>
              <w:right w:w="100" w:type="dxa"/>
            </w:tcMar>
          </w:tcPr>
          <w:p w14:paraId="68A257DE" w14:textId="54BD2FAA" w:rsidR="00F20F53" w:rsidRPr="003A1842" w:rsidRDefault="00F20F53" w:rsidP="00F20F53">
            <w:pPr>
              <w:widowControl w:val="0"/>
              <w:jc w:val="center"/>
              <w:rPr>
                <w:b/>
                <w:sz w:val="15"/>
                <w:szCs w:val="15"/>
              </w:rPr>
            </w:pPr>
            <w:r w:rsidRPr="003A1842">
              <w:rPr>
                <w:b/>
                <w:sz w:val="15"/>
                <w:szCs w:val="15"/>
              </w:rPr>
              <w:t>12.7</w:t>
            </w:r>
            <w:r w:rsidRPr="003A1842">
              <w:rPr>
                <w:b/>
                <w:sz w:val="15"/>
                <w:szCs w:val="15"/>
              </w:rPr>
              <w:t xml:space="preserve"> </w:t>
            </w:r>
            <w:r w:rsidR="003A1842" w:rsidRPr="003A1842">
              <w:rPr>
                <w:sz w:val="15"/>
                <w:szCs w:val="15"/>
              </w:rPr>
              <w:t>(</w:t>
            </w:r>
            <w:r w:rsidRPr="003A1842">
              <w:rPr>
                <w:sz w:val="15"/>
                <w:szCs w:val="15"/>
              </w:rPr>
              <w:t>0.038</w:t>
            </w:r>
            <w:r w:rsidR="003A1842" w:rsidRPr="003A1842">
              <w:rPr>
                <w:sz w:val="15"/>
                <w:szCs w:val="15"/>
              </w:rPr>
              <w:t>)</w:t>
            </w:r>
          </w:p>
        </w:tc>
        <w:tc>
          <w:tcPr>
            <w:tcW w:w="720" w:type="dxa"/>
            <w:tcBorders>
              <w:top w:val="nil"/>
            </w:tcBorders>
            <w:shd w:val="clear" w:color="auto" w:fill="F3F3F3"/>
            <w:tcMar>
              <w:top w:w="100" w:type="dxa"/>
              <w:left w:w="100" w:type="dxa"/>
              <w:bottom w:w="100" w:type="dxa"/>
              <w:right w:w="100" w:type="dxa"/>
            </w:tcMar>
          </w:tcPr>
          <w:p w14:paraId="3711BF42" w14:textId="023FDAE0" w:rsidR="00F20F53" w:rsidRPr="003A1842" w:rsidRDefault="00F20F53" w:rsidP="00F20F53">
            <w:pPr>
              <w:widowControl w:val="0"/>
              <w:jc w:val="center"/>
              <w:rPr>
                <w:sz w:val="15"/>
                <w:szCs w:val="15"/>
              </w:rPr>
            </w:pPr>
          </w:p>
        </w:tc>
        <w:tc>
          <w:tcPr>
            <w:tcW w:w="630" w:type="dxa"/>
            <w:tcBorders>
              <w:top w:val="nil"/>
            </w:tcBorders>
            <w:shd w:val="clear" w:color="auto" w:fill="F3F3F3"/>
            <w:tcMar>
              <w:top w:w="100" w:type="dxa"/>
              <w:left w:w="100" w:type="dxa"/>
              <w:bottom w:w="100" w:type="dxa"/>
              <w:right w:w="100" w:type="dxa"/>
            </w:tcMar>
          </w:tcPr>
          <w:p w14:paraId="3EE31820" w14:textId="4A60E50C" w:rsidR="00F20F53" w:rsidRPr="003A1842" w:rsidRDefault="00F20F53" w:rsidP="00F20F53">
            <w:pPr>
              <w:widowControl w:val="0"/>
              <w:rPr>
                <w:sz w:val="15"/>
                <w:szCs w:val="15"/>
              </w:rPr>
            </w:pPr>
          </w:p>
        </w:tc>
        <w:tc>
          <w:tcPr>
            <w:tcW w:w="668" w:type="dxa"/>
            <w:tcBorders>
              <w:top w:val="single" w:sz="8" w:space="0" w:color="000000"/>
              <w:right w:val="single" w:sz="8" w:space="0" w:color="000000"/>
            </w:tcBorders>
            <w:shd w:val="clear" w:color="auto" w:fill="F3F3F3"/>
            <w:tcMar>
              <w:top w:w="100" w:type="dxa"/>
              <w:left w:w="100" w:type="dxa"/>
              <w:bottom w:w="100" w:type="dxa"/>
              <w:right w:w="100" w:type="dxa"/>
            </w:tcMar>
          </w:tcPr>
          <w:p w14:paraId="2921529A" w14:textId="77777777" w:rsidR="00F20F53" w:rsidRPr="003A1842" w:rsidRDefault="00F20F53" w:rsidP="00F20F53">
            <w:pPr>
              <w:widowControl w:val="0"/>
              <w:jc w:val="center"/>
              <w:rPr>
                <w:sz w:val="15"/>
                <w:szCs w:val="15"/>
              </w:rPr>
            </w:pPr>
            <w:r w:rsidRPr="003A1842">
              <w:rPr>
                <w:sz w:val="15"/>
                <w:szCs w:val="15"/>
              </w:rPr>
              <w:t>-</w:t>
            </w:r>
          </w:p>
        </w:tc>
        <w:tc>
          <w:tcPr>
            <w:tcW w:w="592"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7E6AA2A7" w14:textId="48076BEE" w:rsidR="00F20F53" w:rsidRPr="003A1842" w:rsidRDefault="00F20F53" w:rsidP="00F20F53">
            <w:pPr>
              <w:rPr>
                <w:sz w:val="15"/>
                <w:szCs w:val="15"/>
              </w:rPr>
            </w:pPr>
          </w:p>
        </w:tc>
      </w:tr>
      <w:tr w:rsidR="003A1842" w14:paraId="50647D23" w14:textId="77777777" w:rsidTr="003D5141">
        <w:trPr>
          <w:trHeight w:val="380"/>
        </w:trPr>
        <w:tc>
          <w:tcPr>
            <w:tcW w:w="682" w:type="dxa"/>
            <w:tcBorders>
              <w:top w:val="single" w:sz="8" w:space="0" w:color="000000"/>
              <w:right w:val="single" w:sz="8" w:space="0" w:color="000000"/>
            </w:tcBorders>
            <w:shd w:val="clear" w:color="auto" w:fill="D9D9D9"/>
            <w:tcMar>
              <w:top w:w="100" w:type="dxa"/>
              <w:left w:w="100" w:type="dxa"/>
              <w:bottom w:w="100" w:type="dxa"/>
              <w:right w:w="100" w:type="dxa"/>
            </w:tcMar>
          </w:tcPr>
          <w:p w14:paraId="73B49985" w14:textId="77777777" w:rsidR="00F20F53" w:rsidRDefault="00F20F53" w:rsidP="00F20F53">
            <w:pPr>
              <w:widowControl w:val="0"/>
              <w:jc w:val="center"/>
              <w:rPr>
                <w:b/>
                <w:sz w:val="18"/>
                <w:szCs w:val="18"/>
              </w:rPr>
            </w:pPr>
            <w:r>
              <w:rPr>
                <w:b/>
                <w:sz w:val="18"/>
                <w:szCs w:val="18"/>
              </w:rPr>
              <w:t>10°C High</w:t>
            </w:r>
          </w:p>
        </w:tc>
        <w:tc>
          <w:tcPr>
            <w:tcW w:w="715" w:type="dxa"/>
            <w:tcBorders>
              <w:top w:val="single" w:sz="8" w:space="0" w:color="000000"/>
              <w:left w:val="single" w:sz="8" w:space="0" w:color="000000"/>
            </w:tcBorders>
            <w:shd w:val="clear" w:color="auto" w:fill="F3F3F3"/>
            <w:tcMar>
              <w:top w:w="100" w:type="dxa"/>
              <w:left w:w="100" w:type="dxa"/>
              <w:bottom w:w="100" w:type="dxa"/>
              <w:right w:w="100" w:type="dxa"/>
            </w:tcMar>
          </w:tcPr>
          <w:p w14:paraId="72728158" w14:textId="5E102B66" w:rsidR="00F20F53" w:rsidRPr="003A1842" w:rsidRDefault="00F20F53" w:rsidP="00F20F53">
            <w:pPr>
              <w:widowControl w:val="0"/>
              <w:jc w:val="center"/>
              <w:rPr>
                <w:sz w:val="15"/>
                <w:szCs w:val="15"/>
              </w:rPr>
            </w:pPr>
          </w:p>
        </w:tc>
        <w:tc>
          <w:tcPr>
            <w:tcW w:w="676" w:type="dxa"/>
            <w:tcBorders>
              <w:top w:val="single" w:sz="8" w:space="0" w:color="000000"/>
            </w:tcBorders>
            <w:shd w:val="clear" w:color="auto" w:fill="F3F3F3"/>
            <w:tcMar>
              <w:top w:w="100" w:type="dxa"/>
              <w:left w:w="100" w:type="dxa"/>
              <w:bottom w:w="100" w:type="dxa"/>
              <w:right w:w="100" w:type="dxa"/>
            </w:tcMar>
          </w:tcPr>
          <w:p w14:paraId="2DD8FAE4" w14:textId="07D7C5FE" w:rsidR="00F20F53" w:rsidRPr="003A1842" w:rsidRDefault="00F20F53" w:rsidP="00F20F53">
            <w:pPr>
              <w:widowControl w:val="0"/>
              <w:jc w:val="center"/>
              <w:rPr>
                <w:sz w:val="15"/>
                <w:szCs w:val="15"/>
              </w:rPr>
            </w:pPr>
            <w:r w:rsidRPr="003A1842">
              <w:rPr>
                <w:sz w:val="15"/>
                <w:szCs w:val="15"/>
              </w:rPr>
              <w:t xml:space="preserve">3.8 </w:t>
            </w:r>
            <w:r w:rsidR="003A1842" w:rsidRPr="003A1842">
              <w:rPr>
                <w:sz w:val="15"/>
                <w:szCs w:val="15"/>
              </w:rPr>
              <w:t>(</w:t>
            </w:r>
            <w:r w:rsidRPr="003A1842">
              <w:rPr>
                <w:sz w:val="15"/>
                <w:szCs w:val="15"/>
              </w:rPr>
              <w:t>0.46</w:t>
            </w:r>
            <w:r w:rsidR="003A1842" w:rsidRPr="003A1842">
              <w:rPr>
                <w:sz w:val="15"/>
                <w:szCs w:val="15"/>
              </w:rPr>
              <w:t>)</w:t>
            </w:r>
          </w:p>
        </w:tc>
        <w:tc>
          <w:tcPr>
            <w:tcW w:w="675" w:type="dxa"/>
            <w:tcBorders>
              <w:top w:val="single" w:sz="8" w:space="0" w:color="000000"/>
            </w:tcBorders>
            <w:shd w:val="clear" w:color="auto" w:fill="F3F3F3"/>
            <w:tcMar>
              <w:top w:w="100" w:type="dxa"/>
              <w:left w:w="100" w:type="dxa"/>
              <w:bottom w:w="100" w:type="dxa"/>
              <w:right w:w="100" w:type="dxa"/>
            </w:tcMar>
          </w:tcPr>
          <w:p w14:paraId="781DC249" w14:textId="7BD3460F" w:rsidR="00F20F53" w:rsidRPr="003A1842" w:rsidRDefault="00F20F53" w:rsidP="00F20F53">
            <w:pPr>
              <w:widowControl w:val="0"/>
              <w:jc w:val="center"/>
              <w:rPr>
                <w:sz w:val="15"/>
                <w:szCs w:val="15"/>
              </w:rPr>
            </w:pPr>
            <w:r w:rsidRPr="003A1842">
              <w:rPr>
                <w:sz w:val="15"/>
                <w:szCs w:val="15"/>
              </w:rPr>
              <w:t xml:space="preserve">5.3 </w:t>
            </w:r>
            <w:r w:rsidR="003A1842" w:rsidRPr="003A1842">
              <w:rPr>
                <w:sz w:val="15"/>
                <w:szCs w:val="15"/>
              </w:rPr>
              <w:t>(</w:t>
            </w:r>
            <w:r w:rsidRPr="003A1842">
              <w:rPr>
                <w:sz w:val="15"/>
                <w:szCs w:val="15"/>
              </w:rPr>
              <w:t>0.29</w:t>
            </w:r>
            <w:r w:rsidR="003A1842" w:rsidRPr="003A1842">
              <w:rPr>
                <w:sz w:val="15"/>
                <w:szCs w:val="15"/>
              </w:rPr>
              <w:t>)</w:t>
            </w:r>
          </w:p>
        </w:tc>
        <w:tc>
          <w:tcPr>
            <w:tcW w:w="660" w:type="dxa"/>
            <w:tcBorders>
              <w:top w:val="single" w:sz="8" w:space="0" w:color="000000"/>
            </w:tcBorders>
            <w:shd w:val="clear" w:color="auto" w:fill="F3F3F3"/>
            <w:tcMar>
              <w:top w:w="100" w:type="dxa"/>
              <w:left w:w="100" w:type="dxa"/>
              <w:bottom w:w="100" w:type="dxa"/>
              <w:right w:w="100" w:type="dxa"/>
            </w:tcMar>
          </w:tcPr>
          <w:p w14:paraId="28B352F9" w14:textId="6CB4E646" w:rsidR="00F20F53" w:rsidRPr="003A1842" w:rsidRDefault="00F20F53" w:rsidP="00F20F53">
            <w:pPr>
              <w:widowControl w:val="0"/>
              <w:jc w:val="center"/>
              <w:rPr>
                <w:sz w:val="15"/>
                <w:szCs w:val="15"/>
              </w:rPr>
            </w:pPr>
          </w:p>
        </w:tc>
        <w:tc>
          <w:tcPr>
            <w:tcW w:w="660" w:type="dxa"/>
            <w:tcBorders>
              <w:top w:val="single" w:sz="8" w:space="0" w:color="000000"/>
            </w:tcBorders>
            <w:shd w:val="clear" w:color="auto" w:fill="F3F3F3"/>
            <w:tcMar>
              <w:top w:w="100" w:type="dxa"/>
              <w:left w:w="100" w:type="dxa"/>
              <w:bottom w:w="100" w:type="dxa"/>
              <w:right w:w="100" w:type="dxa"/>
            </w:tcMar>
          </w:tcPr>
          <w:p w14:paraId="0282D607" w14:textId="7333B4C4" w:rsidR="00F20F53" w:rsidRPr="003A1842" w:rsidRDefault="00F20F53" w:rsidP="00F20F53">
            <w:pPr>
              <w:widowControl w:val="0"/>
              <w:jc w:val="center"/>
              <w:rPr>
                <w:sz w:val="15"/>
                <w:szCs w:val="15"/>
              </w:rPr>
            </w:pPr>
            <w:r w:rsidRPr="003A1842">
              <w:rPr>
                <w:sz w:val="15"/>
                <w:szCs w:val="15"/>
              </w:rPr>
              <w:t xml:space="preserve">0.6 </w:t>
            </w:r>
            <w:r w:rsidR="003A1842" w:rsidRPr="003A1842">
              <w:rPr>
                <w:sz w:val="15"/>
                <w:szCs w:val="15"/>
              </w:rPr>
              <w:t>(</w:t>
            </w:r>
            <w:r w:rsidRPr="003A1842">
              <w:rPr>
                <w:sz w:val="15"/>
                <w:szCs w:val="15"/>
              </w:rPr>
              <w:t>0.94</w:t>
            </w:r>
            <w:r w:rsidR="003A1842" w:rsidRPr="003A1842">
              <w:rPr>
                <w:sz w:val="15"/>
                <w:szCs w:val="15"/>
              </w:rPr>
              <w:t>)</w:t>
            </w:r>
          </w:p>
        </w:tc>
        <w:tc>
          <w:tcPr>
            <w:tcW w:w="660" w:type="dxa"/>
            <w:tcBorders>
              <w:top w:val="single" w:sz="8" w:space="0" w:color="000000"/>
            </w:tcBorders>
            <w:shd w:val="clear" w:color="auto" w:fill="F3F3F3"/>
            <w:tcMar>
              <w:top w:w="100" w:type="dxa"/>
              <w:left w:w="100" w:type="dxa"/>
              <w:bottom w:w="100" w:type="dxa"/>
              <w:right w:w="100" w:type="dxa"/>
            </w:tcMar>
          </w:tcPr>
          <w:p w14:paraId="70598D87" w14:textId="77777777" w:rsidR="00F20F53" w:rsidRPr="003A1842" w:rsidRDefault="00F20F53" w:rsidP="00F20F53">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36975CB9" w14:textId="77777777" w:rsidR="00F20F53" w:rsidRPr="003A1842" w:rsidRDefault="00F20F53" w:rsidP="00F20F53">
            <w:pPr>
              <w:widowControl w:val="0"/>
              <w:jc w:val="center"/>
              <w:rPr>
                <w:sz w:val="15"/>
                <w:szCs w:val="15"/>
              </w:rPr>
            </w:pPr>
          </w:p>
        </w:tc>
        <w:tc>
          <w:tcPr>
            <w:tcW w:w="685" w:type="dxa"/>
            <w:shd w:val="clear" w:color="auto" w:fill="F3F3F3"/>
            <w:tcMar>
              <w:top w:w="100" w:type="dxa"/>
              <w:left w:w="100" w:type="dxa"/>
              <w:bottom w:w="100" w:type="dxa"/>
              <w:right w:w="100" w:type="dxa"/>
            </w:tcMar>
          </w:tcPr>
          <w:p w14:paraId="67CCE62B" w14:textId="655C6F8F" w:rsidR="00F20F53" w:rsidRPr="003A1842" w:rsidRDefault="00F20F53" w:rsidP="00F20F53">
            <w:pPr>
              <w:widowControl w:val="0"/>
              <w:jc w:val="center"/>
              <w:rPr>
                <w:sz w:val="15"/>
                <w:szCs w:val="15"/>
              </w:rPr>
            </w:pPr>
          </w:p>
        </w:tc>
        <w:tc>
          <w:tcPr>
            <w:tcW w:w="720" w:type="dxa"/>
            <w:shd w:val="clear" w:color="auto" w:fill="F3F3F3"/>
            <w:tcMar>
              <w:top w:w="100" w:type="dxa"/>
              <w:left w:w="100" w:type="dxa"/>
              <w:bottom w:w="100" w:type="dxa"/>
              <w:right w:w="100" w:type="dxa"/>
            </w:tcMar>
          </w:tcPr>
          <w:p w14:paraId="3AA6EBF8" w14:textId="78DA67C6" w:rsidR="00F20F53" w:rsidRPr="003A1842" w:rsidRDefault="00F20F53" w:rsidP="00F20F53">
            <w:pPr>
              <w:widowControl w:val="0"/>
              <w:jc w:val="center"/>
              <w:rPr>
                <w:sz w:val="15"/>
                <w:szCs w:val="15"/>
              </w:rPr>
            </w:pPr>
            <w:r w:rsidRPr="003A1842">
              <w:rPr>
                <w:sz w:val="15"/>
                <w:szCs w:val="15"/>
              </w:rPr>
              <w:t>5.2</w:t>
            </w:r>
            <w:r w:rsidRPr="003A1842">
              <w:rPr>
                <w:b/>
                <w:sz w:val="15"/>
                <w:szCs w:val="15"/>
              </w:rPr>
              <w:t xml:space="preserve"> </w:t>
            </w:r>
            <w:r w:rsidR="003A1842" w:rsidRPr="003A1842">
              <w:rPr>
                <w:sz w:val="15"/>
                <w:szCs w:val="15"/>
              </w:rPr>
              <w:t>(</w:t>
            </w:r>
            <w:r w:rsidRPr="003A1842">
              <w:rPr>
                <w:sz w:val="15"/>
                <w:szCs w:val="15"/>
              </w:rPr>
              <w:t>0.44</w:t>
            </w:r>
            <w:r w:rsidR="003A1842" w:rsidRPr="003A1842">
              <w:rPr>
                <w:sz w:val="15"/>
                <w:szCs w:val="15"/>
              </w:rPr>
              <w:t>)</w:t>
            </w:r>
          </w:p>
        </w:tc>
        <w:tc>
          <w:tcPr>
            <w:tcW w:w="720" w:type="dxa"/>
            <w:shd w:val="clear" w:color="auto" w:fill="F3F3F3"/>
            <w:tcMar>
              <w:top w:w="100" w:type="dxa"/>
              <w:left w:w="100" w:type="dxa"/>
              <w:bottom w:w="100" w:type="dxa"/>
              <w:right w:w="100" w:type="dxa"/>
            </w:tcMar>
          </w:tcPr>
          <w:p w14:paraId="30B75599" w14:textId="6DCC133C" w:rsidR="00F20F53" w:rsidRPr="003A1842" w:rsidRDefault="00F20F53" w:rsidP="00F20F53">
            <w:pPr>
              <w:widowControl w:val="0"/>
              <w:jc w:val="center"/>
              <w:rPr>
                <w:sz w:val="15"/>
                <w:szCs w:val="15"/>
              </w:rPr>
            </w:pPr>
            <w:r w:rsidRPr="003A1842">
              <w:rPr>
                <w:sz w:val="15"/>
                <w:szCs w:val="15"/>
              </w:rPr>
              <w:t>2.8</w:t>
            </w:r>
            <w:r w:rsidRPr="003A1842">
              <w:rPr>
                <w:b/>
                <w:sz w:val="15"/>
                <w:szCs w:val="15"/>
              </w:rPr>
              <w:t xml:space="preserve"> </w:t>
            </w:r>
            <w:r w:rsidR="003A1842" w:rsidRPr="003A1842">
              <w:rPr>
                <w:sz w:val="15"/>
                <w:szCs w:val="15"/>
              </w:rPr>
              <w:t>(</w:t>
            </w:r>
            <w:r w:rsidRPr="003A1842">
              <w:rPr>
                <w:sz w:val="15"/>
                <w:szCs w:val="15"/>
              </w:rPr>
              <w:t>0.78</w:t>
            </w:r>
            <w:r w:rsidR="003A1842" w:rsidRPr="003A1842">
              <w:rPr>
                <w:sz w:val="15"/>
                <w:szCs w:val="15"/>
              </w:rPr>
              <w:t>)</w:t>
            </w:r>
          </w:p>
        </w:tc>
        <w:tc>
          <w:tcPr>
            <w:tcW w:w="630" w:type="dxa"/>
            <w:shd w:val="clear" w:color="auto" w:fill="F3F3F3"/>
            <w:tcMar>
              <w:top w:w="100" w:type="dxa"/>
              <w:left w:w="100" w:type="dxa"/>
              <w:bottom w:w="100" w:type="dxa"/>
              <w:right w:w="100" w:type="dxa"/>
            </w:tcMar>
          </w:tcPr>
          <w:p w14:paraId="045B9385" w14:textId="15932E38" w:rsidR="00F20F53" w:rsidRPr="003A1842" w:rsidRDefault="00F20F53" w:rsidP="00F20F53">
            <w:pPr>
              <w:widowControl w:val="0"/>
              <w:jc w:val="center"/>
              <w:rPr>
                <w:sz w:val="15"/>
                <w:szCs w:val="15"/>
              </w:rPr>
            </w:pPr>
          </w:p>
        </w:tc>
        <w:tc>
          <w:tcPr>
            <w:tcW w:w="668" w:type="dxa"/>
            <w:shd w:val="clear" w:color="auto" w:fill="BFBFBF" w:themeFill="background1" w:themeFillShade="BF"/>
            <w:tcMar>
              <w:top w:w="100" w:type="dxa"/>
              <w:left w:w="100" w:type="dxa"/>
              <w:bottom w:w="100" w:type="dxa"/>
              <w:right w:w="100" w:type="dxa"/>
            </w:tcMar>
          </w:tcPr>
          <w:p w14:paraId="48370CFD" w14:textId="490ACBD3" w:rsidR="00F20F53" w:rsidRPr="003A1842" w:rsidRDefault="00F20F53" w:rsidP="00F20F53">
            <w:pPr>
              <w:widowControl w:val="0"/>
              <w:jc w:val="center"/>
              <w:rPr>
                <w:b/>
                <w:sz w:val="15"/>
                <w:szCs w:val="15"/>
              </w:rPr>
            </w:pPr>
            <w:r w:rsidRPr="003A1842">
              <w:rPr>
                <w:b/>
                <w:sz w:val="15"/>
                <w:szCs w:val="15"/>
              </w:rPr>
              <w:t>12.5</w:t>
            </w:r>
            <w:r w:rsidRPr="003A1842">
              <w:rPr>
                <w:b/>
                <w:sz w:val="15"/>
                <w:szCs w:val="15"/>
              </w:rPr>
              <w:t xml:space="preserve"> </w:t>
            </w:r>
            <w:r w:rsidR="003A1842" w:rsidRPr="003A1842">
              <w:rPr>
                <w:b/>
                <w:sz w:val="15"/>
                <w:szCs w:val="15"/>
              </w:rPr>
              <w:t>(</w:t>
            </w:r>
            <w:r w:rsidRPr="003A1842">
              <w:rPr>
                <w:b/>
                <w:sz w:val="15"/>
                <w:szCs w:val="15"/>
              </w:rPr>
              <w:t>0.038</w:t>
            </w:r>
            <w:r w:rsidR="003A1842" w:rsidRPr="003A1842">
              <w:rPr>
                <w:sz w:val="15"/>
                <w:szCs w:val="15"/>
              </w:rPr>
              <w:t>)</w:t>
            </w:r>
          </w:p>
        </w:tc>
        <w:tc>
          <w:tcPr>
            <w:tcW w:w="592" w:type="dxa"/>
            <w:tcBorders>
              <w:top w:val="single" w:sz="8" w:space="0" w:color="000000"/>
            </w:tcBorders>
            <w:shd w:val="clear" w:color="auto" w:fill="F3F3F3"/>
            <w:tcMar>
              <w:top w:w="100" w:type="dxa"/>
              <w:left w:w="100" w:type="dxa"/>
              <w:bottom w:w="100" w:type="dxa"/>
              <w:right w:w="100" w:type="dxa"/>
            </w:tcMar>
          </w:tcPr>
          <w:p w14:paraId="02FA1E2E" w14:textId="77777777" w:rsidR="00F20F53" w:rsidRPr="003A1842" w:rsidRDefault="00F20F53" w:rsidP="00F20F53">
            <w:pPr>
              <w:widowControl w:val="0"/>
              <w:jc w:val="center"/>
              <w:rPr>
                <w:sz w:val="15"/>
                <w:szCs w:val="15"/>
              </w:rPr>
            </w:pPr>
            <w:r w:rsidRPr="003A1842">
              <w:rPr>
                <w:sz w:val="15"/>
                <w:szCs w:val="15"/>
              </w:rPr>
              <w:t>-</w:t>
            </w:r>
          </w:p>
        </w:tc>
      </w:tr>
      <w:tr w:rsidR="003A1842" w:rsidRPr="003A1842" w14:paraId="1BC931FA" w14:textId="77777777" w:rsidTr="003D5141">
        <w:trPr>
          <w:trHeight w:val="43"/>
        </w:trPr>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3A218AEC" w14:textId="77777777" w:rsidR="00F20F53" w:rsidRPr="003A1842" w:rsidRDefault="00F20F53" w:rsidP="00F20F53">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33DB5D19" w14:textId="77777777" w:rsidR="00F20F53" w:rsidRPr="003A1842" w:rsidRDefault="00F20F53" w:rsidP="00F20F53">
            <w:pPr>
              <w:widowControl w:val="0"/>
              <w:jc w:val="center"/>
              <w:rPr>
                <w:sz w:val="2"/>
                <w:szCs w:val="2"/>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018F4800" w14:textId="77777777" w:rsidR="00F20F53" w:rsidRPr="003A1842" w:rsidRDefault="00F20F53" w:rsidP="00F20F53">
            <w:pPr>
              <w:widowControl w:val="0"/>
              <w:jc w:val="center"/>
              <w:rPr>
                <w:sz w:val="2"/>
                <w:szCs w:val="2"/>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70C9D926" w14:textId="77777777" w:rsidR="00F20F53" w:rsidRPr="003A1842" w:rsidRDefault="00F20F53" w:rsidP="00F20F53">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0A9C8D02" w14:textId="77777777" w:rsidR="00F20F53" w:rsidRPr="003A1842" w:rsidRDefault="00F20F53" w:rsidP="00F20F53">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2DA2AAB" w14:textId="77777777" w:rsidR="00F20F53" w:rsidRPr="003A1842" w:rsidRDefault="00F20F53" w:rsidP="00F20F53">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6A3AAA6" w14:textId="77777777" w:rsidR="00F20F53" w:rsidRPr="003A1842" w:rsidRDefault="00F20F53" w:rsidP="00F20F53">
            <w:pPr>
              <w:widowControl w:val="0"/>
              <w:jc w:val="center"/>
              <w:rPr>
                <w:sz w:val="2"/>
                <w:szCs w:val="2"/>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7FD69BE9" w14:textId="77777777" w:rsidR="00F20F53" w:rsidRPr="003A1842" w:rsidRDefault="00F20F53" w:rsidP="00F20F53">
            <w:pPr>
              <w:widowControl w:val="0"/>
              <w:jc w:val="center"/>
              <w:rPr>
                <w:sz w:val="2"/>
                <w:szCs w:val="2"/>
                <w:vertAlign w:val="subscript"/>
              </w:rPr>
            </w:pPr>
          </w:p>
        </w:tc>
        <w:tc>
          <w:tcPr>
            <w:tcW w:w="685" w:type="dxa"/>
            <w:tcBorders>
              <w:left w:val="single" w:sz="8" w:space="0" w:color="FFFFFF"/>
              <w:bottom w:val="single" w:sz="8" w:space="0" w:color="000000"/>
              <w:right w:val="single" w:sz="8" w:space="0" w:color="FFFFFF"/>
            </w:tcBorders>
            <w:tcMar>
              <w:top w:w="14" w:type="dxa"/>
              <w:left w:w="14" w:type="dxa"/>
              <w:bottom w:w="14" w:type="dxa"/>
              <w:right w:w="14" w:type="dxa"/>
            </w:tcMar>
          </w:tcPr>
          <w:p w14:paraId="6728325A" w14:textId="77777777" w:rsidR="00F20F53" w:rsidRPr="003A1842" w:rsidRDefault="00F20F53" w:rsidP="00F20F53">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0C209884" w14:textId="77777777" w:rsidR="00F20F53" w:rsidRPr="003A1842" w:rsidRDefault="00F20F53" w:rsidP="00F20F53">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987B00E" w14:textId="77777777" w:rsidR="00F20F53" w:rsidRPr="003A1842" w:rsidRDefault="00F20F53" w:rsidP="00F20F53">
            <w:pPr>
              <w:widowControl w:val="0"/>
              <w:jc w:val="center"/>
              <w:rPr>
                <w:sz w:val="2"/>
                <w:szCs w:val="2"/>
              </w:rPr>
            </w:pPr>
          </w:p>
        </w:tc>
        <w:tc>
          <w:tcPr>
            <w:tcW w:w="63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579FA74" w14:textId="77777777" w:rsidR="00F20F53" w:rsidRPr="003A1842" w:rsidRDefault="00F20F53" w:rsidP="00F20F53">
            <w:pPr>
              <w:widowControl w:val="0"/>
              <w:jc w:val="center"/>
              <w:rPr>
                <w:sz w:val="2"/>
                <w:szCs w:val="2"/>
              </w:rPr>
            </w:pPr>
          </w:p>
        </w:tc>
        <w:tc>
          <w:tcPr>
            <w:tcW w:w="668" w:type="dxa"/>
            <w:tcBorders>
              <w:left w:val="single" w:sz="8" w:space="0" w:color="FFFFFF"/>
              <w:bottom w:val="single" w:sz="8" w:space="0" w:color="000000"/>
              <w:right w:val="single" w:sz="8" w:space="0" w:color="FFFFFF"/>
            </w:tcBorders>
            <w:tcMar>
              <w:top w:w="14" w:type="dxa"/>
              <w:left w:w="14" w:type="dxa"/>
              <w:bottom w:w="14" w:type="dxa"/>
              <w:right w:w="14" w:type="dxa"/>
            </w:tcMar>
          </w:tcPr>
          <w:p w14:paraId="738A0729" w14:textId="77777777" w:rsidR="00F20F53" w:rsidRPr="003A1842" w:rsidRDefault="00F20F53" w:rsidP="00F20F53">
            <w:pPr>
              <w:widowControl w:val="0"/>
              <w:jc w:val="center"/>
              <w:rPr>
                <w:sz w:val="2"/>
                <w:szCs w:val="2"/>
              </w:rPr>
            </w:pPr>
          </w:p>
        </w:tc>
        <w:tc>
          <w:tcPr>
            <w:tcW w:w="592" w:type="dxa"/>
            <w:tcBorders>
              <w:left w:val="single" w:sz="8" w:space="0" w:color="FFFFFF"/>
              <w:bottom w:val="single" w:sz="8" w:space="0" w:color="000000"/>
              <w:right w:val="single" w:sz="8" w:space="0" w:color="FFFFFF"/>
            </w:tcBorders>
            <w:tcMar>
              <w:top w:w="14" w:type="dxa"/>
              <w:left w:w="14" w:type="dxa"/>
              <w:bottom w:w="14" w:type="dxa"/>
              <w:right w:w="14" w:type="dxa"/>
            </w:tcMar>
          </w:tcPr>
          <w:p w14:paraId="114193A1" w14:textId="77777777" w:rsidR="00F20F53" w:rsidRPr="003A1842" w:rsidRDefault="00F20F53" w:rsidP="00F20F53">
            <w:pPr>
              <w:widowControl w:val="0"/>
              <w:jc w:val="center"/>
              <w:rPr>
                <w:sz w:val="2"/>
                <w:szCs w:val="2"/>
              </w:rPr>
            </w:pPr>
          </w:p>
        </w:tc>
      </w:tr>
      <w:tr w:rsidR="003A1842" w14:paraId="339D5667" w14:textId="77777777" w:rsidTr="003D5141">
        <w:trPr>
          <w:trHeight w:val="380"/>
        </w:trPr>
        <w:tc>
          <w:tcPr>
            <w:tcW w:w="682" w:type="dxa"/>
            <w:tcBorders>
              <w:top w:val="single" w:sz="8" w:space="0" w:color="000000"/>
              <w:right w:val="single" w:sz="8" w:space="0" w:color="000000"/>
            </w:tcBorders>
            <w:shd w:val="clear" w:color="auto" w:fill="D9D9D9"/>
            <w:tcMar>
              <w:top w:w="100" w:type="dxa"/>
              <w:left w:w="100" w:type="dxa"/>
              <w:bottom w:w="100" w:type="dxa"/>
              <w:right w:w="100" w:type="dxa"/>
            </w:tcMar>
          </w:tcPr>
          <w:p w14:paraId="26FB67D5" w14:textId="77777777" w:rsidR="00F20F53" w:rsidRDefault="00F20F53" w:rsidP="00F20F53">
            <w:pPr>
              <w:widowControl w:val="0"/>
              <w:jc w:val="center"/>
              <w:rPr>
                <w:b/>
                <w:sz w:val="18"/>
                <w:szCs w:val="18"/>
              </w:rPr>
            </w:pPr>
            <w:r>
              <w:rPr>
                <w:b/>
                <w:sz w:val="18"/>
                <w:szCs w:val="18"/>
              </w:rPr>
              <w:t>6°C</w:t>
            </w:r>
          </w:p>
          <w:p w14:paraId="15CB2DE6" w14:textId="77777777" w:rsidR="00F20F53" w:rsidRDefault="00F20F53" w:rsidP="00F20F53">
            <w:pPr>
              <w:widowControl w:val="0"/>
              <w:jc w:val="center"/>
              <w:rPr>
                <w:b/>
                <w:sz w:val="18"/>
                <w:szCs w:val="18"/>
              </w:rPr>
            </w:pPr>
            <w:r>
              <w:rPr>
                <w:b/>
                <w:sz w:val="18"/>
                <w:szCs w:val="18"/>
              </w:rPr>
              <w:t>Pre</w:t>
            </w:r>
          </w:p>
        </w:tc>
        <w:tc>
          <w:tcPr>
            <w:tcW w:w="71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EAC8A07" w14:textId="77777777" w:rsidR="00F20F53" w:rsidRPr="003A1842" w:rsidRDefault="00F20F53" w:rsidP="00F20F53">
            <w:pPr>
              <w:widowControl w:val="0"/>
              <w:jc w:val="center"/>
              <w:rPr>
                <w:sz w:val="15"/>
                <w:szCs w:val="15"/>
              </w:rPr>
            </w:pPr>
            <w:r w:rsidRPr="003A1842">
              <w:rPr>
                <w:sz w:val="15"/>
                <w:szCs w:val="15"/>
              </w:rPr>
              <w:t>-</w:t>
            </w:r>
          </w:p>
        </w:tc>
        <w:tc>
          <w:tcPr>
            <w:tcW w:w="676"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2C37EE3C" w14:textId="5C60E78E" w:rsidR="00F20F53" w:rsidRPr="003A1842" w:rsidRDefault="00F20F53" w:rsidP="00F20F53">
            <w:pPr>
              <w:widowControl w:val="0"/>
              <w:jc w:val="center"/>
              <w:rPr>
                <w:b/>
                <w:sz w:val="15"/>
                <w:szCs w:val="15"/>
              </w:rPr>
            </w:pPr>
          </w:p>
        </w:tc>
        <w:tc>
          <w:tcPr>
            <w:tcW w:w="675"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78BB3668" w14:textId="39643D62" w:rsidR="00F20F53" w:rsidRPr="003A1842" w:rsidRDefault="00F20F53" w:rsidP="00F20F53">
            <w:pPr>
              <w:widowControl w:val="0"/>
              <w:jc w:val="center"/>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41231FFA" w14:textId="27D3E463" w:rsidR="00F20F53" w:rsidRPr="003A1842" w:rsidRDefault="00F20F53" w:rsidP="001738E7">
            <w:pPr>
              <w:widowControl w:val="0"/>
              <w:tabs>
                <w:tab w:val="center" w:pos="230"/>
              </w:tabs>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7B8E9EBF" w14:textId="5992A5E5" w:rsidR="00F20F53" w:rsidRPr="003A1842" w:rsidRDefault="00F20F53" w:rsidP="00F20F53">
            <w:pPr>
              <w:widowControl w:val="0"/>
              <w:jc w:val="center"/>
              <w:rPr>
                <w:sz w:val="15"/>
                <w:szCs w:val="15"/>
              </w:rPr>
            </w:pPr>
          </w:p>
        </w:tc>
        <w:tc>
          <w:tcPr>
            <w:tcW w:w="66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296CF8EE" w14:textId="56CB8AA4"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54967988" w14:textId="77777777" w:rsidR="00F20F53" w:rsidRPr="003A1842" w:rsidRDefault="00F20F53" w:rsidP="00F20F53">
            <w:pPr>
              <w:widowControl w:val="0"/>
              <w:jc w:val="center"/>
              <w:rPr>
                <w:sz w:val="15"/>
                <w:szCs w:val="15"/>
              </w:rPr>
            </w:pPr>
          </w:p>
        </w:tc>
        <w:tc>
          <w:tcPr>
            <w:tcW w:w="685" w:type="dxa"/>
            <w:tcBorders>
              <w:top w:val="single" w:sz="8" w:space="0" w:color="000000"/>
              <w:right w:val="single" w:sz="8" w:space="0" w:color="000000"/>
            </w:tcBorders>
            <w:shd w:val="clear" w:color="auto" w:fill="F3F3F3"/>
            <w:tcMar>
              <w:top w:w="100" w:type="dxa"/>
              <w:left w:w="100" w:type="dxa"/>
              <w:bottom w:w="100" w:type="dxa"/>
              <w:right w:w="100" w:type="dxa"/>
            </w:tcMar>
          </w:tcPr>
          <w:p w14:paraId="2BC143A7" w14:textId="77777777" w:rsidR="00F20F53" w:rsidRPr="003A1842" w:rsidRDefault="00F20F53" w:rsidP="00F20F53">
            <w:pPr>
              <w:widowControl w:val="0"/>
              <w:jc w:val="center"/>
              <w:rPr>
                <w:sz w:val="15"/>
                <w:szCs w:val="15"/>
              </w:rPr>
            </w:pPr>
            <w:r w:rsidRPr="003A1842">
              <w:rPr>
                <w:sz w:val="15"/>
                <w:szCs w:val="15"/>
              </w:rPr>
              <w:t>-</w:t>
            </w:r>
          </w:p>
        </w:tc>
        <w:tc>
          <w:tcPr>
            <w:tcW w:w="720"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04D3110" w14:textId="22B1C170" w:rsidR="00F20F53" w:rsidRPr="003A1842" w:rsidRDefault="00F20F53" w:rsidP="00F20F53">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C601306" w14:textId="1C71C2DC" w:rsidR="00F20F53" w:rsidRPr="003A1842" w:rsidRDefault="00F20F53" w:rsidP="00F20F53">
            <w:pPr>
              <w:widowControl w:val="0"/>
              <w:jc w:val="center"/>
              <w:rPr>
                <w:sz w:val="15"/>
                <w:szCs w:val="15"/>
              </w:rPr>
            </w:pPr>
          </w:p>
        </w:tc>
        <w:tc>
          <w:tcPr>
            <w:tcW w:w="63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CC68959" w14:textId="7DEC311D" w:rsidR="00F20F53" w:rsidRPr="003A1842" w:rsidRDefault="00F20F53" w:rsidP="00F20F53">
            <w:pPr>
              <w:widowControl w:val="0"/>
              <w:jc w:val="center"/>
              <w:rPr>
                <w:sz w:val="15"/>
                <w:szCs w:val="15"/>
              </w:rPr>
            </w:pPr>
          </w:p>
        </w:tc>
        <w:tc>
          <w:tcPr>
            <w:tcW w:w="668"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78FEFB3" w14:textId="052B17FF" w:rsidR="00F20F53" w:rsidRPr="003A1842" w:rsidRDefault="00F20F53" w:rsidP="00F20F53">
            <w:pPr>
              <w:widowControl w:val="0"/>
              <w:jc w:val="center"/>
              <w:rPr>
                <w:sz w:val="15"/>
                <w:szCs w:val="15"/>
              </w:rPr>
            </w:pPr>
          </w:p>
        </w:tc>
        <w:tc>
          <w:tcPr>
            <w:tcW w:w="592"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47EB9419" w14:textId="644D510C" w:rsidR="00F20F53" w:rsidRPr="003A1842" w:rsidRDefault="00F20F53" w:rsidP="00F20F53">
            <w:pPr>
              <w:widowControl w:val="0"/>
              <w:jc w:val="center"/>
              <w:rPr>
                <w:sz w:val="15"/>
                <w:szCs w:val="15"/>
              </w:rPr>
            </w:pPr>
          </w:p>
        </w:tc>
      </w:tr>
      <w:tr w:rsidR="001738E7" w14:paraId="5723BD00" w14:textId="77777777" w:rsidTr="003A1842">
        <w:trPr>
          <w:trHeight w:val="380"/>
        </w:trPr>
        <w:tc>
          <w:tcPr>
            <w:tcW w:w="682" w:type="dxa"/>
            <w:shd w:val="clear" w:color="auto" w:fill="D9D9D9"/>
            <w:tcMar>
              <w:top w:w="100" w:type="dxa"/>
              <w:left w:w="100" w:type="dxa"/>
              <w:bottom w:w="100" w:type="dxa"/>
              <w:right w:w="100" w:type="dxa"/>
            </w:tcMar>
          </w:tcPr>
          <w:p w14:paraId="360886A9" w14:textId="77777777" w:rsidR="001738E7" w:rsidRDefault="001738E7" w:rsidP="001738E7">
            <w:pPr>
              <w:widowControl w:val="0"/>
              <w:jc w:val="center"/>
              <w:rPr>
                <w:b/>
                <w:sz w:val="18"/>
                <w:szCs w:val="18"/>
              </w:rPr>
            </w:pPr>
            <w:r>
              <w:rPr>
                <w:b/>
                <w:sz w:val="18"/>
                <w:szCs w:val="18"/>
              </w:rPr>
              <w:t>10°C</w:t>
            </w:r>
          </w:p>
          <w:p w14:paraId="0022C1B0" w14:textId="77777777" w:rsidR="001738E7" w:rsidRDefault="001738E7" w:rsidP="001738E7">
            <w:pPr>
              <w:widowControl w:val="0"/>
              <w:jc w:val="center"/>
              <w:rPr>
                <w:b/>
                <w:sz w:val="18"/>
                <w:szCs w:val="18"/>
              </w:rPr>
            </w:pPr>
            <w:r>
              <w:rPr>
                <w:b/>
                <w:sz w:val="18"/>
                <w:szCs w:val="18"/>
              </w:rPr>
              <w:t>Pre</w:t>
            </w:r>
          </w:p>
        </w:tc>
        <w:tc>
          <w:tcPr>
            <w:tcW w:w="715" w:type="dxa"/>
            <w:tcBorders>
              <w:top w:val="single" w:sz="8" w:space="0" w:color="000000"/>
            </w:tcBorders>
            <w:shd w:val="clear" w:color="auto" w:fill="BFBFBF" w:themeFill="background1" w:themeFillShade="BF"/>
            <w:tcMar>
              <w:top w:w="100" w:type="dxa"/>
              <w:left w:w="100" w:type="dxa"/>
              <w:bottom w:w="100" w:type="dxa"/>
              <w:right w:w="100" w:type="dxa"/>
            </w:tcMar>
          </w:tcPr>
          <w:p w14:paraId="506D2A91" w14:textId="7C9FB309" w:rsidR="001738E7" w:rsidRPr="003A1842" w:rsidRDefault="001738E7" w:rsidP="001738E7">
            <w:pPr>
              <w:widowControl w:val="0"/>
              <w:jc w:val="center"/>
              <w:rPr>
                <w:b/>
                <w:sz w:val="15"/>
                <w:szCs w:val="15"/>
              </w:rPr>
            </w:pPr>
            <w:r w:rsidRPr="003A1842">
              <w:rPr>
                <w:b/>
                <w:sz w:val="15"/>
                <w:szCs w:val="15"/>
              </w:rPr>
              <w:t xml:space="preserve">31.1 </w:t>
            </w:r>
            <w:r w:rsidR="003A1842" w:rsidRPr="003A1842">
              <w:rPr>
                <w:b/>
                <w:sz w:val="15"/>
                <w:szCs w:val="15"/>
              </w:rPr>
              <w:t>(</w:t>
            </w:r>
            <w:r w:rsidRPr="003A1842">
              <w:rPr>
                <w:b/>
                <w:sz w:val="15"/>
                <w:szCs w:val="15"/>
              </w:rPr>
              <w:t>1.6e-3</w:t>
            </w:r>
            <w:r w:rsidR="003A1842" w:rsidRPr="003A1842">
              <w:rPr>
                <w:sz w:val="15"/>
                <w:szCs w:val="15"/>
              </w:rPr>
              <w:t>)</w:t>
            </w:r>
          </w:p>
        </w:tc>
        <w:tc>
          <w:tcPr>
            <w:tcW w:w="676" w:type="dxa"/>
            <w:tcBorders>
              <w:right w:val="single" w:sz="8" w:space="0" w:color="000000"/>
            </w:tcBorders>
            <w:shd w:val="clear" w:color="auto" w:fill="F3F3F3"/>
            <w:tcMar>
              <w:top w:w="100" w:type="dxa"/>
              <w:left w:w="100" w:type="dxa"/>
              <w:bottom w:w="100" w:type="dxa"/>
              <w:right w:w="100" w:type="dxa"/>
            </w:tcMar>
          </w:tcPr>
          <w:p w14:paraId="0706EE46" w14:textId="77777777" w:rsidR="001738E7" w:rsidRPr="003A1842" w:rsidRDefault="001738E7" w:rsidP="001738E7">
            <w:pPr>
              <w:widowControl w:val="0"/>
              <w:jc w:val="center"/>
              <w:rPr>
                <w:sz w:val="15"/>
                <w:szCs w:val="15"/>
              </w:rPr>
            </w:pPr>
            <w:r w:rsidRPr="003A1842">
              <w:rPr>
                <w:sz w:val="15"/>
                <w:szCs w:val="15"/>
              </w:rPr>
              <w:t>-</w:t>
            </w:r>
          </w:p>
        </w:tc>
        <w:tc>
          <w:tcPr>
            <w:tcW w:w="2655"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3E1F635E" w14:textId="6C911EF0" w:rsidR="001738E7" w:rsidRPr="003A1842" w:rsidRDefault="001738E7" w:rsidP="001738E7">
            <w:pPr>
              <w:widowControl w:val="0"/>
              <w:jc w:val="center"/>
              <w:rPr>
                <w:sz w:val="20"/>
                <w:szCs w:val="20"/>
              </w:rPr>
            </w:pPr>
            <w:r w:rsidRPr="003A1842">
              <w:rPr>
                <w:i/>
                <w:sz w:val="20"/>
                <w:szCs w:val="20"/>
              </w:rPr>
              <w:t>Male gametes</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5533DD65"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41C15A23" w14:textId="3EB90B8B" w:rsidR="001738E7" w:rsidRPr="003A1842" w:rsidRDefault="001738E7" w:rsidP="001738E7">
            <w:pPr>
              <w:widowControl w:val="0"/>
              <w:jc w:val="center"/>
              <w:rPr>
                <w:sz w:val="15"/>
                <w:szCs w:val="15"/>
              </w:rPr>
            </w:pPr>
            <w:r w:rsidRPr="003A1842">
              <w:rPr>
                <w:sz w:val="15"/>
                <w:szCs w:val="15"/>
              </w:rPr>
              <w:t xml:space="preserve">2.1 </w:t>
            </w:r>
            <w:r w:rsidR="003A1842" w:rsidRPr="003A1842">
              <w:rPr>
                <w:sz w:val="15"/>
                <w:szCs w:val="15"/>
              </w:rPr>
              <w:t>(</w:t>
            </w:r>
            <w:r w:rsidRPr="003A1842">
              <w:rPr>
                <w:sz w:val="15"/>
                <w:szCs w:val="15"/>
              </w:rPr>
              <w:t>0.78</w:t>
            </w:r>
            <w:r w:rsidR="003A1842" w:rsidRPr="003A1842">
              <w:rPr>
                <w:sz w:val="15"/>
                <w:szCs w:val="15"/>
              </w:rPr>
              <w:t>)</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31ABC084" w14:textId="77777777" w:rsidR="001738E7" w:rsidRPr="003A1842" w:rsidRDefault="001738E7" w:rsidP="001738E7">
            <w:pPr>
              <w:widowControl w:val="0"/>
              <w:jc w:val="center"/>
              <w:rPr>
                <w:sz w:val="15"/>
                <w:szCs w:val="15"/>
              </w:rPr>
            </w:pPr>
            <w:r w:rsidRPr="003A1842">
              <w:rPr>
                <w:sz w:val="15"/>
                <w:szCs w:val="15"/>
              </w:rPr>
              <w:t>-</w:t>
            </w:r>
          </w:p>
        </w:tc>
        <w:tc>
          <w:tcPr>
            <w:tcW w:w="261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3CA3132F" w14:textId="1D9D2278" w:rsidR="001738E7" w:rsidRPr="003A1842" w:rsidRDefault="001738E7" w:rsidP="001738E7">
            <w:pPr>
              <w:widowControl w:val="0"/>
              <w:jc w:val="center"/>
              <w:rPr>
                <w:sz w:val="20"/>
                <w:szCs w:val="20"/>
              </w:rPr>
            </w:pPr>
            <w:r w:rsidRPr="003A1842">
              <w:rPr>
                <w:i/>
                <w:sz w:val="20"/>
                <w:szCs w:val="20"/>
              </w:rPr>
              <w:t>Fem</w:t>
            </w:r>
            <w:r w:rsidRPr="003A1842">
              <w:rPr>
                <w:i/>
                <w:sz w:val="20"/>
                <w:szCs w:val="20"/>
              </w:rPr>
              <w:t>ale gametes</w:t>
            </w:r>
          </w:p>
        </w:tc>
      </w:tr>
      <w:tr w:rsidR="003A1842" w14:paraId="05439DB0" w14:textId="77777777" w:rsidTr="003D5141">
        <w:trPr>
          <w:trHeight w:val="380"/>
        </w:trPr>
        <w:tc>
          <w:tcPr>
            <w:tcW w:w="682" w:type="dxa"/>
            <w:shd w:val="clear" w:color="auto" w:fill="D9D9D9"/>
            <w:tcMar>
              <w:top w:w="100" w:type="dxa"/>
              <w:left w:w="100" w:type="dxa"/>
              <w:bottom w:w="100" w:type="dxa"/>
              <w:right w:w="100" w:type="dxa"/>
            </w:tcMar>
          </w:tcPr>
          <w:p w14:paraId="11169B6B" w14:textId="77777777" w:rsidR="001738E7" w:rsidRDefault="001738E7" w:rsidP="001738E7">
            <w:pPr>
              <w:widowControl w:val="0"/>
              <w:jc w:val="center"/>
              <w:rPr>
                <w:b/>
                <w:sz w:val="18"/>
                <w:szCs w:val="18"/>
              </w:rPr>
            </w:pPr>
            <w:r>
              <w:rPr>
                <w:b/>
                <w:sz w:val="18"/>
                <w:szCs w:val="18"/>
              </w:rPr>
              <w:t>6°C</w:t>
            </w:r>
          </w:p>
          <w:p w14:paraId="2B55195C" w14:textId="77777777" w:rsidR="001738E7" w:rsidRDefault="001738E7" w:rsidP="001738E7">
            <w:pPr>
              <w:widowControl w:val="0"/>
              <w:jc w:val="center"/>
              <w:rPr>
                <w:b/>
                <w:sz w:val="18"/>
                <w:szCs w:val="18"/>
              </w:rPr>
            </w:pPr>
            <w:r>
              <w:rPr>
                <w:b/>
                <w:sz w:val="18"/>
                <w:szCs w:val="18"/>
              </w:rPr>
              <w:t>Amb</w:t>
            </w:r>
          </w:p>
        </w:tc>
        <w:tc>
          <w:tcPr>
            <w:tcW w:w="715" w:type="dxa"/>
            <w:shd w:val="clear" w:color="auto" w:fill="BFBFBF" w:themeFill="background1" w:themeFillShade="BF"/>
            <w:tcMar>
              <w:top w:w="100" w:type="dxa"/>
              <w:left w:w="100" w:type="dxa"/>
              <w:bottom w:w="100" w:type="dxa"/>
              <w:right w:w="100" w:type="dxa"/>
            </w:tcMar>
          </w:tcPr>
          <w:p w14:paraId="7ABAAED1" w14:textId="15A44B58" w:rsidR="001738E7" w:rsidRPr="003A1842" w:rsidRDefault="001738E7" w:rsidP="001738E7">
            <w:pPr>
              <w:widowControl w:val="0"/>
              <w:jc w:val="center"/>
              <w:rPr>
                <w:b/>
                <w:sz w:val="15"/>
                <w:szCs w:val="15"/>
              </w:rPr>
            </w:pPr>
            <w:r w:rsidRPr="003A1842">
              <w:rPr>
                <w:b/>
                <w:sz w:val="15"/>
                <w:szCs w:val="15"/>
              </w:rPr>
              <w:t>24.2</w:t>
            </w:r>
            <w:r w:rsidRPr="003A1842">
              <w:rPr>
                <w:b/>
                <w:sz w:val="15"/>
                <w:szCs w:val="15"/>
              </w:rPr>
              <w:t xml:space="preserve"> </w:t>
            </w:r>
            <w:r w:rsidR="003A1842" w:rsidRPr="003A1842">
              <w:rPr>
                <w:b/>
                <w:sz w:val="15"/>
                <w:szCs w:val="15"/>
              </w:rPr>
              <w:t>(</w:t>
            </w:r>
            <w:r w:rsidRPr="003A1842">
              <w:rPr>
                <w:b/>
                <w:sz w:val="15"/>
                <w:szCs w:val="15"/>
              </w:rPr>
              <w:t>1.6e-3</w:t>
            </w:r>
            <w:r w:rsidR="003A1842" w:rsidRPr="003A1842">
              <w:rPr>
                <w:sz w:val="15"/>
                <w:szCs w:val="15"/>
              </w:rPr>
              <w:t>)</w:t>
            </w:r>
          </w:p>
        </w:tc>
        <w:tc>
          <w:tcPr>
            <w:tcW w:w="676" w:type="dxa"/>
            <w:shd w:val="clear" w:color="auto" w:fill="F3F3F3"/>
            <w:tcMar>
              <w:top w:w="100" w:type="dxa"/>
              <w:left w:w="100" w:type="dxa"/>
              <w:bottom w:w="100" w:type="dxa"/>
              <w:right w:w="100" w:type="dxa"/>
            </w:tcMar>
          </w:tcPr>
          <w:p w14:paraId="66D1844E" w14:textId="6AC1A295" w:rsidR="001738E7" w:rsidRPr="003A1842" w:rsidRDefault="001738E7" w:rsidP="001738E7">
            <w:pPr>
              <w:widowControl w:val="0"/>
              <w:jc w:val="center"/>
              <w:rPr>
                <w:sz w:val="15"/>
                <w:szCs w:val="15"/>
              </w:rPr>
            </w:pPr>
          </w:p>
        </w:tc>
        <w:tc>
          <w:tcPr>
            <w:tcW w:w="675" w:type="dxa"/>
            <w:tcBorders>
              <w:top w:val="single" w:sz="8" w:space="0" w:color="000000"/>
              <w:right w:val="single" w:sz="8" w:space="0" w:color="000000"/>
            </w:tcBorders>
            <w:shd w:val="clear" w:color="auto" w:fill="F3F3F3"/>
            <w:tcMar>
              <w:top w:w="100" w:type="dxa"/>
              <w:left w:w="100" w:type="dxa"/>
              <w:bottom w:w="100" w:type="dxa"/>
              <w:right w:w="100" w:type="dxa"/>
            </w:tcMar>
          </w:tcPr>
          <w:p w14:paraId="0ECD9242" w14:textId="77777777" w:rsidR="001738E7" w:rsidRPr="003A1842" w:rsidRDefault="001738E7" w:rsidP="001738E7">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F70B35B" w14:textId="32C9D8C1" w:rsidR="001738E7" w:rsidRPr="003A1842" w:rsidRDefault="001738E7" w:rsidP="001738E7">
            <w:pPr>
              <w:widowControl w:val="0"/>
              <w:jc w:val="center"/>
              <w:rPr>
                <w:sz w:val="15"/>
                <w:szCs w:val="15"/>
              </w:rPr>
            </w:pPr>
          </w:p>
        </w:tc>
        <w:tc>
          <w:tcPr>
            <w:tcW w:w="660" w:type="dxa"/>
            <w:tcBorders>
              <w:top w:val="nil"/>
              <w:left w:val="nil"/>
              <w:bottom w:val="nil"/>
              <w:right w:val="nil"/>
            </w:tcBorders>
            <w:shd w:val="clear" w:color="auto" w:fill="FFFFFF" w:themeFill="background1"/>
            <w:tcMar>
              <w:top w:w="100" w:type="dxa"/>
              <w:left w:w="100" w:type="dxa"/>
              <w:bottom w:w="100" w:type="dxa"/>
              <w:right w:w="100" w:type="dxa"/>
            </w:tcMar>
          </w:tcPr>
          <w:p w14:paraId="219DB1E8" w14:textId="4B1E0E2B" w:rsidR="001738E7" w:rsidRPr="003A1842" w:rsidRDefault="001738E7" w:rsidP="001738E7">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9BED0E5" w14:textId="26E239D2" w:rsidR="001738E7" w:rsidRPr="003A1842" w:rsidRDefault="001738E7" w:rsidP="001738E7">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860C332"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632D457B" w14:textId="7720C1D5" w:rsidR="001738E7" w:rsidRPr="003A1842" w:rsidRDefault="001738E7" w:rsidP="001738E7">
            <w:pPr>
              <w:widowControl w:val="0"/>
              <w:jc w:val="center"/>
              <w:rPr>
                <w:sz w:val="15"/>
                <w:szCs w:val="15"/>
              </w:rPr>
            </w:pPr>
            <w:r w:rsidRPr="003A1842">
              <w:rPr>
                <w:sz w:val="15"/>
                <w:szCs w:val="15"/>
              </w:rPr>
              <w:t>6.3</w:t>
            </w:r>
            <w:r w:rsidRPr="003A1842">
              <w:rPr>
                <w:sz w:val="15"/>
                <w:szCs w:val="15"/>
              </w:rPr>
              <w:t xml:space="preserve"> </w:t>
            </w:r>
            <w:r w:rsidR="003A1842" w:rsidRPr="003A1842">
              <w:rPr>
                <w:sz w:val="15"/>
                <w:szCs w:val="15"/>
              </w:rPr>
              <w:t>(</w:t>
            </w:r>
            <w:r w:rsidRPr="003A1842">
              <w:rPr>
                <w:sz w:val="15"/>
                <w:szCs w:val="15"/>
              </w:rPr>
              <w:t>0.18</w:t>
            </w:r>
            <w:r w:rsidR="003A1842" w:rsidRPr="003A1842">
              <w:rPr>
                <w:sz w:val="15"/>
                <w:szCs w:val="15"/>
              </w:rPr>
              <w:t>)</w:t>
            </w:r>
          </w:p>
        </w:tc>
        <w:tc>
          <w:tcPr>
            <w:tcW w:w="720" w:type="dxa"/>
            <w:shd w:val="clear" w:color="auto" w:fill="F3F3F3"/>
            <w:tcMar>
              <w:top w:w="100" w:type="dxa"/>
              <w:left w:w="100" w:type="dxa"/>
              <w:bottom w:w="100" w:type="dxa"/>
              <w:right w:w="100" w:type="dxa"/>
            </w:tcMar>
          </w:tcPr>
          <w:p w14:paraId="5ACF643C" w14:textId="4F636B5F" w:rsidR="001738E7" w:rsidRPr="003A1842" w:rsidRDefault="001738E7" w:rsidP="001738E7">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614548DB" w14:textId="77777777" w:rsidR="001738E7" w:rsidRPr="003A1842" w:rsidRDefault="001738E7" w:rsidP="001738E7">
            <w:pPr>
              <w:widowControl w:val="0"/>
              <w:jc w:val="center"/>
              <w:rPr>
                <w:sz w:val="15"/>
                <w:szCs w:val="15"/>
              </w:rPr>
            </w:pPr>
            <w:r w:rsidRPr="003A1842">
              <w:rPr>
                <w:sz w:val="15"/>
                <w:szCs w:val="15"/>
              </w:rPr>
              <w:t>-</w:t>
            </w:r>
          </w:p>
        </w:tc>
        <w:tc>
          <w:tcPr>
            <w:tcW w:w="63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A08EB73" w14:textId="7D54B239" w:rsidR="001738E7" w:rsidRPr="003A1842" w:rsidRDefault="001738E7" w:rsidP="001738E7">
            <w:pPr>
              <w:widowControl w:val="0"/>
              <w:jc w:val="center"/>
              <w:rPr>
                <w:sz w:val="15"/>
                <w:szCs w:val="15"/>
              </w:rPr>
            </w:pPr>
          </w:p>
        </w:tc>
        <w:tc>
          <w:tcPr>
            <w:tcW w:w="668" w:type="dxa"/>
            <w:tcBorders>
              <w:top w:val="nil"/>
              <w:left w:val="nil"/>
              <w:bottom w:val="nil"/>
              <w:right w:val="nil"/>
            </w:tcBorders>
            <w:shd w:val="clear" w:color="auto" w:fill="FFFFFF" w:themeFill="background1"/>
            <w:tcMar>
              <w:top w:w="100" w:type="dxa"/>
              <w:left w:w="100" w:type="dxa"/>
              <w:bottom w:w="100" w:type="dxa"/>
              <w:right w:w="100" w:type="dxa"/>
            </w:tcMar>
          </w:tcPr>
          <w:p w14:paraId="033D7838" w14:textId="614454EC" w:rsidR="001738E7" w:rsidRPr="003A1842" w:rsidRDefault="001738E7" w:rsidP="001738E7">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8399CDC" w14:textId="397CD977" w:rsidR="001738E7" w:rsidRPr="003A1842" w:rsidRDefault="001738E7" w:rsidP="001738E7">
            <w:pPr>
              <w:widowControl w:val="0"/>
              <w:jc w:val="center"/>
              <w:rPr>
                <w:sz w:val="15"/>
                <w:szCs w:val="15"/>
              </w:rPr>
            </w:pPr>
          </w:p>
        </w:tc>
      </w:tr>
      <w:tr w:rsidR="00FA6EFF" w14:paraId="7E0125C2" w14:textId="77777777" w:rsidTr="003D5141">
        <w:trPr>
          <w:trHeight w:val="380"/>
        </w:trPr>
        <w:tc>
          <w:tcPr>
            <w:tcW w:w="682" w:type="dxa"/>
            <w:shd w:val="clear" w:color="auto" w:fill="D9D9D9"/>
            <w:tcMar>
              <w:top w:w="100" w:type="dxa"/>
              <w:left w:w="100" w:type="dxa"/>
              <w:bottom w:w="100" w:type="dxa"/>
              <w:right w:w="100" w:type="dxa"/>
            </w:tcMar>
          </w:tcPr>
          <w:p w14:paraId="0E05136D" w14:textId="77777777" w:rsidR="001738E7" w:rsidRDefault="001738E7" w:rsidP="001738E7">
            <w:pPr>
              <w:widowControl w:val="0"/>
              <w:jc w:val="center"/>
              <w:rPr>
                <w:b/>
                <w:sz w:val="18"/>
                <w:szCs w:val="18"/>
              </w:rPr>
            </w:pPr>
            <w:r>
              <w:rPr>
                <w:b/>
                <w:sz w:val="18"/>
                <w:szCs w:val="18"/>
              </w:rPr>
              <w:t>6°C</w:t>
            </w:r>
          </w:p>
          <w:p w14:paraId="73C6EFB2" w14:textId="77777777" w:rsidR="001738E7" w:rsidRDefault="001738E7" w:rsidP="001738E7">
            <w:pPr>
              <w:widowControl w:val="0"/>
              <w:jc w:val="center"/>
              <w:rPr>
                <w:b/>
                <w:sz w:val="18"/>
                <w:szCs w:val="18"/>
                <w:vertAlign w:val="subscript"/>
              </w:rPr>
            </w:pPr>
            <w:r>
              <w:rPr>
                <w:b/>
                <w:sz w:val="18"/>
                <w:szCs w:val="18"/>
              </w:rPr>
              <w:t>High</w:t>
            </w:r>
          </w:p>
        </w:tc>
        <w:tc>
          <w:tcPr>
            <w:tcW w:w="715" w:type="dxa"/>
            <w:shd w:val="clear" w:color="auto" w:fill="BFBFBF" w:themeFill="background1" w:themeFillShade="BF"/>
            <w:tcMar>
              <w:top w:w="100" w:type="dxa"/>
              <w:left w:w="100" w:type="dxa"/>
              <w:bottom w:w="100" w:type="dxa"/>
              <w:right w:w="100" w:type="dxa"/>
            </w:tcMar>
          </w:tcPr>
          <w:p w14:paraId="31E67B39" w14:textId="5AEB382C" w:rsidR="001738E7" w:rsidRPr="003A1842" w:rsidRDefault="001738E7" w:rsidP="001738E7">
            <w:pPr>
              <w:widowControl w:val="0"/>
              <w:jc w:val="center"/>
              <w:rPr>
                <w:b/>
                <w:sz w:val="15"/>
                <w:szCs w:val="15"/>
              </w:rPr>
            </w:pPr>
            <w:r w:rsidRPr="003A1842">
              <w:rPr>
                <w:b/>
                <w:sz w:val="15"/>
                <w:szCs w:val="15"/>
              </w:rPr>
              <w:t>15.2</w:t>
            </w:r>
            <w:r w:rsidRPr="003A1842">
              <w:rPr>
                <w:b/>
                <w:sz w:val="15"/>
                <w:szCs w:val="15"/>
              </w:rPr>
              <w:t xml:space="preserve"> </w:t>
            </w:r>
            <w:r w:rsidR="003A1842" w:rsidRPr="003A1842">
              <w:rPr>
                <w:b/>
                <w:sz w:val="15"/>
                <w:szCs w:val="15"/>
              </w:rPr>
              <w:t>(</w:t>
            </w:r>
            <w:r w:rsidRPr="003A1842">
              <w:rPr>
                <w:b/>
                <w:sz w:val="15"/>
                <w:szCs w:val="15"/>
              </w:rPr>
              <w:t>0.013</w:t>
            </w:r>
            <w:r w:rsidR="003A1842" w:rsidRPr="003A1842">
              <w:rPr>
                <w:sz w:val="15"/>
                <w:szCs w:val="15"/>
              </w:rPr>
              <w:t>)</w:t>
            </w:r>
          </w:p>
        </w:tc>
        <w:tc>
          <w:tcPr>
            <w:tcW w:w="676" w:type="dxa"/>
            <w:shd w:val="clear" w:color="auto" w:fill="F3F3F3"/>
            <w:tcMar>
              <w:top w:w="100" w:type="dxa"/>
              <w:left w:w="100" w:type="dxa"/>
              <w:bottom w:w="100" w:type="dxa"/>
              <w:right w:w="100" w:type="dxa"/>
            </w:tcMar>
          </w:tcPr>
          <w:p w14:paraId="72120169" w14:textId="5B125E89" w:rsidR="001738E7" w:rsidRPr="003A1842" w:rsidRDefault="001738E7" w:rsidP="001738E7">
            <w:pPr>
              <w:widowControl w:val="0"/>
              <w:jc w:val="center"/>
              <w:rPr>
                <w:sz w:val="15"/>
                <w:szCs w:val="15"/>
              </w:rPr>
            </w:pPr>
          </w:p>
        </w:tc>
        <w:tc>
          <w:tcPr>
            <w:tcW w:w="675" w:type="dxa"/>
            <w:shd w:val="clear" w:color="auto" w:fill="F3F3F3"/>
            <w:tcMar>
              <w:top w:w="100" w:type="dxa"/>
              <w:left w:w="100" w:type="dxa"/>
              <w:bottom w:w="100" w:type="dxa"/>
              <w:right w:w="100" w:type="dxa"/>
            </w:tcMar>
          </w:tcPr>
          <w:p w14:paraId="37CD12D4" w14:textId="0CD6DB96" w:rsidR="001738E7" w:rsidRPr="003A1842" w:rsidRDefault="001738E7" w:rsidP="001738E7">
            <w:pPr>
              <w:widowControl w:val="0"/>
              <w:jc w:val="center"/>
              <w:rPr>
                <w:sz w:val="15"/>
                <w:szCs w:val="15"/>
              </w:rPr>
            </w:pPr>
            <w:r w:rsidRPr="003A1842">
              <w:rPr>
                <w:sz w:val="15"/>
                <w:szCs w:val="15"/>
              </w:rPr>
              <w:t xml:space="preserve">9.0 </w:t>
            </w:r>
            <w:r w:rsidR="003A1842" w:rsidRPr="003A1842">
              <w:rPr>
                <w:sz w:val="15"/>
                <w:szCs w:val="15"/>
              </w:rPr>
              <w:t>(</w:t>
            </w:r>
            <w:r w:rsidRPr="003A1842">
              <w:rPr>
                <w:sz w:val="15"/>
                <w:szCs w:val="15"/>
              </w:rPr>
              <w:t>0.071</w:t>
            </w:r>
            <w:r w:rsidR="003A1842" w:rsidRPr="003A1842">
              <w:rPr>
                <w:sz w:val="15"/>
                <w:szCs w:val="15"/>
              </w:rPr>
              <w:t>)</w:t>
            </w: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51582841" w14:textId="77777777" w:rsidR="001738E7" w:rsidRPr="003A1842" w:rsidRDefault="001738E7" w:rsidP="001738E7">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E0D2C44" w14:textId="31EF79BD" w:rsidR="001738E7" w:rsidRPr="003A1842" w:rsidRDefault="001738E7" w:rsidP="001738E7">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1A6800B3" w14:textId="2EA95A07" w:rsidR="001738E7" w:rsidRPr="003A1842" w:rsidRDefault="001738E7" w:rsidP="001738E7">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2EF9E42"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5D970B8A" w14:textId="00C57837" w:rsidR="001738E7" w:rsidRPr="003A1842" w:rsidRDefault="001738E7" w:rsidP="001738E7">
            <w:pPr>
              <w:widowControl w:val="0"/>
              <w:jc w:val="center"/>
              <w:rPr>
                <w:sz w:val="15"/>
                <w:szCs w:val="15"/>
              </w:rPr>
            </w:pPr>
            <w:r w:rsidRPr="003A1842">
              <w:rPr>
                <w:sz w:val="15"/>
                <w:szCs w:val="15"/>
              </w:rPr>
              <w:t>3.6</w:t>
            </w:r>
            <w:r w:rsidRPr="003A1842">
              <w:rPr>
                <w:sz w:val="15"/>
                <w:szCs w:val="15"/>
              </w:rPr>
              <w:t xml:space="preserve"> </w:t>
            </w:r>
            <w:r w:rsidR="003A1842" w:rsidRPr="003A1842">
              <w:rPr>
                <w:sz w:val="15"/>
                <w:szCs w:val="15"/>
              </w:rPr>
              <w:t>(</w:t>
            </w:r>
            <w:r w:rsidRPr="003A1842">
              <w:rPr>
                <w:sz w:val="15"/>
                <w:szCs w:val="15"/>
              </w:rPr>
              <w:t>0.47</w:t>
            </w:r>
            <w:r w:rsidR="003A1842" w:rsidRPr="003A1842">
              <w:rPr>
                <w:sz w:val="15"/>
                <w:szCs w:val="15"/>
              </w:rPr>
              <w:t>)</w:t>
            </w:r>
          </w:p>
        </w:tc>
        <w:tc>
          <w:tcPr>
            <w:tcW w:w="720" w:type="dxa"/>
            <w:shd w:val="clear" w:color="auto" w:fill="F3F3F3"/>
            <w:tcMar>
              <w:top w:w="100" w:type="dxa"/>
              <w:left w:w="100" w:type="dxa"/>
              <w:bottom w:w="100" w:type="dxa"/>
              <w:right w:w="100" w:type="dxa"/>
            </w:tcMar>
          </w:tcPr>
          <w:p w14:paraId="06A28481" w14:textId="3C2415C1" w:rsidR="001738E7" w:rsidRPr="003A1842" w:rsidRDefault="001738E7" w:rsidP="001738E7">
            <w:pPr>
              <w:widowControl w:val="0"/>
              <w:jc w:val="center"/>
              <w:rPr>
                <w:sz w:val="15"/>
                <w:szCs w:val="15"/>
              </w:rPr>
            </w:pPr>
          </w:p>
        </w:tc>
        <w:tc>
          <w:tcPr>
            <w:tcW w:w="720" w:type="dxa"/>
            <w:shd w:val="clear" w:color="auto" w:fill="F3F3F3"/>
            <w:tcMar>
              <w:top w:w="100" w:type="dxa"/>
              <w:left w:w="100" w:type="dxa"/>
              <w:bottom w:w="100" w:type="dxa"/>
              <w:right w:w="100" w:type="dxa"/>
            </w:tcMar>
          </w:tcPr>
          <w:p w14:paraId="23C1F466" w14:textId="32A17560" w:rsidR="001738E7" w:rsidRPr="003A1842" w:rsidRDefault="001738E7" w:rsidP="001738E7">
            <w:pPr>
              <w:widowControl w:val="0"/>
              <w:jc w:val="center"/>
              <w:rPr>
                <w:sz w:val="15"/>
                <w:szCs w:val="15"/>
              </w:rPr>
            </w:pPr>
            <w:r w:rsidRPr="003A1842">
              <w:rPr>
                <w:sz w:val="15"/>
                <w:szCs w:val="15"/>
              </w:rPr>
              <w:t>4.4</w:t>
            </w:r>
            <w:r w:rsidRPr="003A1842">
              <w:rPr>
                <w:sz w:val="15"/>
                <w:szCs w:val="15"/>
              </w:rPr>
              <w:t xml:space="preserve"> </w:t>
            </w:r>
            <w:r w:rsidR="003A1842" w:rsidRPr="003A1842">
              <w:rPr>
                <w:sz w:val="15"/>
                <w:szCs w:val="15"/>
              </w:rPr>
              <w:t>(</w:t>
            </w:r>
            <w:r w:rsidRPr="003A1842">
              <w:rPr>
                <w:sz w:val="15"/>
                <w:szCs w:val="15"/>
              </w:rPr>
              <w:t>0.36</w:t>
            </w:r>
            <w:r w:rsidR="003A1842" w:rsidRPr="003A1842">
              <w:rPr>
                <w:sz w:val="15"/>
                <w:szCs w:val="15"/>
              </w:rPr>
              <w:t>)</w:t>
            </w:r>
          </w:p>
        </w:tc>
        <w:tc>
          <w:tcPr>
            <w:tcW w:w="630" w:type="dxa"/>
            <w:tcBorders>
              <w:top w:val="single" w:sz="8" w:space="0" w:color="000000"/>
              <w:right w:val="single" w:sz="8" w:space="0" w:color="000000"/>
            </w:tcBorders>
            <w:shd w:val="clear" w:color="auto" w:fill="F3F3F3"/>
            <w:tcMar>
              <w:top w:w="100" w:type="dxa"/>
              <w:left w:w="100" w:type="dxa"/>
              <w:bottom w:w="100" w:type="dxa"/>
              <w:right w:w="100" w:type="dxa"/>
            </w:tcMar>
          </w:tcPr>
          <w:p w14:paraId="62C9B4FC" w14:textId="77777777" w:rsidR="001738E7" w:rsidRPr="003A1842" w:rsidRDefault="001738E7" w:rsidP="001738E7">
            <w:pPr>
              <w:widowControl w:val="0"/>
              <w:jc w:val="center"/>
              <w:rPr>
                <w:sz w:val="15"/>
                <w:szCs w:val="15"/>
              </w:rPr>
            </w:pPr>
            <w:r w:rsidRPr="003A1842">
              <w:rPr>
                <w:sz w:val="15"/>
                <w:szCs w:val="15"/>
              </w:rPr>
              <w:t>-</w:t>
            </w:r>
          </w:p>
        </w:tc>
        <w:tc>
          <w:tcPr>
            <w:tcW w:w="668"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6F310FC5" w14:textId="157ABFEC" w:rsidR="001738E7" w:rsidRPr="003A1842" w:rsidRDefault="001738E7" w:rsidP="001738E7">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4836EBCE" w14:textId="21218093" w:rsidR="001738E7" w:rsidRPr="003A1842" w:rsidRDefault="001738E7" w:rsidP="001738E7">
            <w:pPr>
              <w:widowControl w:val="0"/>
              <w:jc w:val="center"/>
              <w:rPr>
                <w:sz w:val="15"/>
                <w:szCs w:val="15"/>
              </w:rPr>
            </w:pPr>
          </w:p>
        </w:tc>
      </w:tr>
      <w:tr w:rsidR="003A1842" w14:paraId="696F3630" w14:textId="77777777" w:rsidTr="003D5141">
        <w:trPr>
          <w:trHeight w:val="380"/>
        </w:trPr>
        <w:tc>
          <w:tcPr>
            <w:tcW w:w="682" w:type="dxa"/>
            <w:shd w:val="clear" w:color="auto" w:fill="D9D9D9"/>
            <w:tcMar>
              <w:top w:w="100" w:type="dxa"/>
              <w:left w:w="100" w:type="dxa"/>
              <w:bottom w:w="100" w:type="dxa"/>
              <w:right w:w="100" w:type="dxa"/>
            </w:tcMar>
          </w:tcPr>
          <w:p w14:paraId="0D128136" w14:textId="77777777" w:rsidR="001738E7" w:rsidRDefault="001738E7" w:rsidP="001738E7">
            <w:pPr>
              <w:widowControl w:val="0"/>
              <w:jc w:val="center"/>
              <w:rPr>
                <w:b/>
                <w:sz w:val="18"/>
                <w:szCs w:val="18"/>
              </w:rPr>
            </w:pPr>
            <w:r>
              <w:rPr>
                <w:b/>
                <w:sz w:val="18"/>
                <w:szCs w:val="18"/>
              </w:rPr>
              <w:t>10°C Amb</w:t>
            </w:r>
          </w:p>
        </w:tc>
        <w:tc>
          <w:tcPr>
            <w:tcW w:w="715" w:type="dxa"/>
            <w:shd w:val="clear" w:color="auto" w:fill="F3F3F3"/>
            <w:tcMar>
              <w:top w:w="100" w:type="dxa"/>
              <w:left w:w="100" w:type="dxa"/>
              <w:bottom w:w="100" w:type="dxa"/>
              <w:right w:w="100" w:type="dxa"/>
            </w:tcMar>
          </w:tcPr>
          <w:p w14:paraId="19F3A04E" w14:textId="7ABA9F2F" w:rsidR="001738E7" w:rsidRPr="003A1842" w:rsidRDefault="001738E7" w:rsidP="001738E7">
            <w:pPr>
              <w:widowControl w:val="0"/>
              <w:rPr>
                <w:sz w:val="15"/>
                <w:szCs w:val="15"/>
              </w:rPr>
            </w:pPr>
          </w:p>
        </w:tc>
        <w:tc>
          <w:tcPr>
            <w:tcW w:w="676" w:type="dxa"/>
            <w:shd w:val="clear" w:color="auto" w:fill="BFBFBF" w:themeFill="background1" w:themeFillShade="BF"/>
            <w:tcMar>
              <w:top w:w="100" w:type="dxa"/>
              <w:left w:w="100" w:type="dxa"/>
              <w:bottom w:w="100" w:type="dxa"/>
              <w:right w:w="100" w:type="dxa"/>
            </w:tcMar>
          </w:tcPr>
          <w:p w14:paraId="32597FD7" w14:textId="29B2B6AD" w:rsidR="001738E7" w:rsidRPr="003A1842" w:rsidRDefault="001738E7" w:rsidP="001738E7">
            <w:pPr>
              <w:widowControl w:val="0"/>
              <w:jc w:val="center"/>
              <w:rPr>
                <w:b/>
                <w:sz w:val="15"/>
                <w:szCs w:val="15"/>
              </w:rPr>
            </w:pPr>
            <w:r w:rsidRPr="003A1842">
              <w:rPr>
                <w:b/>
                <w:sz w:val="15"/>
                <w:szCs w:val="15"/>
              </w:rPr>
              <w:t>11.2</w:t>
            </w:r>
            <w:r w:rsidRPr="003A1842">
              <w:rPr>
                <w:b/>
                <w:sz w:val="15"/>
                <w:szCs w:val="15"/>
              </w:rPr>
              <w:t xml:space="preserve"> </w:t>
            </w:r>
            <w:r w:rsidR="003A1842" w:rsidRPr="003A1842">
              <w:rPr>
                <w:b/>
                <w:sz w:val="15"/>
                <w:szCs w:val="15"/>
              </w:rPr>
              <w:t>(</w:t>
            </w:r>
            <w:r w:rsidRPr="003A1842">
              <w:rPr>
                <w:b/>
                <w:sz w:val="15"/>
                <w:szCs w:val="15"/>
              </w:rPr>
              <w:t>0.038</w:t>
            </w:r>
            <w:r w:rsidR="003A1842" w:rsidRPr="003A1842">
              <w:rPr>
                <w:sz w:val="15"/>
                <w:szCs w:val="15"/>
              </w:rPr>
              <w:t>)</w:t>
            </w:r>
          </w:p>
        </w:tc>
        <w:tc>
          <w:tcPr>
            <w:tcW w:w="675" w:type="dxa"/>
            <w:shd w:val="clear" w:color="auto" w:fill="F3F3F3"/>
            <w:tcMar>
              <w:top w:w="100" w:type="dxa"/>
              <w:left w:w="100" w:type="dxa"/>
              <w:bottom w:w="100" w:type="dxa"/>
              <w:right w:w="100" w:type="dxa"/>
            </w:tcMar>
          </w:tcPr>
          <w:p w14:paraId="2E8A3B17" w14:textId="6479C5E2" w:rsidR="001738E7" w:rsidRPr="003A1842" w:rsidRDefault="001738E7" w:rsidP="001738E7">
            <w:pPr>
              <w:widowControl w:val="0"/>
              <w:jc w:val="center"/>
              <w:rPr>
                <w:sz w:val="15"/>
                <w:szCs w:val="15"/>
              </w:rPr>
            </w:pPr>
          </w:p>
        </w:tc>
        <w:tc>
          <w:tcPr>
            <w:tcW w:w="660" w:type="dxa"/>
            <w:shd w:val="clear" w:color="auto" w:fill="F3F3F3"/>
            <w:tcMar>
              <w:top w:w="100" w:type="dxa"/>
              <w:left w:w="100" w:type="dxa"/>
              <w:bottom w:w="100" w:type="dxa"/>
              <w:right w:w="100" w:type="dxa"/>
            </w:tcMar>
          </w:tcPr>
          <w:p w14:paraId="0809AEFC" w14:textId="2E792AAC" w:rsidR="001738E7" w:rsidRPr="003A1842" w:rsidRDefault="001738E7" w:rsidP="001738E7">
            <w:pPr>
              <w:widowControl w:val="0"/>
              <w:jc w:val="center"/>
              <w:rPr>
                <w:sz w:val="15"/>
                <w:szCs w:val="15"/>
              </w:rPr>
            </w:pP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768AB3EA" w14:textId="77777777" w:rsidR="001738E7" w:rsidRPr="003A1842" w:rsidRDefault="001738E7" w:rsidP="001738E7">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22504F4" w14:textId="39EC3DB4" w:rsidR="001738E7" w:rsidRPr="003A1842" w:rsidRDefault="001738E7" w:rsidP="001738E7">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13BE2AE"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1173DF1E" w14:textId="0C28EE01" w:rsidR="001738E7" w:rsidRPr="003A1842" w:rsidRDefault="001738E7" w:rsidP="001738E7">
            <w:pPr>
              <w:widowControl w:val="0"/>
              <w:jc w:val="center"/>
              <w:rPr>
                <w:sz w:val="15"/>
                <w:szCs w:val="15"/>
              </w:rPr>
            </w:pPr>
          </w:p>
        </w:tc>
        <w:tc>
          <w:tcPr>
            <w:tcW w:w="720" w:type="dxa"/>
            <w:shd w:val="clear" w:color="auto" w:fill="F3F3F3"/>
            <w:tcMar>
              <w:top w:w="100" w:type="dxa"/>
              <w:left w:w="100" w:type="dxa"/>
              <w:bottom w:w="100" w:type="dxa"/>
              <w:right w:w="100" w:type="dxa"/>
            </w:tcMar>
          </w:tcPr>
          <w:p w14:paraId="25433454" w14:textId="25D58B06" w:rsidR="001738E7" w:rsidRPr="003A1842" w:rsidRDefault="001738E7" w:rsidP="001738E7">
            <w:pPr>
              <w:widowControl w:val="0"/>
              <w:jc w:val="center"/>
              <w:rPr>
                <w:sz w:val="15"/>
                <w:szCs w:val="15"/>
              </w:rPr>
            </w:pPr>
            <w:r w:rsidRPr="003A1842">
              <w:rPr>
                <w:sz w:val="15"/>
                <w:szCs w:val="15"/>
              </w:rPr>
              <w:t>4.2</w:t>
            </w:r>
            <w:r w:rsidRPr="003A1842">
              <w:rPr>
                <w:sz w:val="15"/>
                <w:szCs w:val="15"/>
              </w:rPr>
              <w:t xml:space="preserve"> </w:t>
            </w:r>
            <w:r w:rsidR="003A1842" w:rsidRPr="003A1842">
              <w:rPr>
                <w:sz w:val="15"/>
                <w:szCs w:val="15"/>
              </w:rPr>
              <w:t>(</w:t>
            </w:r>
            <w:r w:rsidRPr="003A1842">
              <w:rPr>
                <w:sz w:val="15"/>
                <w:szCs w:val="15"/>
              </w:rPr>
              <w:t>0.26</w:t>
            </w:r>
          </w:p>
        </w:tc>
        <w:tc>
          <w:tcPr>
            <w:tcW w:w="720" w:type="dxa"/>
            <w:shd w:val="clear" w:color="auto" w:fill="F3F3F3"/>
            <w:tcMar>
              <w:top w:w="100" w:type="dxa"/>
              <w:left w:w="100" w:type="dxa"/>
              <w:bottom w:w="100" w:type="dxa"/>
              <w:right w:w="100" w:type="dxa"/>
            </w:tcMar>
          </w:tcPr>
          <w:p w14:paraId="1E3B375C" w14:textId="542575C6" w:rsidR="001738E7" w:rsidRPr="003A1842" w:rsidRDefault="001738E7" w:rsidP="001738E7">
            <w:pPr>
              <w:widowControl w:val="0"/>
              <w:jc w:val="center"/>
              <w:rPr>
                <w:sz w:val="15"/>
                <w:szCs w:val="15"/>
              </w:rPr>
            </w:pPr>
          </w:p>
        </w:tc>
        <w:tc>
          <w:tcPr>
            <w:tcW w:w="630" w:type="dxa"/>
            <w:shd w:val="clear" w:color="auto" w:fill="F3F3F3"/>
            <w:tcMar>
              <w:top w:w="100" w:type="dxa"/>
              <w:left w:w="100" w:type="dxa"/>
              <w:bottom w:w="100" w:type="dxa"/>
              <w:right w:w="100" w:type="dxa"/>
            </w:tcMar>
          </w:tcPr>
          <w:p w14:paraId="60C78AC7" w14:textId="5ED95F2F" w:rsidR="001738E7" w:rsidRPr="003A1842" w:rsidRDefault="001738E7" w:rsidP="001738E7">
            <w:pPr>
              <w:widowControl w:val="0"/>
              <w:jc w:val="center"/>
              <w:rPr>
                <w:sz w:val="15"/>
                <w:szCs w:val="15"/>
              </w:rPr>
            </w:pPr>
          </w:p>
        </w:tc>
        <w:tc>
          <w:tcPr>
            <w:tcW w:w="668" w:type="dxa"/>
            <w:tcBorders>
              <w:top w:val="single" w:sz="8" w:space="0" w:color="000000"/>
              <w:right w:val="single" w:sz="8" w:space="0" w:color="000000"/>
            </w:tcBorders>
            <w:shd w:val="clear" w:color="auto" w:fill="F3F3F3"/>
            <w:tcMar>
              <w:top w:w="100" w:type="dxa"/>
              <w:left w:w="100" w:type="dxa"/>
              <w:bottom w:w="100" w:type="dxa"/>
              <w:right w:w="100" w:type="dxa"/>
            </w:tcMar>
          </w:tcPr>
          <w:p w14:paraId="6223E3A2" w14:textId="77777777" w:rsidR="001738E7" w:rsidRPr="003A1842" w:rsidRDefault="001738E7" w:rsidP="001738E7">
            <w:pPr>
              <w:widowControl w:val="0"/>
              <w:jc w:val="center"/>
              <w:rPr>
                <w:sz w:val="15"/>
                <w:szCs w:val="15"/>
              </w:rPr>
            </w:pPr>
            <w:r w:rsidRPr="003A1842">
              <w:rPr>
                <w:sz w:val="15"/>
                <w:szCs w:val="15"/>
              </w:rPr>
              <w:t>-</w:t>
            </w:r>
          </w:p>
        </w:tc>
        <w:tc>
          <w:tcPr>
            <w:tcW w:w="592"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5E0BAE9" w14:textId="57052D4D" w:rsidR="001738E7" w:rsidRPr="003A1842" w:rsidRDefault="001738E7" w:rsidP="001738E7">
            <w:pPr>
              <w:widowControl w:val="0"/>
              <w:jc w:val="center"/>
              <w:rPr>
                <w:sz w:val="15"/>
                <w:szCs w:val="15"/>
              </w:rPr>
            </w:pPr>
          </w:p>
        </w:tc>
      </w:tr>
      <w:tr w:rsidR="003A1842" w14:paraId="7CF58388" w14:textId="77777777" w:rsidTr="003D5141">
        <w:trPr>
          <w:trHeight w:val="380"/>
        </w:trPr>
        <w:tc>
          <w:tcPr>
            <w:tcW w:w="682" w:type="dxa"/>
            <w:shd w:val="clear" w:color="auto" w:fill="D9D9D9"/>
            <w:tcMar>
              <w:top w:w="100" w:type="dxa"/>
              <w:left w:w="100" w:type="dxa"/>
              <w:bottom w:w="100" w:type="dxa"/>
              <w:right w:w="100" w:type="dxa"/>
            </w:tcMar>
          </w:tcPr>
          <w:p w14:paraId="6A7EBC75" w14:textId="77777777" w:rsidR="001738E7" w:rsidRDefault="001738E7" w:rsidP="001738E7">
            <w:pPr>
              <w:widowControl w:val="0"/>
              <w:jc w:val="center"/>
              <w:rPr>
                <w:b/>
                <w:sz w:val="18"/>
                <w:szCs w:val="18"/>
              </w:rPr>
            </w:pPr>
            <w:r>
              <w:rPr>
                <w:b/>
                <w:sz w:val="18"/>
                <w:szCs w:val="18"/>
              </w:rPr>
              <w:t>10°C High</w:t>
            </w:r>
          </w:p>
        </w:tc>
        <w:tc>
          <w:tcPr>
            <w:tcW w:w="715" w:type="dxa"/>
            <w:shd w:val="clear" w:color="auto" w:fill="F3F3F3"/>
            <w:tcMar>
              <w:top w:w="100" w:type="dxa"/>
              <w:left w:w="100" w:type="dxa"/>
              <w:bottom w:w="100" w:type="dxa"/>
              <w:right w:w="100" w:type="dxa"/>
            </w:tcMar>
          </w:tcPr>
          <w:p w14:paraId="1B10B95C" w14:textId="7966E05F" w:rsidR="001738E7" w:rsidRPr="003A1842" w:rsidRDefault="001738E7" w:rsidP="001738E7">
            <w:pPr>
              <w:widowControl w:val="0"/>
              <w:jc w:val="center"/>
              <w:rPr>
                <w:sz w:val="15"/>
                <w:szCs w:val="15"/>
              </w:rPr>
            </w:pPr>
          </w:p>
        </w:tc>
        <w:tc>
          <w:tcPr>
            <w:tcW w:w="676" w:type="dxa"/>
            <w:shd w:val="clear" w:color="auto" w:fill="F3F3F3"/>
            <w:tcMar>
              <w:top w:w="100" w:type="dxa"/>
              <w:left w:w="100" w:type="dxa"/>
              <w:bottom w:w="100" w:type="dxa"/>
              <w:right w:w="100" w:type="dxa"/>
            </w:tcMar>
          </w:tcPr>
          <w:p w14:paraId="6BA3C4A1" w14:textId="4816D2A1" w:rsidR="001738E7" w:rsidRPr="003A1842" w:rsidRDefault="001738E7" w:rsidP="001738E7">
            <w:pPr>
              <w:widowControl w:val="0"/>
              <w:jc w:val="center"/>
              <w:rPr>
                <w:sz w:val="15"/>
                <w:szCs w:val="15"/>
              </w:rPr>
            </w:pPr>
            <w:r w:rsidRPr="003A1842">
              <w:rPr>
                <w:sz w:val="15"/>
                <w:szCs w:val="15"/>
              </w:rPr>
              <w:t>0.6</w:t>
            </w:r>
            <w:r w:rsidRPr="003A1842">
              <w:rPr>
                <w:b/>
                <w:sz w:val="15"/>
                <w:szCs w:val="15"/>
              </w:rPr>
              <w:t xml:space="preserve"> </w:t>
            </w:r>
            <w:r w:rsidR="003A1842" w:rsidRPr="003A1842">
              <w:rPr>
                <w:b/>
                <w:sz w:val="15"/>
                <w:szCs w:val="15"/>
              </w:rPr>
              <w:t>(</w:t>
            </w:r>
            <w:r w:rsidRPr="003A1842">
              <w:rPr>
                <w:sz w:val="15"/>
                <w:szCs w:val="15"/>
              </w:rPr>
              <w:t>0.95</w:t>
            </w:r>
            <w:r w:rsidR="003A1842" w:rsidRPr="003A1842">
              <w:rPr>
                <w:sz w:val="15"/>
                <w:szCs w:val="15"/>
              </w:rPr>
              <w:t>)</w:t>
            </w:r>
          </w:p>
        </w:tc>
        <w:tc>
          <w:tcPr>
            <w:tcW w:w="675" w:type="dxa"/>
            <w:shd w:val="clear" w:color="auto" w:fill="F3F3F3"/>
            <w:tcMar>
              <w:top w:w="100" w:type="dxa"/>
              <w:left w:w="100" w:type="dxa"/>
              <w:bottom w:w="100" w:type="dxa"/>
              <w:right w:w="100" w:type="dxa"/>
            </w:tcMar>
          </w:tcPr>
          <w:p w14:paraId="04BB35E6" w14:textId="2E9B44C7" w:rsidR="001738E7" w:rsidRPr="003A1842" w:rsidRDefault="001738E7" w:rsidP="001738E7">
            <w:pPr>
              <w:widowControl w:val="0"/>
              <w:jc w:val="center"/>
              <w:rPr>
                <w:sz w:val="15"/>
                <w:szCs w:val="15"/>
              </w:rPr>
            </w:pPr>
            <w:r w:rsidRPr="003A1842">
              <w:rPr>
                <w:sz w:val="15"/>
                <w:szCs w:val="15"/>
              </w:rPr>
              <w:t>1.7</w:t>
            </w:r>
            <w:r w:rsidRPr="003A1842">
              <w:rPr>
                <w:b/>
                <w:sz w:val="15"/>
                <w:szCs w:val="15"/>
              </w:rPr>
              <w:t xml:space="preserve"> </w:t>
            </w:r>
            <w:r w:rsidR="003A1842" w:rsidRPr="003A1842">
              <w:rPr>
                <w:b/>
                <w:sz w:val="15"/>
                <w:szCs w:val="15"/>
              </w:rPr>
              <w:t>(</w:t>
            </w:r>
            <w:r w:rsidRPr="003A1842">
              <w:rPr>
                <w:sz w:val="15"/>
                <w:szCs w:val="15"/>
              </w:rPr>
              <w:t>0.78</w:t>
            </w:r>
            <w:r w:rsidR="003A1842" w:rsidRPr="003A1842">
              <w:rPr>
                <w:sz w:val="15"/>
                <w:szCs w:val="15"/>
              </w:rPr>
              <w:t>)</w:t>
            </w:r>
          </w:p>
        </w:tc>
        <w:tc>
          <w:tcPr>
            <w:tcW w:w="660" w:type="dxa"/>
            <w:shd w:val="clear" w:color="auto" w:fill="F3F3F3"/>
            <w:tcMar>
              <w:top w:w="100" w:type="dxa"/>
              <w:left w:w="100" w:type="dxa"/>
              <w:bottom w:w="100" w:type="dxa"/>
              <w:right w:w="100" w:type="dxa"/>
            </w:tcMar>
          </w:tcPr>
          <w:p w14:paraId="1D0F7121" w14:textId="193F5A55" w:rsidR="001738E7" w:rsidRPr="003A1842" w:rsidRDefault="001738E7" w:rsidP="001738E7">
            <w:pPr>
              <w:widowControl w:val="0"/>
              <w:jc w:val="center"/>
              <w:rPr>
                <w:sz w:val="15"/>
                <w:szCs w:val="15"/>
              </w:rPr>
            </w:pPr>
          </w:p>
        </w:tc>
        <w:tc>
          <w:tcPr>
            <w:tcW w:w="660" w:type="dxa"/>
            <w:shd w:val="clear" w:color="auto" w:fill="F3F3F3"/>
            <w:tcMar>
              <w:top w:w="100" w:type="dxa"/>
              <w:left w:w="100" w:type="dxa"/>
              <w:bottom w:w="100" w:type="dxa"/>
              <w:right w:w="100" w:type="dxa"/>
            </w:tcMar>
          </w:tcPr>
          <w:p w14:paraId="7473B7C8" w14:textId="15AA5B6A" w:rsidR="001738E7" w:rsidRPr="003A1842" w:rsidRDefault="001738E7" w:rsidP="001738E7">
            <w:pPr>
              <w:widowControl w:val="0"/>
              <w:jc w:val="center"/>
              <w:rPr>
                <w:sz w:val="15"/>
                <w:szCs w:val="15"/>
              </w:rPr>
            </w:pPr>
            <w:r w:rsidRPr="003A1842">
              <w:rPr>
                <w:sz w:val="15"/>
                <w:szCs w:val="15"/>
              </w:rPr>
              <w:t xml:space="preserve">9.5 </w:t>
            </w:r>
            <w:r w:rsidR="003A1842" w:rsidRPr="003A1842">
              <w:rPr>
                <w:sz w:val="15"/>
                <w:szCs w:val="15"/>
              </w:rPr>
              <w:t>(</w:t>
            </w:r>
            <w:r w:rsidRPr="003A1842">
              <w:rPr>
                <w:sz w:val="15"/>
                <w:szCs w:val="15"/>
              </w:rPr>
              <w:t>0.084</w:t>
            </w:r>
            <w:r w:rsidR="003A1842" w:rsidRPr="003A1842">
              <w:rPr>
                <w:sz w:val="15"/>
                <w:szCs w:val="15"/>
              </w:rPr>
              <w:t>)</w:t>
            </w:r>
          </w:p>
        </w:tc>
        <w:tc>
          <w:tcPr>
            <w:tcW w:w="660" w:type="dxa"/>
            <w:tcBorders>
              <w:top w:val="single" w:sz="8" w:space="0" w:color="000000"/>
            </w:tcBorders>
            <w:shd w:val="clear" w:color="auto" w:fill="F3F3F3"/>
            <w:tcMar>
              <w:top w:w="100" w:type="dxa"/>
              <w:left w:w="100" w:type="dxa"/>
              <w:bottom w:w="100" w:type="dxa"/>
              <w:right w:w="100" w:type="dxa"/>
            </w:tcMar>
          </w:tcPr>
          <w:p w14:paraId="165E67B9" w14:textId="77777777" w:rsidR="001738E7" w:rsidRPr="003A1842" w:rsidRDefault="001738E7" w:rsidP="001738E7">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3EBDE59F"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161ECE32" w14:textId="341B08AF" w:rsidR="001738E7" w:rsidRPr="003A1842" w:rsidRDefault="001738E7" w:rsidP="001738E7">
            <w:pPr>
              <w:widowControl w:val="0"/>
              <w:jc w:val="center"/>
              <w:rPr>
                <w:sz w:val="15"/>
                <w:szCs w:val="15"/>
              </w:rPr>
            </w:pPr>
          </w:p>
        </w:tc>
        <w:tc>
          <w:tcPr>
            <w:tcW w:w="720" w:type="dxa"/>
            <w:shd w:val="clear" w:color="auto" w:fill="F3F3F3"/>
            <w:tcMar>
              <w:top w:w="100" w:type="dxa"/>
              <w:left w:w="100" w:type="dxa"/>
              <w:bottom w:w="100" w:type="dxa"/>
              <w:right w:w="100" w:type="dxa"/>
            </w:tcMar>
          </w:tcPr>
          <w:p w14:paraId="36D907F1" w14:textId="4381B22C" w:rsidR="001738E7" w:rsidRPr="003A1842" w:rsidRDefault="001738E7" w:rsidP="001738E7">
            <w:pPr>
              <w:widowControl w:val="0"/>
              <w:jc w:val="center"/>
              <w:rPr>
                <w:sz w:val="15"/>
                <w:szCs w:val="15"/>
              </w:rPr>
            </w:pPr>
            <w:r w:rsidRPr="003A1842">
              <w:rPr>
                <w:sz w:val="15"/>
                <w:szCs w:val="15"/>
              </w:rPr>
              <w:t>5.5</w:t>
            </w:r>
            <w:r w:rsidRPr="003A1842">
              <w:rPr>
                <w:sz w:val="15"/>
                <w:szCs w:val="15"/>
              </w:rPr>
              <w:t xml:space="preserve"> </w:t>
            </w:r>
            <w:r w:rsidR="003A1842" w:rsidRPr="003A1842">
              <w:rPr>
                <w:sz w:val="15"/>
                <w:szCs w:val="15"/>
              </w:rPr>
              <w:t>(</w:t>
            </w:r>
            <w:r w:rsidRPr="003A1842">
              <w:rPr>
                <w:sz w:val="15"/>
                <w:szCs w:val="15"/>
              </w:rPr>
              <w:t>0.17</w:t>
            </w:r>
            <w:r w:rsidR="003A1842" w:rsidRPr="003A1842">
              <w:rPr>
                <w:sz w:val="15"/>
                <w:szCs w:val="15"/>
              </w:rPr>
              <w:t>)</w:t>
            </w:r>
          </w:p>
        </w:tc>
        <w:tc>
          <w:tcPr>
            <w:tcW w:w="720" w:type="dxa"/>
            <w:shd w:val="clear" w:color="auto" w:fill="F3F3F3"/>
            <w:tcMar>
              <w:top w:w="100" w:type="dxa"/>
              <w:left w:w="100" w:type="dxa"/>
              <w:bottom w:w="100" w:type="dxa"/>
              <w:right w:w="100" w:type="dxa"/>
            </w:tcMar>
          </w:tcPr>
          <w:p w14:paraId="3F126FBC" w14:textId="619D1275" w:rsidR="001738E7" w:rsidRPr="003A1842" w:rsidRDefault="001738E7" w:rsidP="001738E7">
            <w:pPr>
              <w:widowControl w:val="0"/>
              <w:jc w:val="center"/>
              <w:rPr>
                <w:sz w:val="15"/>
                <w:szCs w:val="15"/>
              </w:rPr>
            </w:pPr>
            <w:r w:rsidRPr="003A1842">
              <w:rPr>
                <w:sz w:val="15"/>
                <w:szCs w:val="15"/>
              </w:rPr>
              <w:t>0.8</w:t>
            </w:r>
            <w:r w:rsidRPr="003A1842">
              <w:rPr>
                <w:sz w:val="15"/>
                <w:szCs w:val="15"/>
              </w:rPr>
              <w:t xml:space="preserve"> </w:t>
            </w:r>
            <w:r w:rsidR="003A1842" w:rsidRPr="003A1842">
              <w:rPr>
                <w:sz w:val="15"/>
                <w:szCs w:val="15"/>
              </w:rPr>
              <w:t>(</w:t>
            </w:r>
            <w:r w:rsidRPr="003A1842">
              <w:rPr>
                <w:sz w:val="15"/>
                <w:szCs w:val="15"/>
              </w:rPr>
              <w:t>0.9</w:t>
            </w:r>
            <w:r w:rsidR="003A1842" w:rsidRPr="003A1842">
              <w:rPr>
                <w:sz w:val="15"/>
                <w:szCs w:val="15"/>
              </w:rPr>
              <w:t>)</w:t>
            </w:r>
          </w:p>
        </w:tc>
        <w:tc>
          <w:tcPr>
            <w:tcW w:w="630" w:type="dxa"/>
            <w:shd w:val="clear" w:color="auto" w:fill="F3F3F3"/>
            <w:tcMar>
              <w:top w:w="100" w:type="dxa"/>
              <w:left w:w="100" w:type="dxa"/>
              <w:bottom w:w="100" w:type="dxa"/>
              <w:right w:w="100" w:type="dxa"/>
            </w:tcMar>
          </w:tcPr>
          <w:p w14:paraId="41554834" w14:textId="5E661C5F" w:rsidR="001738E7" w:rsidRPr="003A1842" w:rsidRDefault="001738E7" w:rsidP="001738E7">
            <w:pPr>
              <w:widowControl w:val="0"/>
              <w:jc w:val="center"/>
              <w:rPr>
                <w:sz w:val="15"/>
                <w:szCs w:val="15"/>
              </w:rPr>
            </w:pPr>
          </w:p>
        </w:tc>
        <w:tc>
          <w:tcPr>
            <w:tcW w:w="668" w:type="dxa"/>
            <w:shd w:val="clear" w:color="auto" w:fill="F3F3F3"/>
            <w:tcMar>
              <w:top w:w="100" w:type="dxa"/>
              <w:left w:w="100" w:type="dxa"/>
              <w:bottom w:w="100" w:type="dxa"/>
              <w:right w:w="100" w:type="dxa"/>
            </w:tcMar>
          </w:tcPr>
          <w:p w14:paraId="7FBFC29C" w14:textId="61D9EF7D" w:rsidR="001738E7" w:rsidRPr="003A1842" w:rsidRDefault="001738E7" w:rsidP="001738E7">
            <w:pPr>
              <w:widowControl w:val="0"/>
              <w:jc w:val="center"/>
              <w:rPr>
                <w:sz w:val="15"/>
                <w:szCs w:val="15"/>
              </w:rPr>
            </w:pPr>
            <w:r w:rsidRPr="003A1842">
              <w:rPr>
                <w:sz w:val="15"/>
                <w:szCs w:val="15"/>
              </w:rPr>
              <w:t>0.15</w:t>
            </w:r>
            <w:r w:rsidRPr="003A1842">
              <w:rPr>
                <w:sz w:val="15"/>
                <w:szCs w:val="15"/>
              </w:rPr>
              <w:t xml:space="preserve"> </w:t>
            </w:r>
            <w:r w:rsidR="003A1842" w:rsidRPr="003A1842">
              <w:rPr>
                <w:sz w:val="15"/>
                <w:szCs w:val="15"/>
              </w:rPr>
              <w:t>(</w:t>
            </w:r>
            <w:r w:rsidRPr="003A1842">
              <w:rPr>
                <w:sz w:val="15"/>
                <w:szCs w:val="15"/>
              </w:rPr>
              <w:t>1.0</w:t>
            </w:r>
            <w:r w:rsidR="003A1842" w:rsidRPr="003A1842">
              <w:rPr>
                <w:sz w:val="15"/>
                <w:szCs w:val="15"/>
              </w:rPr>
              <w:t>)</w:t>
            </w:r>
          </w:p>
        </w:tc>
        <w:tc>
          <w:tcPr>
            <w:tcW w:w="592" w:type="dxa"/>
            <w:tcBorders>
              <w:top w:val="single" w:sz="8" w:space="0" w:color="000000"/>
            </w:tcBorders>
            <w:shd w:val="clear" w:color="auto" w:fill="F3F3F3"/>
            <w:tcMar>
              <w:top w:w="100" w:type="dxa"/>
              <w:left w:w="100" w:type="dxa"/>
              <w:bottom w:w="100" w:type="dxa"/>
              <w:right w:w="100" w:type="dxa"/>
            </w:tcMar>
          </w:tcPr>
          <w:p w14:paraId="7A99E510" w14:textId="77777777" w:rsidR="001738E7" w:rsidRPr="003A1842" w:rsidRDefault="001738E7" w:rsidP="001738E7">
            <w:pPr>
              <w:widowControl w:val="0"/>
              <w:jc w:val="center"/>
              <w:rPr>
                <w:sz w:val="15"/>
                <w:szCs w:val="15"/>
              </w:rPr>
            </w:pPr>
            <w:r w:rsidRPr="003A1842">
              <w:rPr>
                <w:sz w:val="15"/>
                <w:szCs w:val="15"/>
              </w:rPr>
              <w:t>-</w:t>
            </w:r>
          </w:p>
        </w:tc>
      </w:tr>
      <w:tr w:rsidR="003A1842" w14:paraId="65FF3982" w14:textId="77777777" w:rsidTr="003D5141">
        <w:trPr>
          <w:trHeight w:val="380"/>
        </w:trPr>
        <w:tc>
          <w:tcPr>
            <w:tcW w:w="682" w:type="dxa"/>
            <w:shd w:val="clear" w:color="auto" w:fill="D9D9D9"/>
            <w:tcMar>
              <w:top w:w="100" w:type="dxa"/>
              <w:left w:w="100" w:type="dxa"/>
              <w:bottom w:w="100" w:type="dxa"/>
              <w:right w:w="100" w:type="dxa"/>
            </w:tcMar>
          </w:tcPr>
          <w:p w14:paraId="71C3E7D2" w14:textId="77777777" w:rsidR="001738E7" w:rsidRPr="003A1842" w:rsidRDefault="001738E7" w:rsidP="001738E7">
            <w:pPr>
              <w:widowControl w:val="0"/>
              <w:jc w:val="center"/>
              <w:rPr>
                <w:b/>
                <w:sz w:val="15"/>
                <w:szCs w:val="15"/>
              </w:rPr>
            </w:pPr>
            <w:r w:rsidRPr="003A1842">
              <w:rPr>
                <w:b/>
                <w:sz w:val="15"/>
                <w:szCs w:val="15"/>
              </w:rPr>
              <w:t>% mature</w:t>
            </w:r>
          </w:p>
        </w:tc>
        <w:tc>
          <w:tcPr>
            <w:tcW w:w="715" w:type="dxa"/>
            <w:shd w:val="clear" w:color="auto" w:fill="D9D9D9"/>
            <w:tcMar>
              <w:top w:w="100" w:type="dxa"/>
              <w:left w:w="100" w:type="dxa"/>
              <w:bottom w:w="100" w:type="dxa"/>
              <w:right w:w="100" w:type="dxa"/>
            </w:tcMar>
          </w:tcPr>
          <w:p w14:paraId="03A16764" w14:textId="77777777" w:rsidR="001738E7" w:rsidRDefault="001738E7" w:rsidP="001738E7">
            <w:pPr>
              <w:widowControl w:val="0"/>
              <w:jc w:val="center"/>
              <w:rPr>
                <w:sz w:val="18"/>
                <w:szCs w:val="18"/>
              </w:rPr>
            </w:pPr>
            <w:r>
              <w:rPr>
                <w:sz w:val="18"/>
                <w:szCs w:val="18"/>
              </w:rPr>
              <w:t>30%</w:t>
            </w:r>
          </w:p>
        </w:tc>
        <w:tc>
          <w:tcPr>
            <w:tcW w:w="676" w:type="dxa"/>
            <w:shd w:val="clear" w:color="auto" w:fill="D9D9D9"/>
            <w:tcMar>
              <w:top w:w="100" w:type="dxa"/>
              <w:left w:w="100" w:type="dxa"/>
              <w:bottom w:w="100" w:type="dxa"/>
              <w:right w:w="100" w:type="dxa"/>
            </w:tcMar>
          </w:tcPr>
          <w:p w14:paraId="620823CB" w14:textId="77777777" w:rsidR="001738E7" w:rsidRDefault="001738E7" w:rsidP="001738E7">
            <w:pPr>
              <w:widowControl w:val="0"/>
              <w:jc w:val="center"/>
              <w:rPr>
                <w:sz w:val="18"/>
                <w:szCs w:val="18"/>
              </w:rPr>
            </w:pPr>
            <w:r>
              <w:rPr>
                <w:sz w:val="18"/>
                <w:szCs w:val="18"/>
              </w:rPr>
              <w:t>19%</w:t>
            </w:r>
          </w:p>
        </w:tc>
        <w:tc>
          <w:tcPr>
            <w:tcW w:w="675" w:type="dxa"/>
            <w:shd w:val="clear" w:color="auto" w:fill="D9D9D9"/>
            <w:tcMar>
              <w:top w:w="100" w:type="dxa"/>
              <w:left w:w="100" w:type="dxa"/>
              <w:bottom w:w="100" w:type="dxa"/>
              <w:right w:w="100" w:type="dxa"/>
            </w:tcMar>
          </w:tcPr>
          <w:p w14:paraId="6D5212FC" w14:textId="77777777" w:rsidR="001738E7" w:rsidRDefault="001738E7" w:rsidP="001738E7">
            <w:pPr>
              <w:widowControl w:val="0"/>
              <w:jc w:val="center"/>
              <w:rPr>
                <w:sz w:val="18"/>
                <w:szCs w:val="18"/>
              </w:rPr>
            </w:pPr>
            <w:r>
              <w:rPr>
                <w:sz w:val="18"/>
                <w:szCs w:val="18"/>
              </w:rPr>
              <w:t>28%</w:t>
            </w:r>
          </w:p>
        </w:tc>
        <w:tc>
          <w:tcPr>
            <w:tcW w:w="660" w:type="dxa"/>
            <w:shd w:val="clear" w:color="auto" w:fill="D9D9D9"/>
            <w:tcMar>
              <w:top w:w="100" w:type="dxa"/>
              <w:left w:w="100" w:type="dxa"/>
              <w:bottom w:w="100" w:type="dxa"/>
              <w:right w:w="100" w:type="dxa"/>
            </w:tcMar>
          </w:tcPr>
          <w:p w14:paraId="00AF5180" w14:textId="77777777" w:rsidR="001738E7" w:rsidRDefault="001738E7" w:rsidP="001738E7">
            <w:pPr>
              <w:widowControl w:val="0"/>
              <w:jc w:val="center"/>
              <w:rPr>
                <w:sz w:val="18"/>
                <w:szCs w:val="18"/>
              </w:rPr>
            </w:pPr>
            <w:r>
              <w:rPr>
                <w:sz w:val="18"/>
                <w:szCs w:val="18"/>
              </w:rPr>
              <w:t>15%</w:t>
            </w:r>
          </w:p>
        </w:tc>
        <w:tc>
          <w:tcPr>
            <w:tcW w:w="660" w:type="dxa"/>
            <w:shd w:val="clear" w:color="auto" w:fill="D9D9D9"/>
            <w:tcMar>
              <w:top w:w="100" w:type="dxa"/>
              <w:left w:w="100" w:type="dxa"/>
              <w:bottom w:w="100" w:type="dxa"/>
              <w:right w:w="100" w:type="dxa"/>
            </w:tcMar>
          </w:tcPr>
          <w:p w14:paraId="60D64A07" w14:textId="77777777" w:rsidR="001738E7" w:rsidRDefault="001738E7" w:rsidP="001738E7">
            <w:pPr>
              <w:widowControl w:val="0"/>
              <w:jc w:val="center"/>
              <w:rPr>
                <w:sz w:val="18"/>
                <w:szCs w:val="18"/>
              </w:rPr>
            </w:pPr>
            <w:r>
              <w:rPr>
                <w:sz w:val="18"/>
                <w:szCs w:val="18"/>
              </w:rPr>
              <w:t>33%</w:t>
            </w:r>
          </w:p>
        </w:tc>
        <w:tc>
          <w:tcPr>
            <w:tcW w:w="660" w:type="dxa"/>
            <w:shd w:val="clear" w:color="auto" w:fill="D9D9D9"/>
            <w:tcMar>
              <w:top w:w="100" w:type="dxa"/>
              <w:left w:w="100" w:type="dxa"/>
              <w:bottom w:w="100" w:type="dxa"/>
              <w:right w:w="100" w:type="dxa"/>
            </w:tcMar>
          </w:tcPr>
          <w:p w14:paraId="17E2E708" w14:textId="77777777" w:rsidR="001738E7" w:rsidRDefault="001738E7" w:rsidP="001738E7">
            <w:pPr>
              <w:widowControl w:val="0"/>
              <w:jc w:val="center"/>
              <w:rPr>
                <w:sz w:val="18"/>
                <w:szCs w:val="18"/>
              </w:rPr>
            </w:pPr>
            <w:r>
              <w:rPr>
                <w:sz w:val="18"/>
                <w:szCs w:val="18"/>
              </w:rPr>
              <w:t>21%</w:t>
            </w:r>
          </w:p>
        </w:tc>
        <w:tc>
          <w:tcPr>
            <w:tcW w:w="219" w:type="dxa"/>
            <w:tcBorders>
              <w:top w:val="single" w:sz="8" w:space="0" w:color="FFFFFF"/>
              <w:bottom w:val="single" w:sz="8" w:space="0" w:color="FFFFFF"/>
            </w:tcBorders>
            <w:shd w:val="clear" w:color="auto" w:fill="FFFFFF" w:themeFill="background1"/>
            <w:tcMar>
              <w:top w:w="14" w:type="dxa"/>
              <w:left w:w="14" w:type="dxa"/>
              <w:bottom w:w="14" w:type="dxa"/>
              <w:right w:w="14" w:type="dxa"/>
            </w:tcMar>
          </w:tcPr>
          <w:p w14:paraId="76C5DFD7" w14:textId="77777777" w:rsidR="001738E7" w:rsidRPr="00FA6EFF" w:rsidRDefault="001738E7" w:rsidP="001738E7">
            <w:pPr>
              <w:widowControl w:val="0"/>
              <w:jc w:val="center"/>
              <w:rPr>
                <w:sz w:val="2"/>
                <w:szCs w:val="18"/>
              </w:rPr>
            </w:pPr>
          </w:p>
        </w:tc>
        <w:tc>
          <w:tcPr>
            <w:tcW w:w="685" w:type="dxa"/>
            <w:shd w:val="clear" w:color="auto" w:fill="D9D9D9"/>
            <w:tcMar>
              <w:top w:w="100" w:type="dxa"/>
              <w:left w:w="100" w:type="dxa"/>
              <w:bottom w:w="100" w:type="dxa"/>
              <w:right w:w="100" w:type="dxa"/>
            </w:tcMar>
          </w:tcPr>
          <w:p w14:paraId="20293551" w14:textId="77777777" w:rsidR="001738E7" w:rsidRDefault="001738E7" w:rsidP="001738E7">
            <w:pPr>
              <w:widowControl w:val="0"/>
              <w:jc w:val="center"/>
              <w:rPr>
                <w:sz w:val="18"/>
                <w:szCs w:val="18"/>
              </w:rPr>
            </w:pPr>
            <w:r>
              <w:rPr>
                <w:sz w:val="18"/>
                <w:szCs w:val="18"/>
              </w:rPr>
              <w:t>2%</w:t>
            </w:r>
          </w:p>
        </w:tc>
        <w:tc>
          <w:tcPr>
            <w:tcW w:w="720" w:type="dxa"/>
            <w:shd w:val="clear" w:color="auto" w:fill="D9D9D9"/>
            <w:tcMar>
              <w:top w:w="100" w:type="dxa"/>
              <w:left w:w="100" w:type="dxa"/>
              <w:bottom w:w="100" w:type="dxa"/>
              <w:right w:w="100" w:type="dxa"/>
            </w:tcMar>
          </w:tcPr>
          <w:p w14:paraId="67EF21CA" w14:textId="77777777" w:rsidR="001738E7" w:rsidRDefault="001738E7" w:rsidP="001738E7">
            <w:pPr>
              <w:widowControl w:val="0"/>
              <w:jc w:val="center"/>
              <w:rPr>
                <w:sz w:val="18"/>
                <w:szCs w:val="18"/>
              </w:rPr>
            </w:pPr>
            <w:r>
              <w:rPr>
                <w:sz w:val="18"/>
                <w:szCs w:val="18"/>
              </w:rPr>
              <w:t>6%</w:t>
            </w:r>
          </w:p>
        </w:tc>
        <w:tc>
          <w:tcPr>
            <w:tcW w:w="720" w:type="dxa"/>
            <w:shd w:val="clear" w:color="auto" w:fill="D9D9D9"/>
            <w:tcMar>
              <w:top w:w="100" w:type="dxa"/>
              <w:left w:w="100" w:type="dxa"/>
              <w:bottom w:w="100" w:type="dxa"/>
              <w:right w:w="100" w:type="dxa"/>
            </w:tcMar>
          </w:tcPr>
          <w:p w14:paraId="5BF03984" w14:textId="77777777" w:rsidR="001738E7" w:rsidRDefault="001738E7" w:rsidP="001738E7">
            <w:pPr>
              <w:widowControl w:val="0"/>
              <w:jc w:val="center"/>
              <w:rPr>
                <w:sz w:val="18"/>
                <w:szCs w:val="18"/>
              </w:rPr>
            </w:pPr>
            <w:r>
              <w:rPr>
                <w:sz w:val="18"/>
                <w:szCs w:val="18"/>
              </w:rPr>
              <w:t>15%</w:t>
            </w:r>
          </w:p>
        </w:tc>
        <w:tc>
          <w:tcPr>
            <w:tcW w:w="630" w:type="dxa"/>
            <w:shd w:val="clear" w:color="auto" w:fill="D9D9D9"/>
            <w:tcMar>
              <w:top w:w="100" w:type="dxa"/>
              <w:left w:w="100" w:type="dxa"/>
              <w:bottom w:w="100" w:type="dxa"/>
              <w:right w:w="100" w:type="dxa"/>
            </w:tcMar>
          </w:tcPr>
          <w:p w14:paraId="29DB75D0" w14:textId="77777777" w:rsidR="001738E7" w:rsidRDefault="001738E7" w:rsidP="001738E7">
            <w:pPr>
              <w:widowControl w:val="0"/>
              <w:jc w:val="center"/>
              <w:rPr>
                <w:sz w:val="18"/>
                <w:szCs w:val="18"/>
              </w:rPr>
            </w:pPr>
            <w:r>
              <w:rPr>
                <w:sz w:val="18"/>
                <w:szCs w:val="18"/>
              </w:rPr>
              <w:t>8%</w:t>
            </w:r>
          </w:p>
        </w:tc>
        <w:tc>
          <w:tcPr>
            <w:tcW w:w="668" w:type="dxa"/>
            <w:shd w:val="clear" w:color="auto" w:fill="D9D9D9"/>
            <w:tcMar>
              <w:top w:w="100" w:type="dxa"/>
              <w:left w:w="100" w:type="dxa"/>
              <w:bottom w:w="100" w:type="dxa"/>
              <w:right w:w="100" w:type="dxa"/>
            </w:tcMar>
          </w:tcPr>
          <w:p w14:paraId="634385E0" w14:textId="77777777" w:rsidR="001738E7" w:rsidRDefault="001738E7" w:rsidP="001738E7">
            <w:pPr>
              <w:widowControl w:val="0"/>
              <w:jc w:val="center"/>
              <w:rPr>
                <w:sz w:val="18"/>
                <w:szCs w:val="18"/>
              </w:rPr>
            </w:pPr>
            <w:r>
              <w:rPr>
                <w:sz w:val="18"/>
                <w:szCs w:val="18"/>
              </w:rPr>
              <w:t>18%</w:t>
            </w:r>
          </w:p>
        </w:tc>
        <w:tc>
          <w:tcPr>
            <w:tcW w:w="592" w:type="dxa"/>
            <w:shd w:val="clear" w:color="auto" w:fill="D9D9D9"/>
            <w:tcMar>
              <w:top w:w="100" w:type="dxa"/>
              <w:left w:w="100" w:type="dxa"/>
              <w:bottom w:w="100" w:type="dxa"/>
              <w:right w:w="100" w:type="dxa"/>
            </w:tcMar>
          </w:tcPr>
          <w:p w14:paraId="3073CFFF" w14:textId="77777777" w:rsidR="001738E7" w:rsidRDefault="001738E7" w:rsidP="001738E7">
            <w:pPr>
              <w:widowControl w:val="0"/>
              <w:jc w:val="center"/>
              <w:rPr>
                <w:sz w:val="18"/>
                <w:szCs w:val="18"/>
              </w:rPr>
            </w:pPr>
            <w:r>
              <w:rPr>
                <w:sz w:val="18"/>
                <w:szCs w:val="18"/>
              </w:rPr>
              <w:t>21%</w:t>
            </w:r>
          </w:p>
        </w:tc>
      </w:tr>
    </w:tbl>
    <w:p w14:paraId="7AD8543A" w14:textId="77777777" w:rsidR="003D5141" w:rsidRDefault="003D5141" w:rsidP="003D5141">
      <w:pPr>
        <w:suppressLineNumbers/>
        <w:spacing w:line="276" w:lineRule="auto"/>
        <w:rPr>
          <w:b/>
          <w:sz w:val="36"/>
          <w:szCs w:val="36"/>
        </w:rPr>
      </w:pPr>
      <w:r>
        <w:rPr>
          <w:b/>
          <w:sz w:val="36"/>
          <w:szCs w:val="36"/>
        </w:rPr>
        <w:br w:type="page"/>
      </w:r>
    </w:p>
    <w:p w14:paraId="04C03D16" w14:textId="77777777" w:rsidR="001554ED" w:rsidRDefault="001554ED" w:rsidP="001554ED">
      <w:pPr>
        <w:suppressLineNumbers/>
        <w:rPr>
          <w:b/>
          <w:sz w:val="36"/>
          <w:szCs w:val="36"/>
        </w:rPr>
      </w:pPr>
    </w:p>
    <w:tbl>
      <w:tblPr>
        <w:tblStyle w:val="a1"/>
        <w:tblW w:w="9839" w:type="dxa"/>
        <w:tblInd w:w="-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
        <w:gridCol w:w="872"/>
        <w:gridCol w:w="872"/>
        <w:gridCol w:w="872"/>
        <w:gridCol w:w="871"/>
        <w:gridCol w:w="871"/>
        <w:gridCol w:w="871"/>
        <w:gridCol w:w="871"/>
        <w:gridCol w:w="871"/>
        <w:gridCol w:w="871"/>
        <w:gridCol w:w="871"/>
      </w:tblGrid>
      <w:tr w:rsidR="002B18E0" w14:paraId="397C6030" w14:textId="77777777" w:rsidTr="00B85906">
        <w:trPr>
          <w:trHeight w:val="440"/>
        </w:trPr>
        <w:tc>
          <w:tcPr>
            <w:tcW w:w="9839" w:type="dxa"/>
            <w:gridSpan w:val="11"/>
            <w:shd w:val="clear" w:color="auto" w:fill="F2F2F2" w:themeFill="background1" w:themeFillShade="F2"/>
            <w:tcMar>
              <w:top w:w="100" w:type="dxa"/>
              <w:left w:w="100" w:type="dxa"/>
              <w:bottom w:w="100" w:type="dxa"/>
              <w:right w:w="100" w:type="dxa"/>
            </w:tcMar>
          </w:tcPr>
          <w:p w14:paraId="4E414838" w14:textId="3348280C" w:rsidR="002B18E0" w:rsidRDefault="002B18E0" w:rsidP="001F5BDB">
            <w:pPr>
              <w:rPr>
                <w:i/>
              </w:rPr>
            </w:pPr>
            <w:commentRangeStart w:id="300"/>
            <w:commentRangeStart w:id="301"/>
            <w:r>
              <w:rPr>
                <w:b/>
              </w:rPr>
              <w:t xml:space="preserve">Table 3: </w:t>
            </w:r>
            <w:commentRangeEnd w:id="300"/>
            <w:r w:rsidR="00B85906">
              <w:rPr>
                <w:rStyle w:val="CommentReference"/>
                <w:rFonts w:ascii="Arial" w:eastAsia="Arial" w:hAnsi="Arial" w:cs="Arial"/>
                <w:lang w:val="en"/>
              </w:rPr>
              <w:commentReference w:id="300"/>
            </w:r>
            <w:commentRangeEnd w:id="301"/>
            <w:r w:rsidR="00B85906">
              <w:rPr>
                <w:rStyle w:val="CommentReference"/>
                <w:rFonts w:ascii="Arial" w:eastAsia="Arial" w:hAnsi="Arial" w:cs="Arial"/>
                <w:lang w:val="en"/>
              </w:rPr>
              <w:commentReference w:id="301"/>
            </w:r>
            <w:r>
              <w:t>Offspring survival in the field. 1-year old juveniles were deployed for 3 months in four bays in Puget Sound, Washington, in 2 sites per bay. Percent survival ± SD is shown by cohort x bay x parental pCO</w:t>
            </w:r>
            <w:r>
              <w:rPr>
                <w:vertAlign w:val="subscript"/>
              </w:rPr>
              <w:t>2</w:t>
            </w:r>
            <w:r>
              <w:t xml:space="preserve"> treatment (Amb=841±85 µ</w:t>
            </w:r>
            <w:proofErr w:type="spellStart"/>
            <w:r>
              <w:t>atm</w:t>
            </w:r>
            <w:proofErr w:type="spellEnd"/>
            <w:r>
              <w:t>, High= 3045±488 µ</w:t>
            </w:r>
            <w:proofErr w:type="spellStart"/>
            <w:r>
              <w:t>atm</w:t>
            </w:r>
            <w:proofErr w:type="spellEnd"/>
            <w:r>
              <w:t xml:space="preserve">). Only offspring from 6°C-treated adults were deployed. </w:t>
            </w:r>
            <w:r w:rsidR="00A078F8">
              <w:t xml:space="preserve">* </w:t>
            </w:r>
            <w:r>
              <w:t>indicate</w:t>
            </w:r>
            <w:r w:rsidR="00A078F8">
              <w:t>s</w:t>
            </w:r>
            <w:r>
              <w:t xml:space="preserve"> significant survival difference by parental pCO</w:t>
            </w:r>
            <w:r>
              <w:rPr>
                <w:vertAlign w:val="subscript"/>
              </w:rPr>
              <w:t xml:space="preserve">2 </w:t>
            </w:r>
            <w:r>
              <w:t>treatment.</w:t>
            </w:r>
            <w:r w:rsidR="00F249C3">
              <w:t xml:space="preserve"> </w:t>
            </w:r>
            <w:r w:rsidR="00A078F8">
              <w:t>Cells darken with increasing survival to highlight patterns.</w:t>
            </w:r>
          </w:p>
        </w:tc>
      </w:tr>
      <w:tr w:rsidR="002B18E0" w14:paraId="558EF907" w14:textId="77777777" w:rsidTr="00A078F8">
        <w:trPr>
          <w:trHeight w:val="400"/>
        </w:trPr>
        <w:tc>
          <w:tcPr>
            <w:tcW w:w="1126" w:type="dxa"/>
            <w:tcBorders>
              <w:bottom w:val="single" w:sz="8" w:space="0" w:color="000000"/>
              <w:right w:val="single" w:sz="18" w:space="0" w:color="000000"/>
            </w:tcBorders>
            <w:shd w:val="clear" w:color="auto" w:fill="F2F2F2" w:themeFill="background1" w:themeFillShade="F2"/>
            <w:tcMar>
              <w:top w:w="100" w:type="dxa"/>
              <w:left w:w="100" w:type="dxa"/>
              <w:bottom w:w="100" w:type="dxa"/>
              <w:right w:w="100" w:type="dxa"/>
            </w:tcMar>
          </w:tcPr>
          <w:p w14:paraId="7382F517" w14:textId="77777777" w:rsidR="002B18E0" w:rsidRPr="00B85906" w:rsidRDefault="002B18E0" w:rsidP="001F5BDB">
            <w:pPr>
              <w:widowControl w:val="0"/>
              <w:jc w:val="center"/>
              <w:rPr>
                <w:sz w:val="20"/>
                <w:szCs w:val="20"/>
              </w:rPr>
            </w:pPr>
            <w:r w:rsidRPr="00B85906">
              <w:rPr>
                <w:rFonts w:eastAsia="Cardo"/>
                <w:sz w:val="20"/>
                <w:szCs w:val="20"/>
              </w:rPr>
              <w:t xml:space="preserve">Cohort → </w:t>
            </w:r>
          </w:p>
        </w:tc>
        <w:tc>
          <w:tcPr>
            <w:tcW w:w="1744"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2016387" w14:textId="77777777" w:rsidR="002B18E0" w:rsidRPr="00B85906" w:rsidRDefault="002B18E0" w:rsidP="001F5BDB">
            <w:pPr>
              <w:widowControl w:val="0"/>
              <w:jc w:val="center"/>
              <w:rPr>
                <w:sz w:val="22"/>
                <w:szCs w:val="22"/>
              </w:rPr>
            </w:pPr>
            <w:proofErr w:type="spellStart"/>
            <w:r w:rsidRPr="00B85906">
              <w:rPr>
                <w:sz w:val="22"/>
                <w:szCs w:val="22"/>
              </w:rPr>
              <w:t>Fidalgo</w:t>
            </w:r>
            <w:proofErr w:type="spellEnd"/>
            <w:r w:rsidRPr="00B85906">
              <w:rPr>
                <w:sz w:val="22"/>
                <w:szCs w:val="22"/>
              </w:rPr>
              <w:t xml:space="preserve"> Bay (F)</w:t>
            </w:r>
          </w:p>
        </w:tc>
        <w:tc>
          <w:tcPr>
            <w:tcW w:w="1743"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A53E260" w14:textId="77777777" w:rsidR="002B18E0" w:rsidRPr="00B85906" w:rsidRDefault="002B18E0" w:rsidP="001F5BDB">
            <w:pPr>
              <w:widowControl w:val="0"/>
              <w:jc w:val="center"/>
              <w:rPr>
                <w:sz w:val="22"/>
                <w:szCs w:val="22"/>
              </w:rPr>
            </w:pPr>
            <w:proofErr w:type="spellStart"/>
            <w:r w:rsidRPr="00B85906">
              <w:rPr>
                <w:sz w:val="22"/>
                <w:szCs w:val="22"/>
              </w:rPr>
              <w:t>Dabob</w:t>
            </w:r>
            <w:proofErr w:type="spellEnd"/>
            <w:r w:rsidRPr="00B85906">
              <w:rPr>
                <w:sz w:val="22"/>
                <w:szCs w:val="22"/>
              </w:rPr>
              <w:t xml:space="preserve"> Bay (D)</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251BA23E" w14:textId="55FA1938" w:rsidR="003453F2" w:rsidRPr="00B85906" w:rsidRDefault="002B18E0" w:rsidP="001F5BDB">
            <w:pPr>
              <w:widowControl w:val="0"/>
              <w:jc w:val="center"/>
              <w:rPr>
                <w:ins w:id="302" w:author="Laura H Spencer" w:date="2019-09-22T21:06:00Z"/>
                <w:sz w:val="22"/>
                <w:szCs w:val="22"/>
              </w:rPr>
            </w:pPr>
            <w:r w:rsidRPr="00B85906">
              <w:rPr>
                <w:sz w:val="22"/>
                <w:szCs w:val="22"/>
              </w:rPr>
              <w:t>Oyster Bay F1</w:t>
            </w:r>
          </w:p>
          <w:p w14:paraId="4F20366C" w14:textId="2D1F4EB8" w:rsidR="002B18E0" w:rsidRPr="00B85906" w:rsidRDefault="002B18E0" w:rsidP="001F5BDB">
            <w:pPr>
              <w:widowControl w:val="0"/>
              <w:jc w:val="center"/>
              <w:rPr>
                <w:sz w:val="22"/>
                <w:szCs w:val="22"/>
              </w:rPr>
            </w:pPr>
            <w:r w:rsidRPr="00B85906">
              <w:rPr>
                <w:sz w:val="22"/>
                <w:szCs w:val="22"/>
              </w:rPr>
              <w:t>(O-1)</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1DD3809F" w14:textId="77777777" w:rsidR="003453F2" w:rsidRPr="00B85906" w:rsidRDefault="002B18E0" w:rsidP="001F5BDB">
            <w:pPr>
              <w:widowControl w:val="0"/>
              <w:jc w:val="center"/>
              <w:rPr>
                <w:ins w:id="303" w:author="Laura H Spencer" w:date="2019-09-22T21:06:00Z"/>
                <w:sz w:val="22"/>
                <w:szCs w:val="22"/>
              </w:rPr>
            </w:pPr>
            <w:r w:rsidRPr="00B85906">
              <w:rPr>
                <w:sz w:val="22"/>
                <w:szCs w:val="22"/>
              </w:rPr>
              <w:t>Oyster Bay F2</w:t>
            </w:r>
          </w:p>
          <w:p w14:paraId="21D4AAE3" w14:textId="76A661CA" w:rsidR="002B18E0" w:rsidRPr="00B85906" w:rsidRDefault="002B18E0" w:rsidP="001F5BDB">
            <w:pPr>
              <w:widowControl w:val="0"/>
              <w:jc w:val="center"/>
              <w:rPr>
                <w:sz w:val="22"/>
                <w:szCs w:val="22"/>
              </w:rPr>
            </w:pPr>
            <w:r w:rsidRPr="00B85906">
              <w:rPr>
                <w:sz w:val="22"/>
                <w:szCs w:val="22"/>
              </w:rPr>
              <w:t>(O-2)</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76AC92F7" w14:textId="77777777" w:rsidR="002B18E0" w:rsidRPr="00B85906" w:rsidRDefault="002B18E0" w:rsidP="001F5BDB">
            <w:pPr>
              <w:widowControl w:val="0"/>
              <w:jc w:val="center"/>
              <w:rPr>
                <w:sz w:val="22"/>
                <w:szCs w:val="22"/>
              </w:rPr>
            </w:pPr>
            <w:r w:rsidRPr="00B85906">
              <w:rPr>
                <w:sz w:val="22"/>
                <w:szCs w:val="22"/>
              </w:rPr>
              <w:t>All cohorts</w:t>
            </w:r>
          </w:p>
        </w:tc>
      </w:tr>
      <w:tr w:rsidR="00A078F8" w14:paraId="25BDAEDF" w14:textId="77777777" w:rsidTr="00A078F8">
        <w:tc>
          <w:tcPr>
            <w:tcW w:w="1126" w:type="dxa"/>
            <w:tcBorders>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68F45F93" w14:textId="77777777" w:rsidR="002B18E0" w:rsidRPr="00B85906" w:rsidRDefault="002B18E0" w:rsidP="001F5BDB">
            <w:pPr>
              <w:widowControl w:val="0"/>
              <w:jc w:val="center"/>
              <w:rPr>
                <w:sz w:val="20"/>
                <w:szCs w:val="20"/>
              </w:rPr>
            </w:pPr>
            <w:r w:rsidRPr="00B85906">
              <w:rPr>
                <w:sz w:val="20"/>
                <w:szCs w:val="20"/>
              </w:rPr>
              <w:t>pCO</w:t>
            </w:r>
            <w:r w:rsidRPr="00B85906">
              <w:rPr>
                <w:sz w:val="20"/>
                <w:szCs w:val="20"/>
                <w:vertAlign w:val="subscript"/>
              </w:rPr>
              <w:t>2</w:t>
            </w:r>
            <w:r w:rsidRPr="00B85906">
              <w:rPr>
                <w:rFonts w:eastAsia="Cardo"/>
                <w:sz w:val="20"/>
                <w:szCs w:val="20"/>
              </w:rPr>
              <w:t xml:space="preserve"> → </w:t>
            </w:r>
          </w:p>
          <w:p w14:paraId="02038909" w14:textId="77777777" w:rsidR="002B18E0" w:rsidRPr="00B85906" w:rsidRDefault="002B18E0" w:rsidP="001F5BDB">
            <w:pPr>
              <w:widowControl w:val="0"/>
              <w:jc w:val="center"/>
              <w:rPr>
                <w:sz w:val="20"/>
                <w:szCs w:val="20"/>
              </w:rPr>
            </w:pPr>
            <w:r w:rsidRPr="00B85906">
              <w:rPr>
                <w:rFonts w:eastAsia="Cardo"/>
                <w:sz w:val="20"/>
                <w:szCs w:val="20"/>
              </w:rPr>
              <w:t xml:space="preserve">Bay ↓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5CACD0B2"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2"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CCF1FDE"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1068B5F"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531DA1F0"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32DA59A4"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7DADC02A"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0DB2186D"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045FC92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9B5399B"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86FD7F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r>
      <w:tr w:rsidR="00E32335" w14:paraId="18EB1AD3"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52D57F06" w14:textId="77777777" w:rsidR="002B18E0" w:rsidRPr="00B85906" w:rsidRDefault="002B18E0" w:rsidP="001F5BDB">
            <w:pPr>
              <w:widowControl w:val="0"/>
              <w:jc w:val="center"/>
              <w:rPr>
                <w:sz w:val="20"/>
                <w:szCs w:val="20"/>
              </w:rPr>
            </w:pPr>
            <w:proofErr w:type="spellStart"/>
            <w:r w:rsidRPr="00B85906">
              <w:rPr>
                <w:sz w:val="20"/>
                <w:szCs w:val="20"/>
              </w:rPr>
              <w:t>Fidalgo</w:t>
            </w:r>
            <w:proofErr w:type="spellEnd"/>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376E5F0" w14:textId="02FD67C1" w:rsidR="002B18E0" w:rsidRPr="00E32335" w:rsidRDefault="00A078F8" w:rsidP="001F5BDB">
            <w:pPr>
              <w:widowControl w:val="0"/>
              <w:jc w:val="center"/>
            </w:pPr>
            <w:r>
              <w:t>*</w:t>
            </w:r>
            <w:r w:rsidR="002B18E0" w:rsidRPr="00E32335">
              <w:t>20</w:t>
            </w:r>
          </w:p>
          <w:p w14:paraId="63602371" w14:textId="77777777" w:rsidR="002B18E0" w:rsidRPr="00E32335" w:rsidRDefault="002B18E0" w:rsidP="001F5BDB">
            <w:pPr>
              <w:widowControl w:val="0"/>
              <w:jc w:val="center"/>
            </w:pPr>
            <w:r w:rsidRPr="00E32335">
              <w:t>±32%</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A3C9E88" w14:textId="5B1E1BA0" w:rsidR="002B18E0" w:rsidRPr="00E32335" w:rsidRDefault="00A078F8" w:rsidP="001F5BDB">
            <w:pPr>
              <w:widowControl w:val="0"/>
              <w:jc w:val="center"/>
            </w:pPr>
            <w:r>
              <w:t>*</w:t>
            </w:r>
            <w:r w:rsidR="002B18E0" w:rsidRPr="00E32335">
              <w:t>85</w:t>
            </w:r>
          </w:p>
          <w:p w14:paraId="029ACA9C" w14:textId="77777777" w:rsidR="002B18E0" w:rsidRPr="00E32335" w:rsidRDefault="002B18E0" w:rsidP="001F5BDB">
            <w:pPr>
              <w:widowControl w:val="0"/>
              <w:jc w:val="center"/>
            </w:pPr>
            <w:r w:rsidRPr="00E32335">
              <w:t>±10%</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75B7840" w14:textId="77777777" w:rsidR="002B18E0" w:rsidRPr="00E32335" w:rsidRDefault="002B18E0" w:rsidP="001F5BDB">
            <w:pPr>
              <w:widowControl w:val="0"/>
              <w:jc w:val="center"/>
            </w:pPr>
            <w:r w:rsidRPr="00E32335">
              <w:t>22</w:t>
            </w:r>
          </w:p>
          <w:p w14:paraId="5B20DDDB" w14:textId="77777777" w:rsidR="002B18E0" w:rsidRPr="00E32335" w:rsidRDefault="002B18E0" w:rsidP="001F5BDB">
            <w:pPr>
              <w:widowControl w:val="0"/>
              <w:jc w:val="center"/>
            </w:pPr>
            <w:r w:rsidRPr="00E32335">
              <w:t>±12%</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6EC0AA5" w14:textId="77777777" w:rsidR="002B18E0" w:rsidRPr="00E32335" w:rsidRDefault="002B18E0" w:rsidP="001F5BDB">
            <w:pPr>
              <w:widowControl w:val="0"/>
              <w:jc w:val="center"/>
            </w:pPr>
            <w:r w:rsidRPr="00E32335">
              <w:t>38</w:t>
            </w:r>
          </w:p>
          <w:p w14:paraId="78611C4D" w14:textId="77777777" w:rsidR="002B18E0" w:rsidRPr="00E32335" w:rsidRDefault="002B18E0" w:rsidP="001F5BDB">
            <w:pPr>
              <w:widowControl w:val="0"/>
              <w:jc w:val="center"/>
            </w:pPr>
            <w:r w:rsidRPr="00E32335">
              <w:t>±25%</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087B74D" w14:textId="77777777" w:rsidR="002B18E0" w:rsidRPr="00E32335" w:rsidRDefault="002B18E0" w:rsidP="001F5BDB">
            <w:pPr>
              <w:widowControl w:val="0"/>
              <w:jc w:val="center"/>
            </w:pPr>
            <w:r w:rsidRPr="00E32335">
              <w:t>40</w:t>
            </w:r>
          </w:p>
          <w:p w14:paraId="318FCC3B" w14:textId="77777777" w:rsidR="002B18E0" w:rsidRPr="00E32335" w:rsidRDefault="002B18E0" w:rsidP="001F5BDB">
            <w:pPr>
              <w:widowControl w:val="0"/>
              <w:jc w:val="center"/>
            </w:pPr>
            <w:r w:rsidRPr="00E32335">
              <w:t>±46%</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49AC34E" w14:textId="77777777" w:rsidR="002B18E0" w:rsidRPr="00E32335" w:rsidRDefault="002B18E0" w:rsidP="001F5BDB">
            <w:pPr>
              <w:widowControl w:val="0"/>
              <w:jc w:val="center"/>
            </w:pPr>
            <w:r w:rsidRPr="00E32335">
              <w:t>62</w:t>
            </w:r>
          </w:p>
          <w:p w14:paraId="7043794D" w14:textId="77777777" w:rsidR="002B18E0" w:rsidRPr="00E32335" w:rsidRDefault="002B18E0" w:rsidP="001F5BDB">
            <w:pPr>
              <w:widowControl w:val="0"/>
              <w:jc w:val="center"/>
            </w:pPr>
            <w:r w:rsidRPr="00E32335">
              <w:t>±43%</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67916373" w14:textId="77777777" w:rsidR="002B18E0" w:rsidRPr="00E32335" w:rsidRDefault="002B18E0" w:rsidP="001F5BDB">
            <w:pPr>
              <w:widowControl w:val="0"/>
              <w:jc w:val="center"/>
            </w:pPr>
            <w:r w:rsidRPr="00E32335">
              <w:t>11</w:t>
            </w:r>
          </w:p>
          <w:p w14:paraId="4FA122F2"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73C67487" w14:textId="77777777" w:rsidR="002B18E0" w:rsidRPr="00E32335" w:rsidRDefault="002B18E0" w:rsidP="001F5BDB">
            <w:pPr>
              <w:widowControl w:val="0"/>
              <w:jc w:val="center"/>
            </w:pPr>
            <w:r w:rsidRPr="00E32335">
              <w:t>13</w:t>
            </w:r>
          </w:p>
          <w:p w14:paraId="1F715E59" w14:textId="77777777" w:rsidR="002B18E0" w:rsidRPr="00E32335" w:rsidRDefault="002B18E0" w:rsidP="001F5BDB">
            <w:pPr>
              <w:widowControl w:val="0"/>
              <w:jc w:val="center"/>
            </w:pPr>
            <w:r w:rsidRPr="00E32335">
              <w:t>±23%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5B3D472F" w14:textId="632ACB24" w:rsidR="002B18E0" w:rsidRPr="00E32335" w:rsidRDefault="00A078F8" w:rsidP="001F5BDB">
            <w:pPr>
              <w:widowControl w:val="0"/>
              <w:jc w:val="center"/>
            </w:pPr>
            <w:r>
              <w:t>*</w:t>
            </w:r>
            <w:r w:rsidR="002B18E0" w:rsidRPr="00E32335">
              <w:t>25</w:t>
            </w:r>
          </w:p>
          <w:p w14:paraId="58E0C185" w14:textId="77777777" w:rsidR="002B18E0" w:rsidRPr="00E32335" w:rsidRDefault="002B18E0" w:rsidP="001F5BDB">
            <w:pPr>
              <w:widowControl w:val="0"/>
              <w:jc w:val="center"/>
            </w:pPr>
            <w:r w:rsidRPr="00E32335">
              <w:t>±30%</w:t>
            </w:r>
          </w:p>
        </w:tc>
        <w:tc>
          <w:tcPr>
            <w:tcW w:w="871"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416CF74A" w14:textId="7BC0185D" w:rsidR="002B18E0" w:rsidRPr="00E32335" w:rsidRDefault="00A078F8" w:rsidP="001F5BDB">
            <w:pPr>
              <w:widowControl w:val="0"/>
              <w:jc w:val="center"/>
            </w:pPr>
            <w:r>
              <w:t>*</w:t>
            </w:r>
            <w:r w:rsidR="002B18E0" w:rsidRPr="00E32335">
              <w:t>51</w:t>
            </w:r>
          </w:p>
          <w:p w14:paraId="0C57A1E9" w14:textId="77777777" w:rsidR="002B18E0" w:rsidRPr="00E32335" w:rsidRDefault="002B18E0" w:rsidP="001F5BDB">
            <w:pPr>
              <w:widowControl w:val="0"/>
              <w:jc w:val="center"/>
            </w:pPr>
            <w:r w:rsidRPr="00E32335">
              <w:t>±37%</w:t>
            </w:r>
          </w:p>
        </w:tc>
      </w:tr>
      <w:tr w:rsidR="00A078F8" w14:paraId="2837BED9"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0E70C674" w14:textId="77777777" w:rsidR="002B18E0" w:rsidRPr="00B85906" w:rsidRDefault="002B18E0" w:rsidP="001F5BDB">
            <w:pPr>
              <w:widowControl w:val="0"/>
              <w:jc w:val="center"/>
              <w:rPr>
                <w:sz w:val="20"/>
                <w:szCs w:val="20"/>
              </w:rPr>
            </w:pPr>
            <w:r w:rsidRPr="00B85906">
              <w:rPr>
                <w:sz w:val="20"/>
                <w:szCs w:val="20"/>
              </w:rPr>
              <w:t>Port Gamble</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177A13A7" w14:textId="2D16B6BF" w:rsidR="002B18E0" w:rsidRPr="00E32335" w:rsidRDefault="00A078F8" w:rsidP="001F5BDB">
            <w:pPr>
              <w:widowControl w:val="0"/>
              <w:jc w:val="center"/>
            </w:pPr>
            <w:r>
              <w:t>*</w:t>
            </w:r>
            <w:r w:rsidR="002B18E0" w:rsidRPr="00E32335">
              <w:t>33</w:t>
            </w:r>
          </w:p>
          <w:p w14:paraId="4150BA65" w14:textId="77777777" w:rsidR="002B18E0" w:rsidRPr="00E32335" w:rsidRDefault="002B18E0" w:rsidP="001F5BDB">
            <w:pPr>
              <w:widowControl w:val="0"/>
              <w:jc w:val="center"/>
            </w:pPr>
            <w:r w:rsidRPr="00E32335">
              <w:t>±27%</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510B8E88" w14:textId="5B6D8D42" w:rsidR="002B18E0" w:rsidRPr="00E32335" w:rsidRDefault="00A078F8" w:rsidP="001F5BDB">
            <w:pPr>
              <w:widowControl w:val="0"/>
              <w:jc w:val="center"/>
            </w:pPr>
            <w:r>
              <w:t>*</w:t>
            </w:r>
            <w:r w:rsidR="002B18E0" w:rsidRPr="00E32335">
              <w:t>74</w:t>
            </w:r>
          </w:p>
          <w:p w14:paraId="4367C914" w14:textId="77777777" w:rsidR="002B18E0" w:rsidRPr="00E32335" w:rsidRDefault="002B18E0" w:rsidP="001F5BDB">
            <w:pPr>
              <w:widowControl w:val="0"/>
              <w:jc w:val="center"/>
            </w:pPr>
            <w:r w:rsidRPr="00E32335">
              <w:t>±17%</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237A6A0" w14:textId="77777777" w:rsidR="00835B75" w:rsidRPr="00E32335" w:rsidRDefault="002B18E0" w:rsidP="001F5BDB">
            <w:pPr>
              <w:widowControl w:val="0"/>
              <w:jc w:val="center"/>
              <w:rPr>
                <w:ins w:id="304" w:author="Laura H Spencer" w:date="2019-09-22T18:00:00Z"/>
              </w:rPr>
            </w:pPr>
            <w:r w:rsidRPr="00E32335">
              <w:t>35±</w:t>
            </w:r>
          </w:p>
          <w:p w14:paraId="7F99DDA7" w14:textId="55F34F57" w:rsidR="002B18E0" w:rsidRPr="00E32335" w:rsidRDefault="002B18E0" w:rsidP="001F5BDB">
            <w:pPr>
              <w:widowControl w:val="0"/>
              <w:jc w:val="center"/>
            </w:pPr>
            <w:r w:rsidRPr="00E32335">
              <w:t>35%</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CD94442" w14:textId="77777777" w:rsidR="002B18E0" w:rsidRPr="00E32335" w:rsidRDefault="002B18E0" w:rsidP="001F5BDB">
            <w:pPr>
              <w:widowControl w:val="0"/>
              <w:jc w:val="center"/>
            </w:pPr>
            <w:r w:rsidRPr="00E32335">
              <w:t>63</w:t>
            </w:r>
          </w:p>
          <w:p w14:paraId="461C63BB" w14:textId="77777777" w:rsidR="002B18E0" w:rsidRPr="00E32335" w:rsidRDefault="002B18E0" w:rsidP="001F5BDB">
            <w:pPr>
              <w:widowControl w:val="0"/>
              <w:jc w:val="center"/>
            </w:pPr>
            <w:r w:rsidRPr="00E32335">
              <w:t>±21%</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A2AC8E9" w14:textId="77777777" w:rsidR="002B18E0" w:rsidRPr="00E32335" w:rsidRDefault="002B18E0" w:rsidP="001F5BDB">
            <w:pPr>
              <w:widowControl w:val="0"/>
              <w:jc w:val="center"/>
            </w:pPr>
            <w:r w:rsidRPr="00E32335">
              <w:t>40</w:t>
            </w:r>
          </w:p>
          <w:p w14:paraId="666A7386" w14:textId="77777777" w:rsidR="002B18E0" w:rsidRPr="00E32335" w:rsidRDefault="002B18E0" w:rsidP="001F5BDB">
            <w:pPr>
              <w:widowControl w:val="0"/>
              <w:jc w:val="center"/>
            </w:pPr>
            <w:r w:rsidRPr="00E32335">
              <w:t>±47%</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1CDED691" w14:textId="77777777" w:rsidR="002B18E0" w:rsidRPr="00E32335" w:rsidRDefault="002B18E0" w:rsidP="001F5BDB">
            <w:pPr>
              <w:widowControl w:val="0"/>
              <w:jc w:val="center"/>
            </w:pPr>
            <w:r w:rsidRPr="00E32335">
              <w:t>93</w:t>
            </w:r>
          </w:p>
          <w:p w14:paraId="2BDA27F5" w14:textId="77777777" w:rsidR="002B18E0" w:rsidRPr="00E32335" w:rsidRDefault="002B18E0" w:rsidP="001F5BDB">
            <w:pPr>
              <w:widowControl w:val="0"/>
              <w:jc w:val="center"/>
            </w:pPr>
            <w:r w:rsidRPr="00E32335">
              <w:t>±12%</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B3BAD14" w14:textId="77777777" w:rsidR="002B18E0" w:rsidRPr="00E32335" w:rsidRDefault="002B18E0" w:rsidP="001F5BDB">
            <w:pPr>
              <w:widowControl w:val="0"/>
              <w:jc w:val="center"/>
            </w:pPr>
            <w:r w:rsidRPr="00E32335">
              <w:t>21</w:t>
            </w:r>
          </w:p>
          <w:p w14:paraId="6B6BD89E" w14:textId="77777777" w:rsidR="002B18E0" w:rsidRPr="00E32335" w:rsidRDefault="002B18E0" w:rsidP="001F5BDB">
            <w:pPr>
              <w:widowControl w:val="0"/>
              <w:jc w:val="center"/>
            </w:pPr>
            <w:r w:rsidRPr="00E32335">
              <w:t>±0%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23620515"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269CED3" w14:textId="1373A465" w:rsidR="002B18E0" w:rsidRPr="00E32335" w:rsidRDefault="00A078F8" w:rsidP="001F5BDB">
            <w:pPr>
              <w:widowControl w:val="0"/>
              <w:jc w:val="center"/>
            </w:pPr>
            <w:r>
              <w:t>*</w:t>
            </w:r>
            <w:r w:rsidR="002B18E0" w:rsidRPr="00E32335">
              <w:t>34</w:t>
            </w:r>
          </w:p>
          <w:p w14:paraId="3030201D" w14:textId="77777777" w:rsidR="002B18E0" w:rsidRPr="00E32335" w:rsidRDefault="002B18E0" w:rsidP="001F5BDB">
            <w:pPr>
              <w:widowControl w:val="0"/>
              <w:jc w:val="center"/>
            </w:pPr>
            <w:r w:rsidRPr="00E32335">
              <w:t>±33%</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14CB980" w14:textId="56766CDD" w:rsidR="002B18E0" w:rsidRPr="00E32335" w:rsidRDefault="00A078F8" w:rsidP="001F5BDB">
            <w:pPr>
              <w:widowControl w:val="0"/>
              <w:jc w:val="center"/>
            </w:pPr>
            <w:r>
              <w:t>*</w:t>
            </w:r>
            <w:r w:rsidR="002B18E0" w:rsidRPr="00E32335">
              <w:t>64</w:t>
            </w:r>
          </w:p>
          <w:p w14:paraId="3775407D" w14:textId="77777777" w:rsidR="002B18E0" w:rsidRPr="00E32335" w:rsidRDefault="002B18E0" w:rsidP="001F5BDB">
            <w:pPr>
              <w:widowControl w:val="0"/>
              <w:jc w:val="center"/>
            </w:pPr>
            <w:r w:rsidRPr="00E32335">
              <w:t>±34%</w:t>
            </w:r>
          </w:p>
        </w:tc>
      </w:tr>
      <w:tr w:rsidR="00E32335" w14:paraId="2AE1ED16"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7DA15096" w14:textId="77777777" w:rsidR="002B18E0" w:rsidRPr="00B85906" w:rsidRDefault="002B18E0" w:rsidP="001F5BDB">
            <w:pPr>
              <w:widowControl w:val="0"/>
              <w:jc w:val="center"/>
              <w:rPr>
                <w:sz w:val="20"/>
                <w:szCs w:val="20"/>
              </w:rPr>
            </w:pPr>
            <w:r w:rsidRPr="00B85906">
              <w:rPr>
                <w:sz w:val="20"/>
                <w:szCs w:val="20"/>
              </w:rPr>
              <w:t>Skokomish</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309D8ED1" w14:textId="77777777" w:rsidR="002B18E0" w:rsidRPr="00E32335" w:rsidRDefault="002B18E0" w:rsidP="001F5BDB">
            <w:pPr>
              <w:widowControl w:val="0"/>
              <w:jc w:val="center"/>
            </w:pPr>
            <w:r w:rsidRPr="00E32335">
              <w:t>32</w:t>
            </w:r>
          </w:p>
          <w:p w14:paraId="277CB960" w14:textId="77777777" w:rsidR="002B18E0" w:rsidRPr="00E32335" w:rsidRDefault="002B18E0" w:rsidP="001F5BDB">
            <w:pPr>
              <w:widowControl w:val="0"/>
              <w:jc w:val="center"/>
            </w:pPr>
            <w:r w:rsidRPr="00E32335">
              <w:t>±17%</w:t>
            </w:r>
          </w:p>
        </w:tc>
        <w:tc>
          <w:tcPr>
            <w:tcW w:w="872"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76E05C5B" w14:textId="77777777" w:rsidR="002B18E0" w:rsidRPr="00E32335" w:rsidRDefault="002B18E0" w:rsidP="001F5BDB">
            <w:pPr>
              <w:widowControl w:val="0"/>
              <w:jc w:val="center"/>
            </w:pPr>
            <w:r w:rsidRPr="00E32335">
              <w:t>51</w:t>
            </w:r>
          </w:p>
          <w:p w14:paraId="18441003" w14:textId="77777777" w:rsidR="002B18E0" w:rsidRPr="00E32335" w:rsidRDefault="002B18E0" w:rsidP="001F5BDB">
            <w:pPr>
              <w:widowControl w:val="0"/>
              <w:jc w:val="center"/>
            </w:pPr>
            <w:r w:rsidRPr="00E32335">
              <w:t>±23%</w:t>
            </w:r>
          </w:p>
        </w:tc>
        <w:tc>
          <w:tcPr>
            <w:tcW w:w="872"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06270DCC" w14:textId="77777777" w:rsidR="002B18E0" w:rsidRPr="00E32335" w:rsidRDefault="002B18E0" w:rsidP="001F5BDB">
            <w:pPr>
              <w:widowControl w:val="0"/>
              <w:jc w:val="center"/>
            </w:pPr>
            <w:r w:rsidRPr="00E32335">
              <w:t>45</w:t>
            </w:r>
          </w:p>
          <w:p w14:paraId="23490242" w14:textId="77777777" w:rsidR="002B18E0" w:rsidRPr="00E32335" w:rsidRDefault="002B18E0" w:rsidP="001F5BDB">
            <w:pPr>
              <w:widowControl w:val="0"/>
              <w:jc w:val="center"/>
            </w:pPr>
            <w:r w:rsidRPr="00E32335">
              <w:t>±11%</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42E86BD4" w14:textId="77777777" w:rsidR="002B18E0" w:rsidRPr="00E32335" w:rsidRDefault="002B18E0" w:rsidP="001F5BDB">
            <w:pPr>
              <w:widowControl w:val="0"/>
              <w:jc w:val="center"/>
            </w:pPr>
            <w:r w:rsidRPr="00E32335">
              <w:t>18</w:t>
            </w:r>
          </w:p>
          <w:p w14:paraId="697D734A" w14:textId="77777777" w:rsidR="002B18E0" w:rsidRPr="00E32335" w:rsidRDefault="002B18E0" w:rsidP="001F5BDB">
            <w:pPr>
              <w:widowControl w:val="0"/>
              <w:jc w:val="center"/>
            </w:pPr>
            <w:r w:rsidRPr="00E32335">
              <w:t>±13%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CBCBE78" w14:textId="77777777" w:rsidR="002B18E0" w:rsidRPr="00E32335" w:rsidRDefault="002B18E0" w:rsidP="001F5BDB">
            <w:pPr>
              <w:widowControl w:val="0"/>
              <w:jc w:val="center"/>
            </w:pPr>
            <w:r w:rsidRPr="00E32335">
              <w:t>20</w:t>
            </w:r>
          </w:p>
          <w:p w14:paraId="3FE3BA3D" w14:textId="77777777" w:rsidR="002B18E0" w:rsidRPr="00E32335" w:rsidRDefault="002B18E0" w:rsidP="001F5BDB">
            <w:pPr>
              <w:widowControl w:val="0"/>
              <w:jc w:val="center"/>
            </w:pPr>
            <w:r w:rsidRPr="00E32335">
              <w:t>±28%</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E6C9C4A" w14:textId="77777777" w:rsidR="002B18E0" w:rsidRPr="00E32335" w:rsidRDefault="002B18E0" w:rsidP="001F5BDB">
            <w:pPr>
              <w:widowControl w:val="0"/>
              <w:jc w:val="center"/>
            </w:pPr>
            <w:r w:rsidRPr="00E32335">
              <w:t>35</w:t>
            </w:r>
          </w:p>
          <w:p w14:paraId="47B48C76" w14:textId="77777777" w:rsidR="002B18E0" w:rsidRPr="00E32335" w:rsidRDefault="002B18E0" w:rsidP="001F5BDB">
            <w:pPr>
              <w:widowControl w:val="0"/>
              <w:jc w:val="center"/>
            </w:pPr>
            <w:r w:rsidRPr="00E32335">
              <w:t>±41%</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47D72F1" w14:textId="639ED4C3" w:rsidR="002B18E0" w:rsidRPr="00E32335" w:rsidRDefault="00A078F8" w:rsidP="001F5BDB">
            <w:pPr>
              <w:widowControl w:val="0"/>
              <w:jc w:val="center"/>
            </w:pPr>
            <w:r>
              <w:t>*</w:t>
            </w:r>
            <w:r w:rsidR="002B18E0" w:rsidRPr="00E32335">
              <w:t>33</w:t>
            </w:r>
          </w:p>
          <w:p w14:paraId="0BAF6CDB" w14:textId="77777777" w:rsidR="002B18E0" w:rsidRPr="00E32335" w:rsidRDefault="002B18E0" w:rsidP="001F5BDB">
            <w:pPr>
              <w:widowControl w:val="0"/>
              <w:jc w:val="center"/>
            </w:pPr>
            <w:r w:rsidRPr="00E32335">
              <w:t>±24%</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63EFD736" w14:textId="5F5536F9" w:rsidR="002B18E0" w:rsidRPr="00E32335" w:rsidRDefault="00A078F8" w:rsidP="001F5BDB">
            <w:pPr>
              <w:widowControl w:val="0"/>
              <w:jc w:val="center"/>
            </w:pPr>
            <w:r>
              <w:t>*</w:t>
            </w:r>
            <w:r w:rsidR="002B18E0"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32021AA" w14:textId="77777777" w:rsidR="002B18E0" w:rsidRPr="00E32335" w:rsidRDefault="002B18E0" w:rsidP="001F5BDB">
            <w:pPr>
              <w:widowControl w:val="0"/>
              <w:jc w:val="center"/>
            </w:pPr>
            <w:r w:rsidRPr="00E32335">
              <w:t>32</w:t>
            </w:r>
          </w:p>
          <w:p w14:paraId="02B83195" w14:textId="77777777" w:rsidR="002B18E0" w:rsidRPr="00E32335" w:rsidRDefault="002B18E0" w:rsidP="001F5BDB">
            <w:pPr>
              <w:widowControl w:val="0"/>
              <w:jc w:val="center"/>
            </w:pPr>
            <w:r w:rsidRPr="00E32335">
              <w:t>±21%</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F52C4CB" w14:textId="77777777" w:rsidR="002B18E0" w:rsidRPr="00E32335" w:rsidRDefault="002B18E0" w:rsidP="001F5BDB">
            <w:pPr>
              <w:widowControl w:val="0"/>
              <w:jc w:val="center"/>
            </w:pPr>
            <w:r w:rsidRPr="00E32335">
              <w:t>31</w:t>
            </w:r>
          </w:p>
          <w:p w14:paraId="5554A244" w14:textId="77777777" w:rsidR="002B18E0" w:rsidRPr="00E32335" w:rsidRDefault="002B18E0" w:rsidP="001F5BDB">
            <w:pPr>
              <w:widowControl w:val="0"/>
              <w:jc w:val="center"/>
            </w:pPr>
            <w:r w:rsidRPr="00E32335">
              <w:t>±33%</w:t>
            </w:r>
          </w:p>
        </w:tc>
      </w:tr>
      <w:tr w:rsidR="009723CB" w14:paraId="0F46A888"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38512B6D" w14:textId="77777777" w:rsidR="002B18E0" w:rsidRPr="00B85906" w:rsidRDefault="002B18E0" w:rsidP="001F5BDB">
            <w:pPr>
              <w:widowControl w:val="0"/>
              <w:jc w:val="center"/>
              <w:rPr>
                <w:sz w:val="20"/>
                <w:szCs w:val="20"/>
              </w:rPr>
            </w:pPr>
            <w:r w:rsidRPr="00B85906">
              <w:rPr>
                <w:sz w:val="20"/>
                <w:szCs w:val="20"/>
              </w:rPr>
              <w:t>Case Inlet</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1CFBC48C" w14:textId="77777777" w:rsidR="002B18E0" w:rsidRPr="00E32335" w:rsidRDefault="002B18E0" w:rsidP="001F5BDB">
            <w:pPr>
              <w:widowControl w:val="0"/>
              <w:jc w:val="center"/>
            </w:pPr>
            <w:r w:rsidRPr="00E32335">
              <w:t>20</w:t>
            </w:r>
          </w:p>
          <w:p w14:paraId="01B0016F" w14:textId="77777777" w:rsidR="002B18E0" w:rsidRPr="00E32335" w:rsidRDefault="002B18E0" w:rsidP="001F5BDB">
            <w:pPr>
              <w:widowControl w:val="0"/>
              <w:jc w:val="center"/>
            </w:pPr>
            <w:r w:rsidRPr="00E32335">
              <w:t>±19%</w:t>
            </w:r>
          </w:p>
        </w:tc>
        <w:tc>
          <w:tcPr>
            <w:tcW w:w="872" w:type="dxa"/>
            <w:tcBorders>
              <w:top w:val="single" w:sz="12" w:space="0" w:color="auto"/>
              <w:left w:val="single" w:sz="12" w:space="0" w:color="auto"/>
              <w:bottom w:val="single" w:sz="12" w:space="0" w:color="auto"/>
              <w:right w:val="single" w:sz="18" w:space="0" w:color="000000"/>
            </w:tcBorders>
            <w:shd w:val="clear" w:color="auto" w:fill="BFBFBF" w:themeFill="background1" w:themeFillShade="BF"/>
            <w:tcMar>
              <w:top w:w="100" w:type="dxa"/>
              <w:left w:w="100" w:type="dxa"/>
              <w:bottom w:w="100" w:type="dxa"/>
              <w:right w:w="100" w:type="dxa"/>
            </w:tcMar>
          </w:tcPr>
          <w:p w14:paraId="5833B93E" w14:textId="77777777" w:rsidR="002B18E0" w:rsidRPr="00E32335" w:rsidRDefault="002B18E0" w:rsidP="001F5BDB">
            <w:pPr>
              <w:widowControl w:val="0"/>
              <w:jc w:val="center"/>
            </w:pPr>
            <w:r w:rsidRPr="00E32335">
              <w:t>40</w:t>
            </w:r>
          </w:p>
          <w:p w14:paraId="53566906" w14:textId="77777777" w:rsidR="002B18E0" w:rsidRPr="00E32335" w:rsidRDefault="002B18E0" w:rsidP="001F5BDB">
            <w:pPr>
              <w:widowControl w:val="0"/>
              <w:jc w:val="center"/>
            </w:pPr>
            <w:r w:rsidRPr="00E32335">
              <w:t>±30%</w:t>
            </w:r>
          </w:p>
        </w:tc>
        <w:tc>
          <w:tcPr>
            <w:tcW w:w="872"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507F26F" w14:textId="77777777" w:rsidR="002B18E0" w:rsidRPr="00E32335" w:rsidRDefault="002B18E0" w:rsidP="001F5BDB">
            <w:pPr>
              <w:widowControl w:val="0"/>
              <w:jc w:val="center"/>
            </w:pPr>
            <w:r w:rsidRPr="00E32335">
              <w:t>18</w:t>
            </w:r>
          </w:p>
          <w:p w14:paraId="0CEC4B58"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6013193A" w14:textId="77777777" w:rsidR="002B18E0" w:rsidRPr="00E32335" w:rsidRDefault="002B18E0" w:rsidP="001F5BDB">
            <w:pPr>
              <w:widowControl w:val="0"/>
              <w:jc w:val="center"/>
            </w:pPr>
            <w:r w:rsidRPr="00E32335">
              <w:t>15</w:t>
            </w:r>
          </w:p>
          <w:p w14:paraId="57BBB0FE" w14:textId="77777777" w:rsidR="002B18E0" w:rsidRPr="00E32335" w:rsidRDefault="002B18E0" w:rsidP="001F5BDB">
            <w:pPr>
              <w:widowControl w:val="0"/>
              <w:jc w:val="center"/>
            </w:pPr>
            <w:r w:rsidRPr="00E32335">
              <w:t>±26%</w:t>
            </w:r>
          </w:p>
        </w:tc>
        <w:tc>
          <w:tcPr>
            <w:tcW w:w="871" w:type="dxa"/>
            <w:tcBorders>
              <w:top w:val="single" w:sz="12" w:space="0" w:color="auto"/>
              <w:left w:val="single" w:sz="18" w:space="0" w:color="000000"/>
              <w:bottom w:val="single" w:sz="12" w:space="0" w:color="auto"/>
              <w:right w:val="single" w:sz="12" w:space="0" w:color="auto"/>
            </w:tcBorders>
            <w:shd w:val="clear" w:color="auto" w:fill="A7A7A7"/>
            <w:tcMar>
              <w:top w:w="100" w:type="dxa"/>
              <w:left w:w="100" w:type="dxa"/>
              <w:bottom w:w="100" w:type="dxa"/>
              <w:right w:w="100" w:type="dxa"/>
            </w:tcMar>
          </w:tcPr>
          <w:p w14:paraId="5681E1D4" w14:textId="77777777" w:rsidR="002B18E0" w:rsidRPr="00E32335" w:rsidRDefault="002B18E0" w:rsidP="001F5BDB">
            <w:pPr>
              <w:widowControl w:val="0"/>
              <w:jc w:val="center"/>
            </w:pPr>
            <w:r w:rsidRPr="00E32335">
              <w:t>50</w:t>
            </w:r>
          </w:p>
          <w:p w14:paraId="4FC16EE3" w14:textId="77777777" w:rsidR="002B18E0" w:rsidRPr="00E32335" w:rsidRDefault="002B18E0" w:rsidP="001F5BDB">
            <w:pPr>
              <w:widowControl w:val="0"/>
              <w:jc w:val="center"/>
            </w:pPr>
            <w:r w:rsidRPr="00E32335">
              <w:t>±26%</w:t>
            </w:r>
          </w:p>
        </w:tc>
        <w:tc>
          <w:tcPr>
            <w:tcW w:w="871" w:type="dxa"/>
            <w:tcBorders>
              <w:top w:val="single" w:sz="12" w:space="0" w:color="auto"/>
              <w:left w:val="single" w:sz="12" w:space="0" w:color="auto"/>
              <w:bottom w:val="single" w:sz="12" w:space="0" w:color="auto"/>
              <w:right w:val="single" w:sz="18" w:space="0" w:color="000000"/>
            </w:tcBorders>
            <w:shd w:val="clear" w:color="auto" w:fill="A7A7A7"/>
            <w:tcMar>
              <w:top w:w="100" w:type="dxa"/>
              <w:left w:w="100" w:type="dxa"/>
              <w:bottom w:w="100" w:type="dxa"/>
              <w:right w:w="100" w:type="dxa"/>
            </w:tcMar>
          </w:tcPr>
          <w:p w14:paraId="4AC7D162" w14:textId="77777777" w:rsidR="002B18E0" w:rsidRPr="00E32335" w:rsidRDefault="002B18E0" w:rsidP="001F5BDB">
            <w:pPr>
              <w:widowControl w:val="0"/>
              <w:jc w:val="center"/>
            </w:pPr>
            <w:r w:rsidRPr="00E32335">
              <w:t>50</w:t>
            </w:r>
          </w:p>
          <w:p w14:paraId="6EB86B0D" w14:textId="77777777" w:rsidR="002B18E0" w:rsidRPr="00E32335" w:rsidRDefault="002B18E0" w:rsidP="001F5BDB">
            <w:pPr>
              <w:widowControl w:val="0"/>
              <w:jc w:val="center"/>
            </w:pPr>
            <w:r w:rsidRPr="00E32335">
              <w:t>±48%</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3EFB262" w14:textId="77777777" w:rsidR="002B18E0" w:rsidRPr="00E32335" w:rsidRDefault="002B18E0" w:rsidP="001F5BDB">
            <w:pPr>
              <w:widowControl w:val="0"/>
              <w:jc w:val="center"/>
            </w:pPr>
            <w:r w:rsidRPr="00E32335">
              <w:t>14</w:t>
            </w:r>
          </w:p>
          <w:p w14:paraId="0D9B195E" w14:textId="77777777" w:rsidR="002B18E0" w:rsidRPr="00E32335" w:rsidRDefault="002B18E0" w:rsidP="001F5BDB">
            <w:pPr>
              <w:widowControl w:val="0"/>
              <w:jc w:val="center"/>
            </w:pPr>
            <w:r w:rsidRPr="00E32335">
              <w:t>±20%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1228F4BB"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48416BA5" w14:textId="77777777" w:rsidR="002B18E0" w:rsidRPr="00E32335" w:rsidRDefault="002B18E0" w:rsidP="001F5BDB">
            <w:pPr>
              <w:widowControl w:val="0"/>
              <w:jc w:val="center"/>
            </w:pPr>
            <w:r w:rsidRPr="00E32335">
              <w:t>27</w:t>
            </w:r>
          </w:p>
          <w:p w14:paraId="10CB7E3F" w14:textId="77777777" w:rsidR="002B18E0" w:rsidRPr="00E32335" w:rsidRDefault="002B18E0" w:rsidP="001F5BDB">
            <w:pPr>
              <w:widowControl w:val="0"/>
              <w:jc w:val="center"/>
            </w:pPr>
            <w:r w:rsidRPr="00E32335">
              <w:t>±23%</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9B7008A" w14:textId="77777777" w:rsidR="002B18E0" w:rsidRPr="00E32335" w:rsidRDefault="002B18E0" w:rsidP="001F5BDB">
            <w:pPr>
              <w:widowControl w:val="0"/>
              <w:jc w:val="center"/>
            </w:pPr>
            <w:r w:rsidRPr="00E32335">
              <w:t>30</w:t>
            </w:r>
          </w:p>
          <w:p w14:paraId="2C9C9D2E" w14:textId="77777777" w:rsidR="002B18E0" w:rsidRPr="00E32335" w:rsidRDefault="002B18E0" w:rsidP="001F5BDB">
            <w:pPr>
              <w:widowControl w:val="0"/>
              <w:jc w:val="center"/>
            </w:pPr>
            <w:r w:rsidRPr="00E32335">
              <w:t>±35%</w:t>
            </w:r>
          </w:p>
        </w:tc>
      </w:tr>
      <w:tr w:rsidR="00A078F8" w14:paraId="5322DBDA"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2665555D" w14:textId="77777777" w:rsidR="00E32335" w:rsidRPr="00B85906" w:rsidRDefault="00E32335" w:rsidP="00C41595">
            <w:pPr>
              <w:widowControl w:val="0"/>
              <w:jc w:val="center"/>
              <w:rPr>
                <w:sz w:val="20"/>
                <w:szCs w:val="20"/>
              </w:rPr>
            </w:pPr>
            <w:r w:rsidRPr="00B85906">
              <w:rPr>
                <w:sz w:val="20"/>
                <w:szCs w:val="20"/>
              </w:rPr>
              <w:t>All Bays</w:t>
            </w:r>
          </w:p>
        </w:tc>
        <w:tc>
          <w:tcPr>
            <w:tcW w:w="872"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18888A7C" w14:textId="14D10EF2" w:rsidR="00E32335" w:rsidRPr="00E32335" w:rsidRDefault="00A078F8" w:rsidP="00C41595">
            <w:pPr>
              <w:widowControl w:val="0"/>
              <w:jc w:val="center"/>
            </w:pPr>
            <w:r>
              <w:t>*</w:t>
            </w:r>
            <w:r w:rsidR="00E32335" w:rsidRPr="00E32335">
              <w:t>27</w:t>
            </w:r>
          </w:p>
          <w:p w14:paraId="49356547" w14:textId="77777777" w:rsidR="00E32335" w:rsidRPr="00E32335" w:rsidRDefault="00E32335" w:rsidP="00C41595">
            <w:pPr>
              <w:widowControl w:val="0"/>
              <w:jc w:val="center"/>
            </w:pPr>
            <w:r w:rsidRPr="00E32335">
              <w:t>±22%</w:t>
            </w:r>
          </w:p>
        </w:tc>
        <w:tc>
          <w:tcPr>
            <w:tcW w:w="872" w:type="dxa"/>
            <w:tcBorders>
              <w:top w:val="single" w:sz="12" w:space="0" w:color="auto"/>
              <w:left w:val="single" w:sz="12" w:space="0" w:color="auto"/>
              <w:bottom w:val="single" w:sz="18" w:space="0" w:color="000000"/>
              <w:right w:val="single" w:sz="18" w:space="0" w:color="000000"/>
            </w:tcBorders>
            <w:shd w:val="clear" w:color="auto" w:fill="909090"/>
            <w:tcMar>
              <w:top w:w="100" w:type="dxa"/>
              <w:left w:w="100" w:type="dxa"/>
              <w:bottom w:w="100" w:type="dxa"/>
              <w:right w:w="100" w:type="dxa"/>
            </w:tcMar>
          </w:tcPr>
          <w:p w14:paraId="207B3168" w14:textId="333717F5" w:rsidR="00E32335" w:rsidRPr="00E32335" w:rsidRDefault="00A078F8" w:rsidP="00C41595">
            <w:pPr>
              <w:widowControl w:val="0"/>
              <w:jc w:val="center"/>
            </w:pPr>
            <w:r>
              <w:t>*</w:t>
            </w:r>
            <w:r w:rsidR="00E32335" w:rsidRPr="00E32335">
              <w:t>62</w:t>
            </w:r>
          </w:p>
          <w:p w14:paraId="312329BD" w14:textId="77777777" w:rsidR="00E32335" w:rsidRPr="00E32335" w:rsidRDefault="00E32335" w:rsidP="00C41595">
            <w:pPr>
              <w:widowControl w:val="0"/>
              <w:jc w:val="center"/>
            </w:pPr>
            <w:r w:rsidRPr="00E32335">
              <w:t>±29%</w:t>
            </w:r>
          </w:p>
        </w:tc>
        <w:tc>
          <w:tcPr>
            <w:tcW w:w="872"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2D051206" w14:textId="77777777" w:rsidR="00E32335" w:rsidRPr="00E32335" w:rsidRDefault="00E32335" w:rsidP="00C41595">
            <w:pPr>
              <w:widowControl w:val="0"/>
              <w:jc w:val="center"/>
            </w:pPr>
            <w:r w:rsidRPr="00E32335">
              <w:t>30</w:t>
            </w:r>
          </w:p>
          <w:p w14:paraId="36914C44" w14:textId="77777777" w:rsidR="00E32335" w:rsidRPr="00E32335" w:rsidRDefault="00E32335" w:rsidP="00C41595">
            <w:pPr>
              <w:widowControl w:val="0"/>
              <w:jc w:val="center"/>
            </w:pPr>
            <w:r w:rsidRPr="00E32335">
              <w:t>±22%</w:t>
            </w:r>
          </w:p>
        </w:tc>
        <w:tc>
          <w:tcPr>
            <w:tcW w:w="871" w:type="dxa"/>
            <w:tcBorders>
              <w:top w:val="single" w:sz="12" w:space="0" w:color="auto"/>
              <w:left w:val="single" w:sz="12" w:space="0" w:color="auto"/>
              <w:bottom w:val="single" w:sz="18" w:space="0" w:color="000000"/>
              <w:right w:val="single" w:sz="18" w:space="0" w:color="000000"/>
            </w:tcBorders>
            <w:shd w:val="clear" w:color="auto" w:fill="D9D9D9" w:themeFill="background1" w:themeFillShade="D9"/>
            <w:tcMar>
              <w:top w:w="100" w:type="dxa"/>
              <w:left w:w="100" w:type="dxa"/>
              <w:bottom w:w="100" w:type="dxa"/>
              <w:right w:w="100" w:type="dxa"/>
            </w:tcMar>
          </w:tcPr>
          <w:p w14:paraId="7F27AF9B" w14:textId="77777777" w:rsidR="00E32335" w:rsidRPr="00E32335" w:rsidRDefault="00E32335" w:rsidP="00C41595">
            <w:pPr>
              <w:widowControl w:val="0"/>
              <w:jc w:val="center"/>
            </w:pPr>
            <w:r w:rsidRPr="00E32335">
              <w:t>34</w:t>
            </w:r>
          </w:p>
          <w:p w14:paraId="3088C485" w14:textId="77777777" w:rsidR="00E32335" w:rsidRPr="00E32335" w:rsidRDefault="00E32335" w:rsidP="00C41595">
            <w:pPr>
              <w:widowControl w:val="0"/>
              <w:jc w:val="center"/>
            </w:pPr>
            <w:r w:rsidRPr="00E32335">
              <w:t>±28%</w:t>
            </w:r>
          </w:p>
        </w:tc>
        <w:tc>
          <w:tcPr>
            <w:tcW w:w="871"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09E7FBDC" w14:textId="77777777" w:rsidR="00E32335" w:rsidRPr="00E32335" w:rsidRDefault="00E32335" w:rsidP="00C41595">
            <w:pPr>
              <w:widowControl w:val="0"/>
              <w:jc w:val="center"/>
            </w:pPr>
            <w:r w:rsidRPr="00E32335">
              <w:t>38</w:t>
            </w:r>
          </w:p>
          <w:p w14:paraId="23B5DCB9" w14:textId="77777777" w:rsidR="00E32335" w:rsidRPr="00E32335" w:rsidRDefault="00E32335" w:rsidP="00C41595">
            <w:pPr>
              <w:widowControl w:val="0"/>
              <w:jc w:val="center"/>
            </w:pPr>
            <w:r w:rsidRPr="00E32335">
              <w:t>±37%</w:t>
            </w:r>
          </w:p>
        </w:tc>
        <w:tc>
          <w:tcPr>
            <w:tcW w:w="871" w:type="dxa"/>
            <w:tcBorders>
              <w:top w:val="single" w:sz="12" w:space="0" w:color="auto"/>
              <w:left w:val="single" w:sz="12" w:space="0" w:color="auto"/>
              <w:bottom w:val="single" w:sz="18" w:space="0" w:color="000000"/>
              <w:right w:val="single" w:sz="18" w:space="0" w:color="000000"/>
            </w:tcBorders>
            <w:shd w:val="clear" w:color="auto" w:fill="A6A6A6" w:themeFill="background1" w:themeFillShade="A6"/>
            <w:tcMar>
              <w:top w:w="100" w:type="dxa"/>
              <w:left w:w="100" w:type="dxa"/>
              <w:bottom w:w="100" w:type="dxa"/>
              <w:right w:w="100" w:type="dxa"/>
            </w:tcMar>
          </w:tcPr>
          <w:p w14:paraId="12E168B8" w14:textId="77777777" w:rsidR="00E32335" w:rsidRPr="00E32335" w:rsidRDefault="00E32335" w:rsidP="00C41595">
            <w:pPr>
              <w:widowControl w:val="0"/>
              <w:jc w:val="center"/>
            </w:pPr>
            <w:r w:rsidRPr="00E32335">
              <w:t>58</w:t>
            </w:r>
          </w:p>
          <w:p w14:paraId="6C7B2791" w14:textId="77777777" w:rsidR="00E32335" w:rsidRPr="00E32335" w:rsidRDefault="00E32335" w:rsidP="00C41595">
            <w:pPr>
              <w:widowControl w:val="0"/>
              <w:jc w:val="center"/>
            </w:pPr>
            <w:r w:rsidRPr="00E32335">
              <w:t>±41%</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4BA9E5E1" w14:textId="183B40A4" w:rsidR="00E32335" w:rsidRPr="00E32335" w:rsidRDefault="00A078F8" w:rsidP="00C41595">
            <w:pPr>
              <w:widowControl w:val="0"/>
              <w:jc w:val="center"/>
            </w:pPr>
            <w:r>
              <w:t>*</w:t>
            </w:r>
            <w:r w:rsidR="00E32335" w:rsidRPr="00E32335">
              <w:t>20</w:t>
            </w:r>
          </w:p>
          <w:p w14:paraId="4FE4BA7C" w14:textId="77777777" w:rsidR="00E32335" w:rsidRPr="00E32335" w:rsidRDefault="00E32335" w:rsidP="00C41595">
            <w:pPr>
              <w:widowControl w:val="0"/>
              <w:jc w:val="center"/>
            </w:pPr>
            <w:r w:rsidRPr="00E32335">
              <w:t>±16%</w:t>
            </w:r>
          </w:p>
        </w:tc>
        <w:tc>
          <w:tcPr>
            <w:tcW w:w="871" w:type="dxa"/>
            <w:tcBorders>
              <w:top w:val="single" w:sz="12" w:space="0" w:color="auto"/>
              <w:left w:val="single" w:sz="12" w:space="0" w:color="auto"/>
              <w:bottom w:val="single" w:sz="18" w:space="0" w:color="000000"/>
              <w:right w:val="single" w:sz="18" w:space="0" w:color="000000"/>
            </w:tcBorders>
            <w:shd w:val="clear" w:color="auto" w:fill="F7F7F7"/>
            <w:tcMar>
              <w:top w:w="100" w:type="dxa"/>
              <w:left w:w="100" w:type="dxa"/>
              <w:bottom w:w="100" w:type="dxa"/>
              <w:right w:w="100" w:type="dxa"/>
            </w:tcMar>
          </w:tcPr>
          <w:p w14:paraId="14D30768" w14:textId="342B8BB3" w:rsidR="00E32335" w:rsidRPr="00E32335" w:rsidRDefault="00A078F8" w:rsidP="00C41595">
            <w:pPr>
              <w:widowControl w:val="0"/>
              <w:jc w:val="center"/>
            </w:pPr>
            <w:r>
              <w:t>*</w:t>
            </w:r>
            <w:r w:rsidR="00E32335" w:rsidRPr="00E32335">
              <w:t>4</w:t>
            </w:r>
          </w:p>
          <w:p w14:paraId="7ECFEAE2" w14:textId="77777777" w:rsidR="00E32335" w:rsidRPr="00E32335" w:rsidRDefault="00E32335" w:rsidP="00C41595">
            <w:pPr>
              <w:widowControl w:val="0"/>
              <w:jc w:val="center"/>
            </w:pPr>
            <w:r w:rsidRPr="00E32335">
              <w:t>±13%</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0972D298" w14:textId="059B2DBE" w:rsidR="00E32335" w:rsidRPr="00E32335" w:rsidRDefault="00A078F8" w:rsidP="00C41595">
            <w:pPr>
              <w:widowControl w:val="0"/>
              <w:jc w:val="center"/>
            </w:pPr>
            <w:r>
              <w:t>*</w:t>
            </w:r>
            <w:r w:rsidR="00E32335" w:rsidRPr="00E32335">
              <w:t>29</w:t>
            </w:r>
          </w:p>
          <w:p w14:paraId="1505D9AD" w14:textId="77777777" w:rsidR="00E32335" w:rsidRPr="00E32335" w:rsidRDefault="00E32335" w:rsidP="00C41595">
            <w:pPr>
              <w:widowControl w:val="0"/>
              <w:jc w:val="center"/>
            </w:pPr>
            <w:r w:rsidRPr="00E32335">
              <w:t>±27%</w:t>
            </w:r>
          </w:p>
        </w:tc>
        <w:tc>
          <w:tcPr>
            <w:tcW w:w="871" w:type="dxa"/>
            <w:tcBorders>
              <w:top w:val="single" w:sz="12" w:space="0" w:color="auto"/>
              <w:left w:val="single" w:sz="12" w:space="0" w:color="auto"/>
              <w:bottom w:val="single" w:sz="18" w:space="0" w:color="000000"/>
              <w:right w:val="single" w:sz="18" w:space="0" w:color="000000"/>
            </w:tcBorders>
            <w:shd w:val="clear" w:color="auto" w:fill="BFBFBF" w:themeFill="background1" w:themeFillShade="BF"/>
            <w:tcMar>
              <w:top w:w="100" w:type="dxa"/>
              <w:left w:w="100" w:type="dxa"/>
              <w:bottom w:w="100" w:type="dxa"/>
              <w:right w:w="100" w:type="dxa"/>
            </w:tcMar>
          </w:tcPr>
          <w:p w14:paraId="1C7C8E21" w14:textId="2D369217" w:rsidR="00E32335" w:rsidRPr="00E32335" w:rsidRDefault="00A078F8" w:rsidP="00C41595">
            <w:pPr>
              <w:widowControl w:val="0"/>
              <w:jc w:val="center"/>
            </w:pPr>
            <w:r>
              <w:t>*</w:t>
            </w:r>
            <w:r w:rsidR="00E32335" w:rsidRPr="00E32335">
              <w:t>44</w:t>
            </w:r>
          </w:p>
          <w:p w14:paraId="71653804" w14:textId="77777777" w:rsidR="00E32335" w:rsidRPr="00E32335" w:rsidRDefault="00E32335" w:rsidP="00C41595">
            <w:pPr>
              <w:widowControl w:val="0"/>
              <w:jc w:val="center"/>
            </w:pPr>
            <w:r w:rsidRPr="00E32335">
              <w:t>±37%</w:t>
            </w:r>
          </w:p>
        </w:tc>
      </w:tr>
    </w:tbl>
    <w:p w14:paraId="4F221492" w14:textId="77777777" w:rsidR="00B85906" w:rsidRDefault="00B85906" w:rsidP="004F5095">
      <w:pPr>
        <w:suppressLineNumbers/>
        <w:spacing w:line="276" w:lineRule="auto"/>
        <w:rPr>
          <w:b/>
        </w:rPr>
      </w:pPr>
      <w:r>
        <w:rPr>
          <w:b/>
        </w:rPr>
        <w:br w:type="page"/>
      </w:r>
    </w:p>
    <w:p w14:paraId="3D07FEF7" w14:textId="49795797" w:rsidR="00D67C0F" w:rsidRDefault="002B18E0" w:rsidP="00D67C0F">
      <w:pPr>
        <w:spacing w:before="240" w:line="480" w:lineRule="auto"/>
      </w:pPr>
      <w:r>
        <w:rPr>
          <w:b/>
        </w:rPr>
        <w:lastRenderedPageBreak/>
        <w:t>Figure 1</w:t>
      </w:r>
      <w:r>
        <w:t xml:space="preserve">: Locations where </w:t>
      </w:r>
      <w:r>
        <w:rPr>
          <w:i/>
        </w:rPr>
        <w:t xml:space="preserve">O. </w:t>
      </w:r>
      <w:proofErr w:type="spellStart"/>
      <w:r>
        <w:rPr>
          <w:i/>
        </w:rPr>
        <w:t>lurida</w:t>
      </w:r>
      <w:proofErr w:type="spellEnd"/>
      <w:r>
        <w:t xml:space="preserve"> populations’ progenitors were collected (F, D, O), where oysters were housed prior to and during the experiment (C), and where offspring were deployed (F, P, S, I): </w:t>
      </w:r>
      <w:proofErr w:type="spellStart"/>
      <w:r>
        <w:t>Fidalgo</w:t>
      </w:r>
      <w:proofErr w:type="spellEnd"/>
      <w:r>
        <w:t xml:space="preserve"> Bay (F), Port Gamble Bay (P), </w:t>
      </w:r>
      <w:proofErr w:type="spellStart"/>
      <w:r>
        <w:t>Dabob</w:t>
      </w:r>
      <w:proofErr w:type="spellEnd"/>
      <w:r>
        <w:t xml:space="preserve"> Bay (D), Clam Bay (C), Skokomish River Delta (S), Case Inlet (I), Oyster Bay (O).</w:t>
      </w:r>
    </w:p>
    <w:p w14:paraId="15B4D862" w14:textId="2CC768C6" w:rsidR="002B18E0" w:rsidRDefault="002B18E0" w:rsidP="00D67C0F">
      <w:pPr>
        <w:spacing w:before="240" w:line="480" w:lineRule="auto"/>
      </w:pPr>
      <w:r>
        <w:rPr>
          <w:b/>
        </w:rPr>
        <w:t>Figure 2</w:t>
      </w:r>
      <w:r>
        <w:t xml:space="preserve">:  Experimental timeline. Four cohorts of adult </w:t>
      </w:r>
      <w:r>
        <w:rPr>
          <w:i/>
        </w:rPr>
        <w:t xml:space="preserve">O. </w:t>
      </w:r>
      <w:proofErr w:type="spellStart"/>
      <w:r>
        <w:rPr>
          <w:i/>
        </w:rPr>
        <w:t>lurida</w:t>
      </w:r>
      <w:proofErr w:type="spellEnd"/>
      <w:r>
        <w:t xml:space="preserve"> (F, D, O-1, O-2) were sequentially exposed to two winter temperatures (6.1±0.2°C, 10.2±0.5°C) then two pCO</w:t>
      </w:r>
      <w:r>
        <w:rPr>
          <w:vertAlign w:val="subscript"/>
        </w:rPr>
        <w:t>2</w:t>
      </w:r>
      <w:r>
        <w:t xml:space="preserve"> levels (841±85 µ</w:t>
      </w:r>
      <w:proofErr w:type="spellStart"/>
      <w:r>
        <w:t>atm</w:t>
      </w:r>
      <w:proofErr w:type="spellEnd"/>
      <w:r>
        <w:t>, 3045±488 µ</w:t>
      </w:r>
      <w:proofErr w:type="spellStart"/>
      <w:r>
        <w:t>atm</w:t>
      </w:r>
      <w:proofErr w:type="spellEnd"/>
      <w:r>
        <w:t>). They were returned to ambient pCO</w:t>
      </w:r>
      <w:r>
        <w:rPr>
          <w:vertAlign w:val="subscript"/>
        </w:rPr>
        <w:t>2</w:t>
      </w:r>
      <w:r>
        <w:t xml:space="preserve"> conditions to volitionally spawn. Larvae were collected and reared by cohort x temperature x pCO</w:t>
      </w:r>
      <w:r>
        <w:rPr>
          <w:vertAlign w:val="subscript"/>
        </w:rPr>
        <w:t>2</w:t>
      </w:r>
      <w:r>
        <w:t>. Juveniles (~1 year) from 6°C-Ambient pCO</w:t>
      </w:r>
      <w:r>
        <w:rPr>
          <w:vertAlign w:val="subscript"/>
        </w:rPr>
        <w:t xml:space="preserve">2 </w:t>
      </w:r>
      <w:r>
        <w:t>and 6°C-Low pCO</w:t>
      </w:r>
      <w:r>
        <w:rPr>
          <w:vertAlign w:val="subscript"/>
        </w:rPr>
        <w:t>2</w:t>
      </w:r>
      <w:r>
        <w:t xml:space="preserve"> adults were deployed in 4 bays in Puget Sound. </w:t>
      </w:r>
    </w:p>
    <w:p w14:paraId="65CA28D7" w14:textId="7136BF08" w:rsidR="00D67C0F" w:rsidRDefault="002B18E0" w:rsidP="00D67C0F">
      <w:pPr>
        <w:spacing w:before="240" w:line="480" w:lineRule="auto"/>
      </w:pPr>
      <w:r>
        <w:rPr>
          <w:b/>
        </w:rPr>
        <w:t>Figure 3:</w:t>
      </w:r>
      <w:r>
        <w:t xml:space="preserve"> Examples of </w:t>
      </w:r>
      <w:proofErr w:type="spellStart"/>
      <w:r>
        <w:rPr>
          <w:i/>
        </w:rPr>
        <w:t>Ostrea</w:t>
      </w:r>
      <w:proofErr w:type="spellEnd"/>
      <w:r>
        <w:rPr>
          <w:i/>
        </w:rPr>
        <w:t xml:space="preserve"> </w:t>
      </w:r>
      <w:proofErr w:type="spellStart"/>
      <w:r>
        <w:rPr>
          <w:i/>
        </w:rPr>
        <w:t>lurida</w:t>
      </w:r>
      <w:proofErr w:type="spellEnd"/>
      <w:r>
        <w:t xml:space="preserve"> gonad stage designations. Stage 0 (no activity/sex differentiation); Stage 1 (early gametogenesis); Stage 2 (advanced gametogenesis); Stage 3 (late gametogenesis / ripe); Stage 4 (spawned and/or resorbing).</w:t>
      </w:r>
    </w:p>
    <w:p w14:paraId="29247DCE" w14:textId="7B619EA0" w:rsidR="00D67C0F" w:rsidRDefault="002B18E0" w:rsidP="00D67C0F">
      <w:pPr>
        <w:spacing w:before="240" w:line="480" w:lineRule="auto"/>
      </w:pPr>
      <w:r>
        <w:rPr>
          <w:b/>
        </w:rPr>
        <w:t>Figure 4</w:t>
      </w:r>
      <w:r>
        <w:t>: Gonad developmental stages for male and female gametes,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ins w:id="305" w:author="Laura H Spencer" w:date="2019-09-22T15:28:00Z">
        <w:r w:rsidR="008A60BF">
          <w:t xml:space="preserve">, which </w:t>
        </w:r>
      </w:ins>
      <w:del w:id="306" w:author="Laura H Spencer" w:date="2019-09-22T15:28:00Z">
        <w:r w:rsidDel="008A60BF">
          <w:delText>.</w:delText>
        </w:r>
      </w:del>
      <w:ins w:id="307" w:author="Laura H Spencer" w:date="2019-09-22T15:21:00Z">
        <w:r w:rsidR="008A60BF">
          <w:t>indicates</w:t>
        </w:r>
      </w:ins>
      <w:ins w:id="308" w:author="Laura H Spencer" w:date="2019-09-22T15:20:00Z">
        <w:r w:rsidR="008A60BF">
          <w:t xml:space="preserve"> that</w:t>
        </w:r>
      </w:ins>
      <w:ins w:id="309" w:author="Laura H Spencer" w:date="2019-09-22T15:24:00Z">
        <w:r w:rsidR="008A60BF">
          <w:t xml:space="preserve"> </w:t>
        </w:r>
      </w:ins>
      <w:ins w:id="310" w:author="Laura H Spencer" w:date="2019-09-22T15:26:00Z">
        <w:r w:rsidR="008A60BF">
          <w:t>sperm</w:t>
        </w:r>
      </w:ins>
      <w:ins w:id="311" w:author="Laura H Spencer" w:date="2019-09-22T15:27:00Z">
        <w:r w:rsidR="008A60BF">
          <w:t xml:space="preserve"> </w:t>
        </w:r>
      </w:ins>
      <w:ins w:id="312" w:author="Laura H Spencer" w:date="2019-09-22T15:24:00Z">
        <w:r w:rsidR="008A60BF">
          <w:t xml:space="preserve">development </w:t>
        </w:r>
      </w:ins>
      <w:ins w:id="313" w:author="Laura H Spencer" w:date="2019-09-22T15:26:00Z">
        <w:r w:rsidR="008A60BF">
          <w:t>is</w:t>
        </w:r>
      </w:ins>
      <w:ins w:id="314" w:author="Laura H Spencer" w:date="2019-09-22T15:24:00Z">
        <w:r w:rsidR="008A60BF">
          <w:t xml:space="preserve"> influenced by</w:t>
        </w:r>
      </w:ins>
      <w:ins w:id="315" w:author="Laura H Spencer" w:date="2019-09-22T15:20:00Z">
        <w:r w:rsidR="008A60BF">
          <w:t xml:space="preserve"> elevated</w:t>
        </w:r>
        <w:r w:rsidR="008A60BF" w:rsidRPr="00C82D8C">
          <w:t xml:space="preserve"> winter </w:t>
        </w:r>
      </w:ins>
      <w:ins w:id="316" w:author="Laura H Spencer" w:date="2019-09-22T15:26:00Z">
        <w:r w:rsidR="008A60BF">
          <w:t>temperature</w:t>
        </w:r>
      </w:ins>
      <w:ins w:id="317" w:author="Laura H Spencer" w:date="2019-09-22T15:24:00Z">
        <w:r w:rsidR="008A60BF">
          <w:t xml:space="preserve"> (more advanced)</w:t>
        </w:r>
      </w:ins>
      <w:ins w:id="318" w:author="Laura H Spencer" w:date="2019-09-22T15:26:00Z">
        <w:r w:rsidR="008A60BF">
          <w:t xml:space="preserve"> and</w:t>
        </w:r>
      </w:ins>
      <w:ins w:id="319" w:author="Laura H Spencer" w:date="2019-09-22T15:24:00Z">
        <w:r w:rsidR="008A60BF">
          <w:t xml:space="preserve"> </w:t>
        </w:r>
      </w:ins>
      <w:ins w:id="320" w:author="Laura H Spencer" w:date="2019-09-22T15:25:00Z">
        <w:r w:rsidR="008A60BF">
          <w:t>h</w:t>
        </w:r>
      </w:ins>
      <w:ins w:id="321" w:author="Laura H Spencer" w:date="2019-09-22T15:24:00Z">
        <w:r w:rsidR="008A60BF">
          <w:t xml:space="preserve">igh </w:t>
        </w:r>
      </w:ins>
      <w:ins w:id="322" w:author="Laura H Spencer" w:date="2019-09-22T15:25:00Z">
        <w:r w:rsidR="008A60BF">
          <w:t>pCO</w:t>
        </w:r>
        <w:r w:rsidR="008A60BF">
          <w:rPr>
            <w:vertAlign w:val="subscript"/>
          </w:rPr>
          <w:t>2</w:t>
        </w:r>
        <w:r w:rsidR="008A60BF">
          <w:t xml:space="preserve"> (less advanced, 10°C treatment only), </w:t>
        </w:r>
      </w:ins>
      <w:ins w:id="323" w:author="Laura H Spencer" w:date="2019-09-22T15:21:00Z">
        <w:r w:rsidR="008A60BF">
          <w:t>but does not affect</w:t>
        </w:r>
      </w:ins>
      <w:ins w:id="324" w:author="Laura H Spencer" w:date="2019-09-22T15:27:00Z">
        <w:r w:rsidR="008A60BF">
          <w:t xml:space="preserve"> ova</w:t>
        </w:r>
      </w:ins>
      <w:ins w:id="325" w:author="Laura H Spencer" w:date="2019-09-22T15:21:00Z">
        <w:r w:rsidR="008A60BF">
          <w:t xml:space="preserve">. </w:t>
        </w:r>
      </w:ins>
      <w:del w:id="326" w:author="Laura H Spencer" w:date="2019-09-22T15:19:00Z">
        <w:r w:rsidDel="00C82D8C">
          <w:delText xml:space="preserve"> </w:delText>
        </w:r>
      </w:del>
      <w:r>
        <w:t>All oysters were assigned both male &amp; female stages; if no oocytes were present, for example, that oyster was designated as female stage 0.</w:t>
      </w:r>
      <w:ins w:id="327" w:author="Laura H Spencer" w:date="2019-09-22T15:20:00Z">
        <w:r w:rsidR="008A60BF">
          <w:t xml:space="preserve"> </w:t>
        </w:r>
      </w:ins>
    </w:p>
    <w:p w14:paraId="0C8CD61D" w14:textId="3464D271" w:rsidR="00D67C0F" w:rsidRDefault="002B18E0" w:rsidP="00D67C0F">
      <w:pPr>
        <w:spacing w:before="240" w:line="480" w:lineRule="auto"/>
      </w:pPr>
      <w:r>
        <w:rPr>
          <w:b/>
        </w:rPr>
        <w:t>Figure 5</w:t>
      </w:r>
      <w:r>
        <w:t>: Gonad sex, after 60-days in temperature treatments but before pCO</w:t>
      </w:r>
      <w:r>
        <w:rPr>
          <w:vertAlign w:val="subscript"/>
        </w:rPr>
        <w:t>2</w:t>
      </w:r>
      <w:r>
        <w:t xml:space="preserve"> treatments (“Pre”, n=54) and after 52 days in high pCO</w:t>
      </w:r>
      <w:r>
        <w:rPr>
          <w:vertAlign w:val="subscript"/>
        </w:rPr>
        <w:t>2</w:t>
      </w:r>
      <w:r>
        <w:t xml:space="preserve"> (3045±488 µ</w:t>
      </w:r>
      <w:proofErr w:type="spellStart"/>
      <w:r>
        <w:t>atm</w:t>
      </w:r>
      <w:proofErr w:type="spellEnd"/>
      <w:r>
        <w:t>, n=39) and ambient pCO</w:t>
      </w:r>
      <w:r>
        <w:rPr>
          <w:vertAlign w:val="subscript"/>
        </w:rPr>
        <w:t>2</w:t>
      </w:r>
      <w:r>
        <w:t xml:space="preserve"> (841±85 µ</w:t>
      </w:r>
      <w:proofErr w:type="spellStart"/>
      <w:r>
        <w:t>atm</w:t>
      </w:r>
      <w:proofErr w:type="spellEnd"/>
      <w:r>
        <w:t>, n=39).</w:t>
      </w:r>
      <w:ins w:id="328" w:author="Laura H Spencer" w:date="2019-09-22T15:28:00Z">
        <w:r w:rsidR="008A60BF">
          <w:t xml:space="preserve"> Winter conditions did not significantly influence go</w:t>
        </w:r>
      </w:ins>
      <w:ins w:id="329" w:author="Laura H Spencer" w:date="2019-09-22T15:29:00Z">
        <w:r w:rsidR="008A60BF">
          <w:t xml:space="preserve">nad sex ratios.  </w:t>
        </w:r>
      </w:ins>
    </w:p>
    <w:p w14:paraId="1E3A4AA0" w14:textId="187740B9" w:rsidR="002B18E0" w:rsidRPr="002B18E0" w:rsidRDefault="002B18E0" w:rsidP="00D67C0F">
      <w:pPr>
        <w:spacing w:before="240" w:line="480" w:lineRule="auto"/>
      </w:pPr>
      <w:r>
        <w:rPr>
          <w:b/>
        </w:rPr>
        <w:lastRenderedPageBreak/>
        <w:t>Figure 6:</w:t>
      </w:r>
      <w:r>
        <w:t xml:space="preserve"> Cumulative larvae released over 90 days of continuous volitional spawning under hatchery conditions. Each of the four panels represent a cohort, and lines are color coded by winter temperature and pCO</w:t>
      </w:r>
      <w:r>
        <w:rPr>
          <w:vertAlign w:val="subscript"/>
        </w:rPr>
        <w:t>2</w:t>
      </w:r>
      <w:r>
        <w:t xml:space="preserve"> treatments, where ambient pCO</w:t>
      </w:r>
      <w:r>
        <w:rPr>
          <w:vertAlign w:val="subscript"/>
        </w:rPr>
        <w:t>2</w:t>
      </w:r>
      <w:r>
        <w:t xml:space="preserve"> = 841 µ</w:t>
      </w:r>
      <w:proofErr w:type="spellStart"/>
      <w:r>
        <w:t>atm</w:t>
      </w:r>
      <w:proofErr w:type="spellEnd"/>
      <w:r>
        <w:t xml:space="preserve"> (7.8 pH), and high pCO</w:t>
      </w:r>
      <w:r>
        <w:rPr>
          <w:vertAlign w:val="subscript"/>
        </w:rPr>
        <w:t>2</w:t>
      </w:r>
      <w:r>
        <w:t xml:space="preserve"> = 3045 µ</w:t>
      </w:r>
      <w:proofErr w:type="spellStart"/>
      <w:r>
        <w:t>atm</w:t>
      </w:r>
      <w:proofErr w:type="spellEnd"/>
      <w:r>
        <w:t xml:space="preserve"> (7.31). Reproductive conditioning and spawning occurred at 18°C, in ambient pCO</w:t>
      </w:r>
      <w:r>
        <w:rPr>
          <w:vertAlign w:val="subscript"/>
        </w:rPr>
        <w:t>2</w:t>
      </w:r>
      <w:r>
        <w:t>, and with live algae at a density of 66,000 ± 12,000 cells/</w:t>
      </w:r>
      <w:proofErr w:type="spellStart"/>
      <w:r>
        <w:t>mL.</w:t>
      </w:r>
      <w:proofErr w:type="spellEnd"/>
      <w:r>
        <w:t xml:space="preserve"> </w:t>
      </w:r>
    </w:p>
    <w:p w14:paraId="19CC4E07" w14:textId="543E3D20" w:rsidR="00D67C0F" w:rsidRDefault="002B18E0" w:rsidP="00D67C0F">
      <w:pPr>
        <w:spacing w:before="240" w:line="480" w:lineRule="auto"/>
      </w:pPr>
      <w:r>
        <w:rPr>
          <w:b/>
        </w:rPr>
        <w:t xml:space="preserve">Figure 7: </w:t>
      </w:r>
      <w:r>
        <w:t>Left: mean larvae released per day, normalized by</w:t>
      </w:r>
      <w:r w:rsidRPr="009A6F58">
        <w:t xml:space="preserve"> </w:t>
      </w:r>
      <w:r>
        <w:t>number of oysters * average oyster height (cm). Daily production was higher in 10°C than 6°C, but only in oysters exposed to ambient pCO</w:t>
      </w:r>
      <w:r>
        <w:rPr>
          <w:vertAlign w:val="subscript"/>
        </w:rPr>
        <w:t>2</w:t>
      </w:r>
      <w:r>
        <w:t>. Right: number of spawning days until larval release peaked; peak release occurred earlier in 10°C treated oysters. Letters (a, ab, b) indicate differences among treatments. Boxes contain values lying within the interquartile range (IQR), with medians indicated by lines in the middle of boxes. Whiskers extend to the largest value no greater than 1.5*IQR.</w:t>
      </w:r>
    </w:p>
    <w:p w14:paraId="1999E032" w14:textId="577306CA" w:rsidR="00D67C0F" w:rsidRDefault="00D67C0F" w:rsidP="00D67C0F">
      <w:pPr>
        <w:spacing w:before="240" w:line="480" w:lineRule="auto"/>
      </w:pPr>
      <w:r>
        <w:rPr>
          <w:b/>
        </w:rPr>
        <w:t>Figure 8:</w:t>
      </w:r>
      <w:r>
        <w:t xml:space="preserve"> Percent survival of juvenile offspring in the field. The four panels each represent survival in one bay (</w:t>
      </w:r>
      <w:proofErr w:type="spellStart"/>
      <w:r>
        <w:t>Fidalgo</w:t>
      </w:r>
      <w:proofErr w:type="spellEnd"/>
      <w:r>
        <w:t xml:space="preserve"> Bay, Port Gamble Bay, Skokomish River Delta, Case Inlet). Within each panel, boxplots are separated by parental pCO</w:t>
      </w:r>
      <w:r>
        <w:rPr>
          <w:vertAlign w:val="subscript"/>
        </w:rPr>
        <w:t>2</w:t>
      </w:r>
      <w:r>
        <w:t xml:space="preserve"> exposure (Ambient=841 µ</w:t>
      </w:r>
      <w:proofErr w:type="spellStart"/>
      <w:r>
        <w:t>atm</w:t>
      </w:r>
      <w:proofErr w:type="spellEnd"/>
      <w:r>
        <w:t>, High=3045 µ</w:t>
      </w:r>
      <w:proofErr w:type="spellStart"/>
      <w:r>
        <w:t>atm</w:t>
      </w:r>
      <w:proofErr w:type="spellEnd"/>
      <w:r>
        <w:t>). Points indicate % survival in each deployment pouch, and symbols indicate cohort (</w:t>
      </w:r>
      <w:proofErr w:type="spellStart"/>
      <w:r>
        <w:t>Fidalgo</w:t>
      </w:r>
      <w:proofErr w:type="spellEnd"/>
      <w:r>
        <w:t xml:space="preserve"> Bay, </w:t>
      </w:r>
      <w:proofErr w:type="spellStart"/>
      <w:r>
        <w:t>Dabob</w:t>
      </w:r>
      <w:proofErr w:type="spellEnd"/>
      <w:r>
        <w:t xml:space="preserve"> Bay, Oyster Bay Cohort 1, and Oyster Bay Cohort 2). Letters (a, b) indicate survival differences among parental pCO</w:t>
      </w:r>
      <w:r>
        <w:rPr>
          <w:vertAlign w:val="subscript"/>
        </w:rPr>
        <w:t xml:space="preserve">2 </w:t>
      </w:r>
      <w:r>
        <w:t>exposure within each bay. Boxes contain values lying within the interquartile range (IQR), with median survival indicated by lines in the middle of boxes. Whiskers extend to the largest value no greater than 1.5*IQR.</w:t>
      </w:r>
    </w:p>
    <w:p w14:paraId="779F2E54" w14:textId="77777777" w:rsidR="002B18E0" w:rsidRDefault="002B18E0" w:rsidP="002B18E0">
      <w:pPr>
        <w:suppressLineNumbers/>
        <w:rPr>
          <w:b/>
        </w:rPr>
      </w:pPr>
      <w:r>
        <w:rPr>
          <w:b/>
        </w:rPr>
        <w:br w:type="page"/>
      </w:r>
    </w:p>
    <w:p w14:paraId="4EB166A6" w14:textId="379E21D7" w:rsidR="002B18E0" w:rsidRDefault="002B18E0" w:rsidP="002B18E0">
      <w:pPr>
        <w:jc w:val="center"/>
        <w:rPr>
          <w:b/>
        </w:rPr>
      </w:pPr>
      <w:r w:rsidRPr="002B18E0">
        <w:rPr>
          <w:b/>
        </w:rPr>
        <w:lastRenderedPageBreak/>
        <w:t>Figure 1</w:t>
      </w:r>
    </w:p>
    <w:p w14:paraId="48850B7F" w14:textId="77777777" w:rsidR="002B18E0" w:rsidRDefault="002B18E0" w:rsidP="002B18E0">
      <w:pPr>
        <w:suppressLineNumbers/>
        <w:jc w:val="center"/>
        <w:rPr>
          <w:b/>
        </w:rPr>
      </w:pPr>
    </w:p>
    <w:p w14:paraId="3FF8C20D" w14:textId="0202DB72" w:rsidR="002B18E0" w:rsidRPr="002B18E0" w:rsidRDefault="002B18E0" w:rsidP="002B18E0">
      <w:pPr>
        <w:suppressLineNumbers/>
        <w:jc w:val="center"/>
      </w:pPr>
      <w:r w:rsidRPr="002B18E0">
        <w:rPr>
          <w:noProof/>
        </w:rPr>
        <w:drawing>
          <wp:anchor distT="57150" distB="57150" distL="57150" distR="57150" simplePos="0" relativeHeight="251659264" behindDoc="0" locked="0" layoutInCell="1" hidden="0" allowOverlap="1" wp14:anchorId="06F81A60" wp14:editId="69C4232E">
            <wp:simplePos x="0" y="0"/>
            <wp:positionH relativeFrom="column">
              <wp:posOffset>1692275</wp:posOffset>
            </wp:positionH>
            <wp:positionV relativeFrom="paragraph">
              <wp:posOffset>158115</wp:posOffset>
            </wp:positionV>
            <wp:extent cx="2576195" cy="4474210"/>
            <wp:effectExtent l="0" t="0" r="0" b="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2"/>
                    <a:srcRect l="1757" r="1757"/>
                    <a:stretch>
                      <a:fillRect/>
                    </a:stretch>
                  </pic:blipFill>
                  <pic:spPr>
                    <a:xfrm>
                      <a:off x="0" y="0"/>
                      <a:ext cx="2576195" cy="4474210"/>
                    </a:xfrm>
                    <a:prstGeom prst="rect">
                      <a:avLst/>
                    </a:prstGeom>
                    <a:ln/>
                  </pic:spPr>
                </pic:pic>
              </a:graphicData>
            </a:graphic>
          </wp:anchor>
        </w:drawing>
      </w:r>
    </w:p>
    <w:p w14:paraId="41FB8C7C" w14:textId="23E0FC30" w:rsidR="002B18E0" w:rsidRPr="002B18E0" w:rsidRDefault="002B18E0" w:rsidP="002B18E0">
      <w:pPr>
        <w:suppressLineNumbers/>
        <w:jc w:val="center"/>
      </w:pPr>
    </w:p>
    <w:p w14:paraId="1766482D" w14:textId="49EBA5A9" w:rsidR="002B18E0" w:rsidRPr="002B18E0" w:rsidRDefault="002B18E0" w:rsidP="002B18E0">
      <w:pPr>
        <w:suppressLineNumbers/>
        <w:jc w:val="center"/>
      </w:pPr>
    </w:p>
    <w:p w14:paraId="703F30E3" w14:textId="43437544" w:rsidR="002B18E0" w:rsidRPr="002B18E0" w:rsidRDefault="002B18E0" w:rsidP="002B18E0">
      <w:pPr>
        <w:suppressLineNumbers/>
        <w:jc w:val="center"/>
      </w:pPr>
    </w:p>
    <w:p w14:paraId="0DF694D6" w14:textId="47B89522" w:rsidR="002B18E0" w:rsidRPr="002B18E0" w:rsidRDefault="002B18E0" w:rsidP="002B18E0">
      <w:pPr>
        <w:suppressLineNumbers/>
        <w:jc w:val="center"/>
      </w:pPr>
    </w:p>
    <w:p w14:paraId="0F3E0675" w14:textId="598A6675" w:rsidR="002B18E0" w:rsidRPr="002B18E0" w:rsidRDefault="002B18E0" w:rsidP="002B18E0">
      <w:pPr>
        <w:suppressLineNumbers/>
        <w:jc w:val="center"/>
      </w:pPr>
    </w:p>
    <w:p w14:paraId="2D8979EF" w14:textId="0E17A117" w:rsidR="002B18E0" w:rsidRPr="002B18E0" w:rsidRDefault="002B18E0" w:rsidP="002B18E0">
      <w:pPr>
        <w:suppressLineNumbers/>
        <w:jc w:val="center"/>
      </w:pPr>
    </w:p>
    <w:p w14:paraId="3B8BABF9" w14:textId="78514745" w:rsidR="002B18E0" w:rsidRPr="002B18E0" w:rsidRDefault="002B18E0" w:rsidP="002B18E0">
      <w:pPr>
        <w:suppressLineNumbers/>
        <w:jc w:val="center"/>
      </w:pPr>
    </w:p>
    <w:p w14:paraId="61281DC5" w14:textId="5B0B0A92" w:rsidR="002B18E0" w:rsidRPr="002B18E0" w:rsidRDefault="002B18E0" w:rsidP="002B18E0">
      <w:pPr>
        <w:suppressLineNumbers/>
        <w:jc w:val="center"/>
      </w:pPr>
    </w:p>
    <w:p w14:paraId="51A1747B" w14:textId="39FE6CAC" w:rsidR="002B18E0" w:rsidRPr="002B18E0" w:rsidRDefault="002B18E0" w:rsidP="002B18E0">
      <w:pPr>
        <w:suppressLineNumbers/>
        <w:jc w:val="center"/>
      </w:pPr>
    </w:p>
    <w:p w14:paraId="709BE217" w14:textId="273D83DE" w:rsidR="002B18E0" w:rsidRPr="002B18E0" w:rsidRDefault="002B18E0" w:rsidP="002B18E0">
      <w:pPr>
        <w:suppressLineNumbers/>
        <w:jc w:val="center"/>
      </w:pPr>
    </w:p>
    <w:p w14:paraId="7DF8AAB2" w14:textId="47B960B4" w:rsidR="002B18E0" w:rsidRPr="002B18E0" w:rsidRDefault="002B18E0" w:rsidP="002B18E0">
      <w:pPr>
        <w:suppressLineNumbers/>
        <w:jc w:val="center"/>
      </w:pPr>
    </w:p>
    <w:p w14:paraId="2DBFC4EA" w14:textId="30F21196" w:rsidR="002B18E0" w:rsidRPr="002B18E0" w:rsidRDefault="002B18E0" w:rsidP="002B18E0">
      <w:pPr>
        <w:suppressLineNumbers/>
        <w:jc w:val="center"/>
      </w:pPr>
    </w:p>
    <w:p w14:paraId="51997365" w14:textId="06ECC39C" w:rsidR="002B18E0" w:rsidRPr="002B18E0" w:rsidRDefault="002B18E0" w:rsidP="002B18E0">
      <w:pPr>
        <w:suppressLineNumbers/>
        <w:jc w:val="center"/>
      </w:pPr>
    </w:p>
    <w:p w14:paraId="4A4B53BF" w14:textId="7577F3DD" w:rsidR="002B18E0" w:rsidRDefault="002B18E0" w:rsidP="002B18E0">
      <w:pPr>
        <w:suppressLineNumbers/>
      </w:pPr>
      <w:r>
        <w:br w:type="page"/>
      </w:r>
    </w:p>
    <w:p w14:paraId="674C48C7" w14:textId="1AB19A86" w:rsidR="002B18E0" w:rsidRDefault="002B18E0" w:rsidP="002B18E0">
      <w:pPr>
        <w:jc w:val="center"/>
        <w:rPr>
          <w:b/>
        </w:rPr>
      </w:pPr>
      <w:r w:rsidRPr="002B18E0">
        <w:rPr>
          <w:b/>
        </w:rPr>
        <w:lastRenderedPageBreak/>
        <w:t>Figure 2</w:t>
      </w:r>
    </w:p>
    <w:p w14:paraId="7F599D29" w14:textId="1AA66302" w:rsidR="002B18E0" w:rsidRPr="002B18E0" w:rsidRDefault="002B18E0" w:rsidP="002B18E0">
      <w:pPr>
        <w:suppressLineNumbers/>
        <w:jc w:val="center"/>
        <w:rPr>
          <w:b/>
        </w:rPr>
      </w:pPr>
      <w:r>
        <w:rPr>
          <w:b/>
          <w:noProof/>
        </w:rPr>
        <w:drawing>
          <wp:anchor distT="0" distB="0" distL="114300" distR="114300" simplePos="0" relativeHeight="251661312" behindDoc="0" locked="0" layoutInCell="1" allowOverlap="1" wp14:anchorId="29C81624" wp14:editId="7A93C59D">
            <wp:simplePos x="0" y="0"/>
            <wp:positionH relativeFrom="column">
              <wp:posOffset>0</wp:posOffset>
            </wp:positionH>
            <wp:positionV relativeFrom="paragraph">
              <wp:posOffset>351128</wp:posOffset>
            </wp:positionV>
            <wp:extent cx="5943600" cy="259969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3">
                      <a:extLst>
                        <a:ext uri="{28A0092B-C50C-407E-A947-70E740481C1C}">
                          <a14:useLocalDpi xmlns:a14="http://schemas.microsoft.com/office/drawing/2010/main" val="0"/>
                        </a:ext>
                      </a:extLst>
                    </a:blip>
                    <a:srcRect t="2189" b="-2189"/>
                    <a:stretch>
                      <a:fillRect/>
                    </a:stretch>
                  </pic:blipFill>
                  <pic:spPr>
                    <a:xfrm>
                      <a:off x="0" y="0"/>
                      <a:ext cx="5943600" cy="2599690"/>
                    </a:xfrm>
                    <a:prstGeom prst="rect">
                      <a:avLst/>
                    </a:prstGeom>
                    <a:ln/>
                  </pic:spPr>
                </pic:pic>
              </a:graphicData>
            </a:graphic>
            <wp14:sizeRelH relativeFrom="page">
              <wp14:pctWidth>0</wp14:pctWidth>
            </wp14:sizeRelH>
            <wp14:sizeRelV relativeFrom="page">
              <wp14:pctHeight>0</wp14:pctHeight>
            </wp14:sizeRelV>
          </wp:anchor>
        </w:drawing>
      </w:r>
    </w:p>
    <w:p w14:paraId="10C6ECF8" w14:textId="77777777" w:rsidR="00C82D8C" w:rsidRDefault="00C82D8C" w:rsidP="00C82D8C">
      <w:pPr>
        <w:suppressLineNumbers/>
        <w:spacing w:line="480" w:lineRule="auto"/>
        <w:jc w:val="center"/>
        <w:rPr>
          <w:ins w:id="330" w:author="Laura H Spencer" w:date="2019-09-22T15:18:00Z"/>
          <w:b/>
        </w:rPr>
      </w:pPr>
      <w:ins w:id="331" w:author="Laura H Spencer" w:date="2019-09-22T15:18:00Z">
        <w:r>
          <w:rPr>
            <w:b/>
          </w:rPr>
          <w:br w:type="page"/>
        </w:r>
      </w:ins>
    </w:p>
    <w:p w14:paraId="6578A0ED" w14:textId="4C170D3E" w:rsidR="002B18E0" w:rsidRDefault="00C82D8C" w:rsidP="00D67C0F">
      <w:pPr>
        <w:spacing w:line="480" w:lineRule="auto"/>
        <w:jc w:val="center"/>
        <w:rPr>
          <w:b/>
        </w:rPr>
      </w:pPr>
      <w:commentRangeStart w:id="332"/>
      <w:ins w:id="333" w:author="Laura H Spencer" w:date="2019-09-22T15:18:00Z">
        <w:r>
          <w:rPr>
            <w:b/>
            <w:noProof/>
            <w:sz w:val="20"/>
            <w:szCs w:val="20"/>
          </w:rPr>
          <w:lastRenderedPageBreak/>
          <w:drawing>
            <wp:anchor distT="0" distB="0" distL="114300" distR="114300" simplePos="0" relativeHeight="251665408" behindDoc="0" locked="0" layoutInCell="1" allowOverlap="1" wp14:anchorId="6F7F334B" wp14:editId="18AE36F6">
              <wp:simplePos x="0" y="0"/>
              <wp:positionH relativeFrom="column">
                <wp:posOffset>1028700</wp:posOffset>
              </wp:positionH>
              <wp:positionV relativeFrom="paragraph">
                <wp:posOffset>387985</wp:posOffset>
              </wp:positionV>
              <wp:extent cx="3795395" cy="6704330"/>
              <wp:effectExtent l="0" t="0" r="1905" b="1270"/>
              <wp:wrapTopAndBottom/>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4">
                        <a:extLst>
                          <a:ext uri="{28A0092B-C50C-407E-A947-70E740481C1C}">
                            <a14:useLocalDpi xmlns:a14="http://schemas.microsoft.com/office/drawing/2010/main" val="0"/>
                          </a:ext>
                        </a:extLst>
                      </a:blip>
                      <a:srcRect l="108" r="108"/>
                      <a:stretch>
                        <a:fillRect/>
                      </a:stretch>
                    </pic:blipFill>
                    <pic:spPr>
                      <a:xfrm>
                        <a:off x="0" y="0"/>
                        <a:ext cx="3795395" cy="6704330"/>
                      </a:xfrm>
                      <a:prstGeom prst="rect">
                        <a:avLst/>
                      </a:prstGeom>
                      <a:ln/>
                    </pic:spPr>
                  </pic:pic>
                </a:graphicData>
              </a:graphic>
              <wp14:sizeRelH relativeFrom="page">
                <wp14:pctWidth>0</wp14:pctWidth>
              </wp14:sizeRelH>
              <wp14:sizeRelV relativeFrom="page">
                <wp14:pctHeight>0</wp14:pctHeight>
              </wp14:sizeRelV>
            </wp:anchor>
          </w:drawing>
        </w:r>
      </w:ins>
      <w:r w:rsidR="002B18E0" w:rsidRPr="002B18E0">
        <w:rPr>
          <w:b/>
        </w:rPr>
        <w:t>Figure 3</w:t>
      </w:r>
      <w:commentRangeEnd w:id="332"/>
      <w:r w:rsidR="000C3921">
        <w:rPr>
          <w:rStyle w:val="CommentReference"/>
          <w:rFonts w:ascii="Arial" w:eastAsia="Arial" w:hAnsi="Arial" w:cs="Arial"/>
          <w:lang w:val="en"/>
        </w:rPr>
        <w:commentReference w:id="332"/>
      </w:r>
    </w:p>
    <w:p w14:paraId="5184C456" w14:textId="48B4686E" w:rsidR="002B18E0" w:rsidRPr="002B18E0" w:rsidRDefault="002B18E0" w:rsidP="002B18E0">
      <w:pPr>
        <w:suppressLineNumbers/>
        <w:spacing w:line="480" w:lineRule="auto"/>
        <w:ind w:firstLine="720"/>
        <w:jc w:val="center"/>
        <w:rPr>
          <w:b/>
        </w:rPr>
      </w:pPr>
    </w:p>
    <w:p w14:paraId="4829C3DD" w14:textId="77777777" w:rsidR="002B18E0" w:rsidRDefault="002B18E0" w:rsidP="002B18E0">
      <w:pPr>
        <w:suppressLineNumbers/>
        <w:rPr>
          <w:b/>
        </w:rPr>
      </w:pPr>
      <w:r>
        <w:rPr>
          <w:b/>
        </w:rPr>
        <w:br w:type="page"/>
      </w:r>
    </w:p>
    <w:p w14:paraId="5FC2850E" w14:textId="1093BFDC" w:rsidR="002B18E0" w:rsidRDefault="002B18E0" w:rsidP="00D67C0F">
      <w:pPr>
        <w:spacing w:after="240" w:line="480" w:lineRule="auto"/>
        <w:jc w:val="center"/>
        <w:rPr>
          <w:b/>
          <w:sz w:val="20"/>
          <w:szCs w:val="20"/>
        </w:rPr>
      </w:pPr>
      <w:r w:rsidRPr="002B18E0">
        <w:rPr>
          <w:b/>
        </w:rPr>
        <w:lastRenderedPageBreak/>
        <w:t xml:space="preserve">Figure </w:t>
      </w:r>
      <w:r>
        <w:rPr>
          <w:b/>
        </w:rPr>
        <w:t>4</w:t>
      </w:r>
    </w:p>
    <w:p w14:paraId="0351A71E" w14:textId="3E427F6F" w:rsidR="002B18E0" w:rsidRDefault="002B18E0" w:rsidP="002B18E0">
      <w:pPr>
        <w:suppressLineNumbers/>
        <w:spacing w:after="240" w:line="480" w:lineRule="auto"/>
        <w:jc w:val="center"/>
        <w:rPr>
          <w:b/>
          <w:sz w:val="20"/>
          <w:szCs w:val="20"/>
        </w:rPr>
      </w:pPr>
      <w:r>
        <w:rPr>
          <w:b/>
          <w:noProof/>
          <w:sz w:val="20"/>
          <w:szCs w:val="20"/>
        </w:rPr>
        <w:drawing>
          <wp:inline distT="114300" distB="114300" distL="114300" distR="114300" wp14:anchorId="2B205F90" wp14:editId="13FEE2C5">
            <wp:extent cx="4371975" cy="39528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5"/>
                    <a:srcRect b="1108"/>
                    <a:stretch>
                      <a:fillRect/>
                    </a:stretch>
                  </pic:blipFill>
                  <pic:spPr>
                    <a:xfrm>
                      <a:off x="0" y="0"/>
                      <a:ext cx="4371975" cy="3952875"/>
                    </a:xfrm>
                    <a:prstGeom prst="rect">
                      <a:avLst/>
                    </a:prstGeom>
                    <a:ln/>
                  </pic:spPr>
                </pic:pic>
              </a:graphicData>
            </a:graphic>
          </wp:inline>
        </w:drawing>
      </w:r>
    </w:p>
    <w:p w14:paraId="0DBCFBDE" w14:textId="77777777" w:rsidR="002B18E0" w:rsidRDefault="002B18E0" w:rsidP="002B18E0">
      <w:pPr>
        <w:suppressLineNumbers/>
        <w:rPr>
          <w:b/>
        </w:rPr>
      </w:pPr>
      <w:r>
        <w:rPr>
          <w:b/>
        </w:rPr>
        <w:br w:type="page"/>
      </w:r>
    </w:p>
    <w:p w14:paraId="6A39914E" w14:textId="181F8EFB" w:rsidR="002B18E0" w:rsidRDefault="002B18E0" w:rsidP="00D67C0F">
      <w:pPr>
        <w:spacing w:after="240" w:line="480" w:lineRule="auto"/>
        <w:jc w:val="center"/>
        <w:rPr>
          <w:b/>
          <w:sz w:val="20"/>
          <w:szCs w:val="20"/>
        </w:rPr>
      </w:pPr>
      <w:r w:rsidRPr="002B18E0">
        <w:rPr>
          <w:b/>
        </w:rPr>
        <w:lastRenderedPageBreak/>
        <w:t xml:space="preserve">Figure </w:t>
      </w:r>
      <w:r>
        <w:rPr>
          <w:b/>
        </w:rPr>
        <w:t>5</w:t>
      </w:r>
    </w:p>
    <w:p w14:paraId="3A789BB1" w14:textId="77777777" w:rsidR="002B18E0" w:rsidRDefault="002B18E0" w:rsidP="002B18E0">
      <w:pPr>
        <w:suppressLineNumbers/>
        <w:spacing w:after="240" w:line="480" w:lineRule="auto"/>
        <w:jc w:val="center"/>
        <w:rPr>
          <w:b/>
        </w:rPr>
      </w:pPr>
      <w:r>
        <w:rPr>
          <w:noProof/>
        </w:rPr>
        <w:drawing>
          <wp:inline distT="685800" distB="685800" distL="685800" distR="685800" wp14:anchorId="344E4FAC" wp14:editId="3B53447D">
            <wp:extent cx="3048000" cy="380726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6"/>
                    <a:srcRect t="1651"/>
                    <a:stretch>
                      <a:fillRect/>
                    </a:stretch>
                  </pic:blipFill>
                  <pic:spPr>
                    <a:xfrm>
                      <a:off x="0" y="0"/>
                      <a:ext cx="3048000" cy="3807262"/>
                    </a:xfrm>
                    <a:prstGeom prst="rect">
                      <a:avLst/>
                    </a:prstGeom>
                    <a:ln/>
                  </pic:spPr>
                </pic:pic>
              </a:graphicData>
            </a:graphic>
          </wp:inline>
        </w:drawing>
      </w:r>
    </w:p>
    <w:p w14:paraId="3FF9A074" w14:textId="56BAB7E2" w:rsidR="002B18E0" w:rsidRDefault="002B18E0" w:rsidP="002B18E0">
      <w:pPr>
        <w:suppressLineNumbers/>
        <w:spacing w:after="240" w:line="480" w:lineRule="auto"/>
      </w:pPr>
      <w:r>
        <w:br w:type="page"/>
      </w:r>
    </w:p>
    <w:p w14:paraId="5ED26656" w14:textId="174BC2B3" w:rsidR="002B18E0" w:rsidRDefault="002B18E0" w:rsidP="00D67C0F">
      <w:pPr>
        <w:spacing w:after="240" w:line="480" w:lineRule="auto"/>
        <w:jc w:val="center"/>
        <w:rPr>
          <w:b/>
          <w:sz w:val="20"/>
          <w:szCs w:val="20"/>
        </w:rPr>
      </w:pPr>
      <w:commentRangeStart w:id="334"/>
      <w:r w:rsidRPr="002B18E0">
        <w:rPr>
          <w:b/>
        </w:rPr>
        <w:lastRenderedPageBreak/>
        <w:t xml:space="preserve">Figure </w:t>
      </w:r>
      <w:r>
        <w:rPr>
          <w:b/>
        </w:rPr>
        <w:t>6</w:t>
      </w:r>
      <w:commentRangeEnd w:id="334"/>
      <w:r w:rsidR="00A30BAF">
        <w:rPr>
          <w:rStyle w:val="CommentReference"/>
          <w:rFonts w:ascii="Arial" w:eastAsia="Arial" w:hAnsi="Arial" w:cs="Arial"/>
          <w:lang w:val="en"/>
        </w:rPr>
        <w:commentReference w:id="334"/>
      </w:r>
    </w:p>
    <w:p w14:paraId="5CFA81F2" w14:textId="77777777" w:rsidR="002B18E0" w:rsidRDefault="002B18E0" w:rsidP="002B18E0">
      <w:pPr>
        <w:suppressLineNumbers/>
        <w:spacing w:line="480" w:lineRule="auto"/>
        <w:ind w:firstLine="720"/>
      </w:pPr>
    </w:p>
    <w:p w14:paraId="11580B51" w14:textId="0D5A118B"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388B59A1" wp14:editId="54FA4BBB">
            <wp:extent cx="5943600" cy="28956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7"/>
                    <a:srcRect/>
                    <a:stretch>
                      <a:fillRect/>
                    </a:stretch>
                  </pic:blipFill>
                  <pic:spPr>
                    <a:xfrm>
                      <a:off x="0" y="0"/>
                      <a:ext cx="5943600" cy="2895600"/>
                    </a:xfrm>
                    <a:prstGeom prst="rect">
                      <a:avLst/>
                    </a:prstGeom>
                    <a:ln/>
                  </pic:spPr>
                </pic:pic>
              </a:graphicData>
            </a:graphic>
          </wp:inline>
        </w:drawing>
      </w:r>
    </w:p>
    <w:p w14:paraId="535FBB44" w14:textId="77777777" w:rsidR="002B18E0" w:rsidRDefault="002B18E0" w:rsidP="002B18E0">
      <w:pPr>
        <w:suppressLineNumbers/>
        <w:rPr>
          <w:b/>
          <w:sz w:val="20"/>
          <w:szCs w:val="20"/>
        </w:rPr>
      </w:pPr>
      <w:r>
        <w:rPr>
          <w:b/>
          <w:sz w:val="20"/>
          <w:szCs w:val="20"/>
        </w:rPr>
        <w:br w:type="page"/>
      </w:r>
    </w:p>
    <w:p w14:paraId="0CED797B" w14:textId="6F54D542" w:rsidR="002B18E0" w:rsidRDefault="002B18E0" w:rsidP="00D67C0F">
      <w:pPr>
        <w:spacing w:after="240" w:line="480" w:lineRule="auto"/>
        <w:jc w:val="center"/>
        <w:rPr>
          <w:b/>
          <w:sz w:val="20"/>
          <w:szCs w:val="20"/>
        </w:rPr>
      </w:pPr>
      <w:r w:rsidRPr="002B18E0">
        <w:rPr>
          <w:b/>
        </w:rPr>
        <w:lastRenderedPageBreak/>
        <w:t xml:space="preserve">Figure </w:t>
      </w:r>
      <w:r>
        <w:rPr>
          <w:b/>
        </w:rPr>
        <w:t>7</w:t>
      </w:r>
    </w:p>
    <w:p w14:paraId="75D1553E" w14:textId="77777777"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21382166" wp14:editId="0165FF14">
            <wp:extent cx="5181600" cy="331719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8" cstate="print">
                      <a:extLst>
                        <a:ext uri="{28A0092B-C50C-407E-A947-70E740481C1C}">
                          <a14:useLocalDpi xmlns:a14="http://schemas.microsoft.com/office/drawing/2010/main" val="0"/>
                        </a:ext>
                      </a:extLst>
                    </a:blip>
                    <a:stretch>
                      <a:fillRect/>
                    </a:stretch>
                  </pic:blipFill>
                  <pic:spPr>
                    <a:xfrm>
                      <a:off x="0" y="0"/>
                      <a:ext cx="5181600" cy="3317192"/>
                    </a:xfrm>
                    <a:prstGeom prst="rect">
                      <a:avLst/>
                    </a:prstGeom>
                    <a:ln/>
                  </pic:spPr>
                </pic:pic>
              </a:graphicData>
            </a:graphic>
          </wp:inline>
        </w:drawing>
      </w:r>
    </w:p>
    <w:p w14:paraId="6058A9F3" w14:textId="6EDEC08C" w:rsidR="00D67C0F" w:rsidRDefault="00D67C0F" w:rsidP="00D67C0F">
      <w:pPr>
        <w:suppressLineNumbers/>
      </w:pPr>
      <w:r>
        <w:br w:type="page"/>
      </w:r>
    </w:p>
    <w:p w14:paraId="68152583" w14:textId="439FDFC9" w:rsidR="00D67C0F" w:rsidRDefault="00D67C0F" w:rsidP="00D67C0F">
      <w:pPr>
        <w:spacing w:after="240" w:line="480" w:lineRule="auto"/>
        <w:jc w:val="center"/>
        <w:rPr>
          <w:b/>
          <w:sz w:val="20"/>
          <w:szCs w:val="20"/>
        </w:rPr>
      </w:pPr>
      <w:r w:rsidRPr="002B18E0">
        <w:rPr>
          <w:b/>
        </w:rPr>
        <w:lastRenderedPageBreak/>
        <w:t xml:space="preserve">Figure </w:t>
      </w:r>
      <w:r>
        <w:rPr>
          <w:b/>
        </w:rPr>
        <w:t>8</w:t>
      </w:r>
    </w:p>
    <w:p w14:paraId="0E2F6EB0" w14:textId="0745CEEB" w:rsidR="005F1702" w:rsidRDefault="00D67C0F" w:rsidP="00D67C0F">
      <w:pPr>
        <w:suppressLineNumbers/>
        <w:spacing w:line="480" w:lineRule="auto"/>
      </w:pPr>
      <w:r>
        <w:rPr>
          <w:b/>
          <w:noProof/>
          <w:sz w:val="20"/>
          <w:szCs w:val="20"/>
        </w:rPr>
        <w:drawing>
          <wp:inline distT="114300" distB="114300" distL="114300" distR="114300" wp14:anchorId="2790F01F" wp14:editId="7E58A176">
            <wp:extent cx="6325115" cy="21669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9"/>
                    <a:srcRect l="145" r="145"/>
                    <a:stretch>
                      <a:fillRect/>
                    </a:stretch>
                  </pic:blipFill>
                  <pic:spPr>
                    <a:xfrm>
                      <a:off x="0" y="0"/>
                      <a:ext cx="6325115" cy="2166938"/>
                    </a:xfrm>
                    <a:prstGeom prst="rect">
                      <a:avLst/>
                    </a:prstGeom>
                    <a:ln/>
                  </pic:spPr>
                </pic:pic>
              </a:graphicData>
            </a:graphic>
          </wp:inline>
        </w:drawing>
      </w:r>
      <w:r w:rsidR="002B18E0">
        <w:tab/>
      </w:r>
    </w:p>
    <w:p w14:paraId="1C1FC605" w14:textId="77777777" w:rsidR="005F1702" w:rsidRDefault="005F1702">
      <w:r>
        <w:br w:type="page"/>
      </w:r>
    </w:p>
    <w:p w14:paraId="05D21B53" w14:textId="77777777" w:rsidR="005F1702" w:rsidRDefault="005F1702" w:rsidP="00006989">
      <w:pPr>
        <w:suppressLineNumbers/>
        <w:spacing w:after="240"/>
        <w:rPr>
          <w:b/>
        </w:rPr>
      </w:pPr>
      <w:r>
        <w:rPr>
          <w:b/>
          <w:sz w:val="36"/>
          <w:szCs w:val="36"/>
        </w:rPr>
        <w:lastRenderedPageBreak/>
        <w:t xml:space="preserve">Supplementary Materials </w:t>
      </w:r>
    </w:p>
    <w:tbl>
      <w:tblPr>
        <w:tblW w:w="8835"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900"/>
        <w:gridCol w:w="1560"/>
        <w:gridCol w:w="6375"/>
      </w:tblGrid>
      <w:tr w:rsidR="005F1702" w14:paraId="00F1F819" w14:textId="77777777" w:rsidTr="001F5BDB">
        <w:trPr>
          <w:trHeight w:val="300"/>
        </w:trPr>
        <w:tc>
          <w:tcPr>
            <w:tcW w:w="883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EE271" w14:textId="77777777" w:rsidR="005F1702" w:rsidRPr="002D0328" w:rsidRDefault="005F1702" w:rsidP="001F5BDB">
            <w:pPr>
              <w:ind w:left="100"/>
              <w:rPr>
                <w:sz w:val="20"/>
                <w:szCs w:val="18"/>
              </w:rPr>
            </w:pPr>
            <w:r w:rsidRPr="002D0328">
              <w:rPr>
                <w:b/>
                <w:sz w:val="20"/>
                <w:szCs w:val="18"/>
              </w:rPr>
              <w:t xml:space="preserve">Supplementary Table 1: </w:t>
            </w:r>
            <w:r w:rsidRPr="002D0328">
              <w:rPr>
                <w:sz w:val="20"/>
                <w:szCs w:val="18"/>
              </w:rPr>
              <w:t>Gonad stage designations, adapted from da Silva 2009</w:t>
            </w:r>
          </w:p>
        </w:tc>
      </w:tr>
      <w:tr w:rsidR="005F1702" w14:paraId="3C1E287A" w14:textId="77777777" w:rsidTr="001F5BDB">
        <w:trPr>
          <w:trHeight w:val="180"/>
        </w:trPr>
        <w:tc>
          <w:tcPr>
            <w:tcW w:w="900" w:type="dxa"/>
            <w:tcBorders>
              <w:top w:val="single" w:sz="8" w:space="0" w:color="000000"/>
              <w:left w:val="single" w:sz="8" w:space="0" w:color="000000"/>
              <w:bottom w:val="single" w:sz="8" w:space="0" w:color="000000"/>
              <w:right w:val="single" w:sz="8" w:space="0" w:color="000000"/>
            </w:tcBorders>
            <w:shd w:val="clear" w:color="auto" w:fill="D9D9D9"/>
          </w:tcPr>
          <w:p w14:paraId="5DC791E6" w14:textId="77777777" w:rsidR="005F1702" w:rsidRDefault="005F1702" w:rsidP="001F5BDB">
            <w:pPr>
              <w:ind w:left="100"/>
              <w:jc w:val="center"/>
              <w:rPr>
                <w:sz w:val="16"/>
                <w:szCs w:val="16"/>
              </w:rPr>
            </w:pPr>
            <w:r>
              <w:rPr>
                <w:sz w:val="16"/>
                <w:szCs w:val="16"/>
              </w:rPr>
              <w:t>Stage</w:t>
            </w:r>
          </w:p>
        </w:tc>
        <w:tc>
          <w:tcPr>
            <w:tcW w:w="156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C3514F3" w14:textId="77777777" w:rsidR="005F1702" w:rsidRDefault="005F1702" w:rsidP="001F5BDB">
            <w:pPr>
              <w:ind w:left="100"/>
              <w:jc w:val="center"/>
              <w:rPr>
                <w:sz w:val="16"/>
                <w:szCs w:val="16"/>
              </w:rPr>
            </w:pPr>
            <w:r>
              <w:rPr>
                <w:sz w:val="16"/>
                <w:szCs w:val="16"/>
              </w:rPr>
              <w:t>Designation</w:t>
            </w:r>
          </w:p>
        </w:tc>
        <w:tc>
          <w:tcPr>
            <w:tcW w:w="63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717EE7" w14:textId="77777777" w:rsidR="005F1702" w:rsidRDefault="005F1702" w:rsidP="001F5BDB">
            <w:pPr>
              <w:ind w:left="100"/>
              <w:jc w:val="center"/>
              <w:rPr>
                <w:sz w:val="16"/>
                <w:szCs w:val="16"/>
              </w:rPr>
            </w:pPr>
            <w:r>
              <w:rPr>
                <w:sz w:val="16"/>
                <w:szCs w:val="16"/>
              </w:rPr>
              <w:t>Description</w:t>
            </w:r>
          </w:p>
        </w:tc>
      </w:tr>
      <w:tr w:rsidR="005F1702" w14:paraId="4EB1BB28" w14:textId="77777777" w:rsidTr="001F5BDB">
        <w:trPr>
          <w:trHeight w:val="14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3B1E0" w14:textId="77777777" w:rsidR="005F1702" w:rsidRDefault="005F1702" w:rsidP="001F5BDB">
            <w:pPr>
              <w:ind w:left="100"/>
              <w:jc w:val="center"/>
              <w:rPr>
                <w:sz w:val="16"/>
                <w:szCs w:val="16"/>
              </w:rPr>
            </w:pPr>
            <w:r>
              <w:rPr>
                <w:sz w:val="16"/>
                <w:szCs w:val="16"/>
              </w:rPr>
              <w:t>0</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BCB3E" w14:textId="77777777" w:rsidR="005F1702" w:rsidRDefault="005F1702" w:rsidP="001F5BDB">
            <w:pPr>
              <w:ind w:left="100"/>
              <w:jc w:val="center"/>
              <w:rPr>
                <w:sz w:val="16"/>
                <w:szCs w:val="16"/>
              </w:rPr>
            </w:pPr>
            <w:r>
              <w:rPr>
                <w:sz w:val="16"/>
                <w:szCs w:val="16"/>
              </w:rPr>
              <w:t>Inactive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106E0" w14:textId="77777777" w:rsidR="005F1702" w:rsidRDefault="005F1702" w:rsidP="001F5BDB">
            <w:pPr>
              <w:ind w:left="100"/>
              <w:rPr>
                <w:sz w:val="16"/>
                <w:szCs w:val="16"/>
              </w:rPr>
            </w:pPr>
            <w:r>
              <w:rPr>
                <w:sz w:val="16"/>
                <w:szCs w:val="16"/>
              </w:rPr>
              <w:t xml:space="preserve">Empty follicles, no presence of male or female gonad tissue. </w:t>
            </w:r>
          </w:p>
        </w:tc>
      </w:tr>
      <w:tr w:rsidR="005F1702" w14:paraId="5BA1958A"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5CA12" w14:textId="77777777" w:rsidR="005F1702" w:rsidRDefault="005F1702" w:rsidP="001F5BDB">
            <w:pPr>
              <w:ind w:left="100"/>
              <w:jc w:val="center"/>
              <w:rPr>
                <w:sz w:val="16"/>
                <w:szCs w:val="16"/>
              </w:rPr>
            </w:pPr>
            <w:r>
              <w:rPr>
                <w:sz w:val="16"/>
                <w:szCs w:val="16"/>
              </w:rPr>
              <w:t>1</w:t>
            </w:r>
          </w:p>
          <w:p w14:paraId="4305D487" w14:textId="77777777" w:rsidR="005F1702" w:rsidRDefault="005F1702" w:rsidP="001F5BDB">
            <w:pPr>
              <w:ind w:left="100"/>
              <w:rPr>
                <w:sz w:val="16"/>
                <w:szCs w:val="16"/>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1D87" w14:textId="77777777" w:rsidR="005F1702" w:rsidRDefault="005F1702" w:rsidP="001F5BDB">
            <w:pPr>
              <w:ind w:left="100"/>
              <w:jc w:val="center"/>
              <w:rPr>
                <w:sz w:val="16"/>
                <w:szCs w:val="16"/>
              </w:rPr>
            </w:pPr>
            <w:r>
              <w:rPr>
                <w:sz w:val="16"/>
                <w:szCs w:val="16"/>
              </w:rPr>
              <w:t>Early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9FC1" w14:textId="77777777" w:rsidR="005F1702" w:rsidRDefault="005F1702" w:rsidP="001F5BDB">
            <w:pPr>
              <w:rPr>
                <w:sz w:val="16"/>
                <w:szCs w:val="16"/>
              </w:rPr>
            </w:pPr>
            <w:r>
              <w:rPr>
                <w:sz w:val="16"/>
                <w:szCs w:val="16"/>
              </w:rPr>
              <w:t xml:space="preserve">Gametes were mostly attached to the follicle wall. In the male developing line, spermatogonia and spermatocytes, very few spermatids; in the female developing line, mostly attached, developing ovogonia and early </w:t>
            </w:r>
            <w:proofErr w:type="spellStart"/>
            <w:r>
              <w:rPr>
                <w:sz w:val="16"/>
                <w:szCs w:val="16"/>
              </w:rPr>
              <w:t>ovocytes</w:t>
            </w:r>
            <w:proofErr w:type="spellEnd"/>
            <w:r>
              <w:rPr>
                <w:sz w:val="16"/>
                <w:szCs w:val="16"/>
              </w:rPr>
              <w:t xml:space="preserve">. </w:t>
            </w:r>
          </w:p>
        </w:tc>
      </w:tr>
      <w:tr w:rsidR="005F1702" w14:paraId="42A8F018"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2B4A9" w14:textId="77777777" w:rsidR="005F1702" w:rsidRDefault="005F1702" w:rsidP="001F5BDB">
            <w:pPr>
              <w:ind w:left="100"/>
              <w:jc w:val="center"/>
              <w:rPr>
                <w:sz w:val="16"/>
                <w:szCs w:val="16"/>
              </w:rPr>
            </w:pPr>
            <w:r>
              <w:rPr>
                <w:sz w:val="16"/>
                <w:szCs w:val="16"/>
              </w:rPr>
              <w:t>2</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995F4" w14:textId="77777777" w:rsidR="005F1702" w:rsidRDefault="005F1702" w:rsidP="001F5BDB">
            <w:pPr>
              <w:ind w:left="100"/>
              <w:jc w:val="center"/>
              <w:rPr>
                <w:sz w:val="16"/>
                <w:szCs w:val="16"/>
              </w:rPr>
            </w:pPr>
            <w:r>
              <w:rPr>
                <w:sz w:val="16"/>
                <w:szCs w:val="16"/>
              </w:rPr>
              <w:t>Advanced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9452" w14:textId="77777777" w:rsidR="005F1702" w:rsidRDefault="005F1702" w:rsidP="001F5BDB">
            <w:pPr>
              <w:rPr>
                <w:sz w:val="16"/>
                <w:szCs w:val="16"/>
              </w:rPr>
            </w:pPr>
            <w:r>
              <w:rPr>
                <w:sz w:val="16"/>
                <w:szCs w:val="16"/>
              </w:rPr>
              <w:t xml:space="preserve">In the male developing line few spermatogonia, spermatocytes and spermatid balls were dominant, and few spermatozoa balls appeared in the follicle lumen; in the female developing line, few ovogonia present, </w:t>
            </w:r>
            <w:proofErr w:type="spellStart"/>
            <w:r>
              <w:rPr>
                <w:sz w:val="16"/>
                <w:szCs w:val="16"/>
              </w:rPr>
              <w:t>ovocytes</w:t>
            </w:r>
            <w:proofErr w:type="spellEnd"/>
            <w:r>
              <w:rPr>
                <w:sz w:val="16"/>
                <w:szCs w:val="16"/>
              </w:rPr>
              <w:t xml:space="preserve"> in </w:t>
            </w:r>
            <w:proofErr w:type="spellStart"/>
            <w:r>
              <w:rPr>
                <w:sz w:val="16"/>
                <w:szCs w:val="16"/>
              </w:rPr>
              <w:t>vitellogenesis</w:t>
            </w:r>
            <w:proofErr w:type="spellEnd"/>
            <w:r>
              <w:rPr>
                <w:sz w:val="16"/>
                <w:szCs w:val="16"/>
              </w:rPr>
              <w:t xml:space="preserve"> but attached were dominant, and </w:t>
            </w:r>
            <w:proofErr w:type="spellStart"/>
            <w:r>
              <w:rPr>
                <w:sz w:val="16"/>
                <w:szCs w:val="16"/>
              </w:rPr>
              <w:t>ovocytes</w:t>
            </w:r>
            <w:proofErr w:type="spellEnd"/>
            <w:r>
              <w:rPr>
                <w:sz w:val="16"/>
                <w:szCs w:val="16"/>
              </w:rPr>
              <w:t xml:space="preserve"> in post-</w:t>
            </w:r>
            <w:proofErr w:type="spellStart"/>
            <w:r>
              <w:rPr>
                <w:sz w:val="16"/>
                <w:szCs w:val="16"/>
              </w:rPr>
              <w:t>vitellogenesis</w:t>
            </w:r>
            <w:proofErr w:type="spellEnd"/>
            <w:r>
              <w:rPr>
                <w:sz w:val="16"/>
                <w:szCs w:val="16"/>
              </w:rPr>
              <w:t xml:space="preserve"> and located free in the follicle lumen less abundant.</w:t>
            </w:r>
          </w:p>
        </w:tc>
      </w:tr>
      <w:tr w:rsidR="005F1702" w14:paraId="4B0A40D6" w14:textId="77777777" w:rsidTr="001F5BDB">
        <w:trPr>
          <w:trHeight w:val="6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FAE8B" w14:textId="77777777" w:rsidR="005F1702" w:rsidRDefault="005F1702" w:rsidP="001F5BDB">
            <w:pPr>
              <w:ind w:left="100"/>
              <w:jc w:val="center"/>
              <w:rPr>
                <w:sz w:val="16"/>
                <w:szCs w:val="16"/>
              </w:rPr>
            </w:pPr>
            <w:r>
              <w:rPr>
                <w:sz w:val="16"/>
                <w:szCs w:val="16"/>
              </w:rPr>
              <w:t>3</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A804EF" w14:textId="77777777" w:rsidR="005F1702" w:rsidRDefault="005F1702" w:rsidP="001F5BDB">
            <w:pPr>
              <w:ind w:left="100"/>
              <w:jc w:val="center"/>
              <w:rPr>
                <w:sz w:val="16"/>
                <w:szCs w:val="16"/>
              </w:rPr>
            </w:pPr>
            <w:r>
              <w:rPr>
                <w:sz w:val="16"/>
                <w:szCs w:val="16"/>
              </w:rPr>
              <w:t>Ripe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1F0A9" w14:textId="77777777" w:rsidR="005F1702" w:rsidRDefault="005F1702" w:rsidP="001F5BDB">
            <w:pPr>
              <w:rPr>
                <w:sz w:val="16"/>
                <w:szCs w:val="16"/>
              </w:rPr>
            </w:pPr>
            <w:r>
              <w:rPr>
                <w:sz w:val="16"/>
                <w:szCs w:val="16"/>
              </w:rPr>
              <w:t xml:space="preserve">In both male and female developing lines, follicles contained mature gametes and sometimes a thin layer of primary germ cells. Abundant spermatozoa balls and mature </w:t>
            </w:r>
            <w:proofErr w:type="spellStart"/>
            <w:r>
              <w:rPr>
                <w:sz w:val="16"/>
                <w:szCs w:val="16"/>
              </w:rPr>
              <w:t>ovocytes</w:t>
            </w:r>
            <w:proofErr w:type="spellEnd"/>
            <w:r>
              <w:rPr>
                <w:sz w:val="16"/>
                <w:szCs w:val="16"/>
              </w:rPr>
              <w:t xml:space="preserve"> filled the follicle lumen, in male line and female line, respectively.</w:t>
            </w:r>
          </w:p>
        </w:tc>
      </w:tr>
      <w:tr w:rsidR="005F1702" w14:paraId="1C50ED38" w14:textId="77777777" w:rsidTr="001F5BDB">
        <w:trPr>
          <w:trHeight w:val="8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6407B" w14:textId="77777777" w:rsidR="005F1702" w:rsidRDefault="005F1702" w:rsidP="001F5BDB">
            <w:pPr>
              <w:ind w:left="100"/>
              <w:jc w:val="center"/>
              <w:rPr>
                <w:sz w:val="16"/>
                <w:szCs w:val="16"/>
              </w:rPr>
            </w:pPr>
            <w:r>
              <w:rPr>
                <w:sz w:val="16"/>
                <w:szCs w:val="16"/>
              </w:rPr>
              <w:t>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492B6" w14:textId="77777777" w:rsidR="005F1702" w:rsidRDefault="005F1702" w:rsidP="001F5BDB">
            <w:pPr>
              <w:ind w:left="100"/>
              <w:jc w:val="center"/>
              <w:rPr>
                <w:sz w:val="16"/>
                <w:szCs w:val="16"/>
              </w:rPr>
            </w:pPr>
            <w:r>
              <w:rPr>
                <w:sz w:val="16"/>
                <w:szCs w:val="16"/>
              </w:rPr>
              <w:t>Spawned (full or partial), and/or resorbing</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3CC3" w14:textId="77777777" w:rsidR="005F1702" w:rsidRDefault="005F1702" w:rsidP="001F5BDB">
            <w:pPr>
              <w:rPr>
                <w:sz w:val="16"/>
                <w:szCs w:val="16"/>
              </w:rPr>
            </w:pPr>
            <w:r>
              <w:rPr>
                <w:sz w:val="16"/>
                <w:szCs w:val="16"/>
              </w:rPr>
              <w:t xml:space="preserve">Gametes had been released, and follicles are dilated but lumen was empty, or contained residual mature gametes; residual oocytes of various sizes were sparsely distributed; residual spermatids were dissociated within follicle lumen. In some </w:t>
            </w:r>
            <w:proofErr w:type="gramStart"/>
            <w:r>
              <w:rPr>
                <w:sz w:val="16"/>
                <w:szCs w:val="16"/>
              </w:rPr>
              <w:t>cases</w:t>
            </w:r>
            <w:proofErr w:type="gramEnd"/>
            <w:r>
              <w:rPr>
                <w:sz w:val="16"/>
                <w:szCs w:val="16"/>
              </w:rPr>
              <w:t xml:space="preserve"> phagocytes were observed within follicles to re-absorb residual gametes. In many cases residual gametes of one sex remained, while developing gametes of the other sex were abundant. </w:t>
            </w:r>
          </w:p>
        </w:tc>
      </w:tr>
    </w:tbl>
    <w:p w14:paraId="67A931CB" w14:textId="77777777" w:rsidR="005F1702" w:rsidRDefault="005F1702" w:rsidP="005F1702">
      <w:pPr>
        <w:suppressLineNumbers/>
      </w:pPr>
    </w:p>
    <w:tbl>
      <w:tblPr>
        <w:tblW w:w="885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50"/>
        <w:gridCol w:w="1575"/>
        <w:gridCol w:w="4695"/>
      </w:tblGrid>
      <w:tr w:rsidR="005F1702" w14:paraId="42F84C56" w14:textId="77777777" w:rsidTr="001F5BDB">
        <w:trPr>
          <w:trHeight w:val="300"/>
        </w:trPr>
        <w:tc>
          <w:tcPr>
            <w:tcW w:w="885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81847" w14:textId="77777777" w:rsidR="005F1702" w:rsidRPr="002D0328" w:rsidRDefault="005F1702" w:rsidP="001F5BDB">
            <w:pPr>
              <w:ind w:left="100"/>
              <w:rPr>
                <w:sz w:val="20"/>
                <w:szCs w:val="18"/>
              </w:rPr>
            </w:pPr>
            <w:r w:rsidRPr="002D0328">
              <w:rPr>
                <w:b/>
                <w:sz w:val="20"/>
                <w:szCs w:val="18"/>
              </w:rPr>
              <w:t xml:space="preserve">Supplementary Table 2: </w:t>
            </w:r>
            <w:r w:rsidRPr="002D0328">
              <w:rPr>
                <w:sz w:val="20"/>
                <w:szCs w:val="18"/>
              </w:rPr>
              <w:t>Gonad sex designations, from da Silva 2009</w:t>
            </w:r>
          </w:p>
        </w:tc>
      </w:tr>
      <w:tr w:rsidR="005F1702" w14:paraId="6BADC4A1" w14:textId="77777777" w:rsidTr="001F5BDB">
        <w:trPr>
          <w:trHeight w:val="180"/>
        </w:trPr>
        <w:tc>
          <w:tcPr>
            <w:tcW w:w="1230" w:type="dxa"/>
            <w:tcBorders>
              <w:top w:val="single" w:sz="8" w:space="0" w:color="000000"/>
              <w:left w:val="single" w:sz="8" w:space="0" w:color="000000"/>
              <w:bottom w:val="single" w:sz="8" w:space="0" w:color="000000"/>
              <w:right w:val="single" w:sz="8" w:space="0" w:color="000000"/>
            </w:tcBorders>
            <w:shd w:val="clear" w:color="auto" w:fill="D9D9D9"/>
          </w:tcPr>
          <w:p w14:paraId="4A955256" w14:textId="77777777" w:rsidR="005F1702" w:rsidRDefault="005F1702" w:rsidP="001F5BDB">
            <w:pPr>
              <w:jc w:val="center"/>
              <w:rPr>
                <w:sz w:val="16"/>
                <w:szCs w:val="16"/>
              </w:rPr>
            </w:pPr>
            <w:r>
              <w:rPr>
                <w:sz w:val="16"/>
                <w:szCs w:val="16"/>
              </w:rPr>
              <w:t>Sex (</w:t>
            </w:r>
            <w:proofErr w:type="spellStart"/>
            <w:r>
              <w:rPr>
                <w:sz w:val="16"/>
                <w:szCs w:val="16"/>
              </w:rPr>
              <w:t>uncollapsed</w:t>
            </w:r>
            <w:proofErr w:type="spellEnd"/>
            <w:r>
              <w:rPr>
                <w:sz w:val="16"/>
                <w:szCs w:val="16"/>
              </w:rPr>
              <w:t>, from da Silva)</w:t>
            </w:r>
          </w:p>
        </w:tc>
        <w:tc>
          <w:tcPr>
            <w:tcW w:w="13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D8497F0" w14:textId="77777777" w:rsidR="005F1702" w:rsidRDefault="005F1702" w:rsidP="001F5BDB">
            <w:pPr>
              <w:jc w:val="center"/>
              <w:rPr>
                <w:sz w:val="16"/>
                <w:szCs w:val="16"/>
              </w:rPr>
            </w:pPr>
            <w:r>
              <w:rPr>
                <w:sz w:val="16"/>
                <w:szCs w:val="16"/>
              </w:rPr>
              <w:t>Sex, collapsed for statistical analyses</w:t>
            </w:r>
          </w:p>
        </w:tc>
        <w:tc>
          <w:tcPr>
            <w:tcW w:w="15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2C5C534" w14:textId="77777777" w:rsidR="005F1702" w:rsidRDefault="005F1702" w:rsidP="001F5BDB">
            <w:pPr>
              <w:jc w:val="center"/>
              <w:rPr>
                <w:sz w:val="16"/>
                <w:szCs w:val="16"/>
              </w:rPr>
            </w:pPr>
            <w:r>
              <w:rPr>
                <w:sz w:val="16"/>
                <w:szCs w:val="16"/>
              </w:rPr>
              <w:t>Designation</w:t>
            </w:r>
          </w:p>
        </w:tc>
        <w:tc>
          <w:tcPr>
            <w:tcW w:w="46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82B2EC3" w14:textId="77777777" w:rsidR="005F1702" w:rsidRDefault="005F1702" w:rsidP="001F5BDB">
            <w:pPr>
              <w:jc w:val="center"/>
              <w:rPr>
                <w:sz w:val="16"/>
                <w:szCs w:val="16"/>
              </w:rPr>
            </w:pPr>
            <w:r>
              <w:rPr>
                <w:sz w:val="16"/>
                <w:szCs w:val="16"/>
              </w:rPr>
              <w:t>Description</w:t>
            </w:r>
          </w:p>
        </w:tc>
      </w:tr>
      <w:tr w:rsidR="005F1702" w14:paraId="7B506924" w14:textId="77777777" w:rsidTr="001F5BDB">
        <w:trPr>
          <w:trHeight w:val="14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D53DF" w14:textId="77777777" w:rsidR="005F1702" w:rsidRDefault="005F1702" w:rsidP="001F5BDB">
            <w:pPr>
              <w:ind w:left="100"/>
              <w:jc w:val="center"/>
              <w:rPr>
                <w:sz w:val="16"/>
                <w:szCs w:val="16"/>
              </w:rPr>
            </w:pPr>
            <w:r>
              <w:rPr>
                <w:sz w:val="16"/>
                <w:szCs w:val="16"/>
              </w:rPr>
              <w:t>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73D66"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B2C0D" w14:textId="77777777" w:rsidR="005F1702" w:rsidRDefault="005F1702" w:rsidP="001F5BDB">
            <w:pPr>
              <w:ind w:left="100"/>
              <w:jc w:val="center"/>
              <w:rPr>
                <w:sz w:val="16"/>
                <w:szCs w:val="16"/>
              </w:rPr>
            </w:pPr>
            <w:r>
              <w:rPr>
                <w:sz w:val="16"/>
                <w:szCs w:val="16"/>
              </w:rPr>
              <w:t>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5B8D4" w14:textId="77777777" w:rsidR="005F1702" w:rsidRDefault="005F1702" w:rsidP="001F5BDB">
            <w:pPr>
              <w:rPr>
                <w:sz w:val="16"/>
                <w:szCs w:val="16"/>
              </w:rPr>
            </w:pPr>
            <w:r>
              <w:rPr>
                <w:sz w:val="16"/>
                <w:szCs w:val="16"/>
              </w:rPr>
              <w:t>Follicles contain only female gonad material (any stage)</w:t>
            </w:r>
          </w:p>
        </w:tc>
      </w:tr>
      <w:tr w:rsidR="005F1702" w14:paraId="442F4E26"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E78E5" w14:textId="77777777" w:rsidR="005F1702" w:rsidRDefault="005F1702" w:rsidP="001F5BDB">
            <w:pPr>
              <w:ind w:left="100"/>
              <w:jc w:val="center"/>
              <w:rPr>
                <w:sz w:val="16"/>
                <w:szCs w:val="16"/>
              </w:rPr>
            </w:pPr>
            <w:r>
              <w:rPr>
                <w:sz w:val="16"/>
                <w:szCs w:val="16"/>
              </w:rPr>
              <w:t>HPF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0DBE8"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130A3" w14:textId="77777777" w:rsidR="005F1702" w:rsidRDefault="005F1702" w:rsidP="001F5BDB">
            <w:pPr>
              <w:ind w:left="100"/>
              <w:jc w:val="center"/>
              <w:rPr>
                <w:sz w:val="16"/>
                <w:szCs w:val="16"/>
              </w:rPr>
            </w:pPr>
            <w:r>
              <w:rPr>
                <w:sz w:val="16"/>
                <w:szCs w:val="16"/>
              </w:rPr>
              <w:t>Hermaphroditic, predominantly 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3E9DB" w14:textId="77777777" w:rsidR="005F1702" w:rsidRDefault="005F1702" w:rsidP="001F5BDB">
            <w:pPr>
              <w:rPr>
                <w:sz w:val="16"/>
                <w:szCs w:val="16"/>
              </w:rPr>
            </w:pPr>
            <w:r>
              <w:rPr>
                <w:sz w:val="16"/>
                <w:szCs w:val="16"/>
              </w:rPr>
              <w:t>Follicles contain predominantly female but also some male gonad material</w:t>
            </w:r>
          </w:p>
        </w:tc>
      </w:tr>
      <w:tr w:rsidR="005F1702" w14:paraId="4B8C743E"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EE9B" w14:textId="77777777" w:rsidR="005F1702" w:rsidRDefault="005F1702" w:rsidP="001F5BDB">
            <w:pPr>
              <w:ind w:left="100"/>
              <w:jc w:val="center"/>
              <w:rPr>
                <w:sz w:val="16"/>
                <w:szCs w:val="16"/>
              </w:rPr>
            </w:pPr>
            <w:r>
              <w:rPr>
                <w:sz w:val="16"/>
                <w:szCs w:val="16"/>
              </w:rPr>
              <w:t>H</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F923D" w14:textId="77777777" w:rsidR="005F1702" w:rsidRDefault="005F1702" w:rsidP="001F5BDB">
            <w:pPr>
              <w:ind w:left="100"/>
              <w:jc w:val="center"/>
              <w:rPr>
                <w:sz w:val="16"/>
                <w:szCs w:val="16"/>
              </w:rPr>
            </w:pPr>
            <w:r>
              <w:rPr>
                <w:sz w:val="16"/>
                <w:szCs w:val="16"/>
              </w:rPr>
              <w:t>H</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A1782" w14:textId="77777777" w:rsidR="005F1702" w:rsidRDefault="005F1702" w:rsidP="001F5BDB">
            <w:pPr>
              <w:ind w:left="100"/>
              <w:jc w:val="center"/>
              <w:rPr>
                <w:sz w:val="16"/>
                <w:szCs w:val="16"/>
              </w:rPr>
            </w:pPr>
            <w:r>
              <w:rPr>
                <w:sz w:val="16"/>
                <w:szCs w:val="16"/>
              </w:rPr>
              <w:t>Hermaphroditic</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BEE6" w14:textId="77777777" w:rsidR="005F1702" w:rsidRDefault="005F1702" w:rsidP="001F5BDB">
            <w:pPr>
              <w:rPr>
                <w:sz w:val="16"/>
                <w:szCs w:val="16"/>
              </w:rPr>
            </w:pPr>
            <w:r>
              <w:rPr>
                <w:sz w:val="16"/>
                <w:szCs w:val="16"/>
              </w:rPr>
              <w:t>Follicles contain approximately half male and half female gonad material</w:t>
            </w:r>
          </w:p>
        </w:tc>
      </w:tr>
      <w:tr w:rsidR="005F1702" w14:paraId="4BE7A87D" w14:textId="77777777" w:rsidTr="001F5BDB">
        <w:trPr>
          <w:trHeight w:val="6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43D92" w14:textId="77777777" w:rsidR="005F1702" w:rsidRDefault="005F1702" w:rsidP="001F5BDB">
            <w:pPr>
              <w:ind w:left="100"/>
              <w:jc w:val="center"/>
              <w:rPr>
                <w:sz w:val="16"/>
                <w:szCs w:val="16"/>
              </w:rPr>
            </w:pPr>
            <w:r>
              <w:rPr>
                <w:sz w:val="16"/>
                <w:szCs w:val="16"/>
              </w:rPr>
              <w:t>HPM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AFC14"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576A4" w14:textId="77777777" w:rsidR="005F1702" w:rsidRDefault="005F1702" w:rsidP="001F5BDB">
            <w:pPr>
              <w:ind w:left="100"/>
              <w:jc w:val="center"/>
              <w:rPr>
                <w:sz w:val="16"/>
                <w:szCs w:val="16"/>
              </w:rPr>
            </w:pPr>
            <w:r>
              <w:rPr>
                <w:sz w:val="16"/>
                <w:szCs w:val="16"/>
              </w:rPr>
              <w:t>Hermaphroditic, predominantly 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53038" w14:textId="77777777" w:rsidR="005F1702" w:rsidRDefault="005F1702" w:rsidP="001F5BDB">
            <w:pPr>
              <w:ind w:left="100"/>
              <w:rPr>
                <w:sz w:val="16"/>
                <w:szCs w:val="16"/>
              </w:rPr>
            </w:pPr>
            <w:r>
              <w:rPr>
                <w:sz w:val="16"/>
                <w:szCs w:val="16"/>
              </w:rPr>
              <w:t xml:space="preserve">Follicles contain predominantly male but also some female gonad material </w:t>
            </w:r>
          </w:p>
        </w:tc>
      </w:tr>
      <w:tr w:rsidR="005F1702" w14:paraId="1B58DDA1"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79C94" w14:textId="77777777" w:rsidR="005F1702" w:rsidRDefault="005F1702" w:rsidP="001F5BDB">
            <w:pPr>
              <w:ind w:left="100"/>
              <w:jc w:val="center"/>
              <w:rPr>
                <w:sz w:val="16"/>
                <w:szCs w:val="16"/>
              </w:rPr>
            </w:pPr>
            <w:r>
              <w:rPr>
                <w:sz w:val="16"/>
                <w:szCs w:val="16"/>
              </w:rPr>
              <w:t>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E9317"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D8B1C" w14:textId="77777777" w:rsidR="005F1702" w:rsidRDefault="005F1702" w:rsidP="001F5BDB">
            <w:pPr>
              <w:ind w:left="100"/>
              <w:jc w:val="center"/>
              <w:rPr>
                <w:sz w:val="16"/>
                <w:szCs w:val="16"/>
              </w:rPr>
            </w:pPr>
            <w:r>
              <w:rPr>
                <w:sz w:val="16"/>
                <w:szCs w:val="16"/>
              </w:rPr>
              <w:t>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E7C07" w14:textId="77777777" w:rsidR="005F1702" w:rsidRDefault="005F1702" w:rsidP="001F5BDB">
            <w:pPr>
              <w:ind w:left="100"/>
              <w:rPr>
                <w:sz w:val="16"/>
                <w:szCs w:val="16"/>
              </w:rPr>
            </w:pPr>
            <w:r>
              <w:rPr>
                <w:sz w:val="16"/>
                <w:szCs w:val="16"/>
              </w:rPr>
              <w:t>Follicles contain only male gonad material (any stage)</w:t>
            </w:r>
          </w:p>
        </w:tc>
      </w:tr>
      <w:tr w:rsidR="005F1702" w14:paraId="4AA9ECA6"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B2F19" w14:textId="77777777" w:rsidR="005F1702" w:rsidRDefault="005F1702" w:rsidP="001F5BDB">
            <w:pPr>
              <w:ind w:left="100"/>
              <w:jc w:val="center"/>
              <w:rPr>
                <w:sz w:val="16"/>
                <w:szCs w:val="16"/>
              </w:rPr>
            </w:pPr>
            <w:r>
              <w:rPr>
                <w:sz w:val="16"/>
                <w:szCs w:val="16"/>
              </w:rPr>
              <w:t>I</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AA21A" w14:textId="77777777" w:rsidR="005F1702" w:rsidRDefault="005F1702" w:rsidP="001F5BDB">
            <w:pPr>
              <w:ind w:left="100"/>
              <w:jc w:val="center"/>
              <w:rPr>
                <w:sz w:val="16"/>
                <w:szCs w:val="16"/>
              </w:rPr>
            </w:pPr>
            <w:r>
              <w:rPr>
                <w:sz w:val="16"/>
                <w:szCs w:val="16"/>
              </w:rPr>
              <w:t>I</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9BF59" w14:textId="77777777" w:rsidR="005F1702" w:rsidRDefault="005F1702" w:rsidP="001F5BDB">
            <w:pPr>
              <w:ind w:left="100"/>
              <w:jc w:val="center"/>
              <w:rPr>
                <w:sz w:val="16"/>
                <w:szCs w:val="16"/>
              </w:rPr>
            </w:pPr>
            <w:r>
              <w:rPr>
                <w:sz w:val="16"/>
                <w:szCs w:val="16"/>
              </w:rPr>
              <w:t>Indeterminate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E957F" w14:textId="77777777" w:rsidR="005F1702" w:rsidRDefault="005F1702" w:rsidP="001F5BDB">
            <w:pPr>
              <w:ind w:left="100"/>
              <w:rPr>
                <w:sz w:val="16"/>
                <w:szCs w:val="16"/>
              </w:rPr>
            </w:pPr>
            <w:r>
              <w:rPr>
                <w:sz w:val="16"/>
                <w:szCs w:val="16"/>
              </w:rPr>
              <w:t xml:space="preserve">Follicles are empty, collapsed, or only undifferentiated </w:t>
            </w:r>
            <w:proofErr w:type="spellStart"/>
            <w:r>
              <w:rPr>
                <w:sz w:val="16"/>
                <w:szCs w:val="16"/>
              </w:rPr>
              <w:t>gonia</w:t>
            </w:r>
            <w:proofErr w:type="spellEnd"/>
            <w:r>
              <w:rPr>
                <w:sz w:val="16"/>
                <w:szCs w:val="16"/>
              </w:rPr>
              <w:t xml:space="preserve"> are visible</w:t>
            </w:r>
          </w:p>
        </w:tc>
      </w:tr>
    </w:tbl>
    <w:p w14:paraId="730B3E21" w14:textId="245C09F0" w:rsidR="005F1702" w:rsidRDefault="005F1702" w:rsidP="005F1702">
      <w:pPr>
        <w:suppressLineNumbers/>
      </w:pPr>
      <w:r>
        <w:br w:type="page"/>
      </w:r>
    </w:p>
    <w:tbl>
      <w:tblPr>
        <w:tblW w:w="1023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600"/>
        <w:gridCol w:w="750"/>
        <w:gridCol w:w="765"/>
        <w:gridCol w:w="840"/>
        <w:gridCol w:w="855"/>
        <w:gridCol w:w="810"/>
        <w:gridCol w:w="855"/>
        <w:gridCol w:w="840"/>
        <w:gridCol w:w="870"/>
        <w:gridCol w:w="765"/>
        <w:gridCol w:w="750"/>
        <w:gridCol w:w="750"/>
        <w:gridCol w:w="780"/>
      </w:tblGrid>
      <w:tr w:rsidR="005F1702" w14:paraId="7E18D65E" w14:textId="77777777" w:rsidTr="001F5BDB">
        <w:trPr>
          <w:trHeight w:val="300"/>
        </w:trPr>
        <w:tc>
          <w:tcPr>
            <w:tcW w:w="10230" w:type="dxa"/>
            <w:gridSpan w:val="1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5B7EB6" w14:textId="77777777" w:rsidR="005F1702" w:rsidRPr="002D0328" w:rsidRDefault="005F1702" w:rsidP="001F5BDB">
            <w:pPr>
              <w:ind w:left="100"/>
              <w:rPr>
                <w:sz w:val="20"/>
                <w:szCs w:val="18"/>
              </w:rPr>
            </w:pPr>
            <w:r w:rsidRPr="002D0328">
              <w:rPr>
                <w:b/>
                <w:sz w:val="20"/>
                <w:szCs w:val="18"/>
              </w:rPr>
              <w:lastRenderedPageBreak/>
              <w:t xml:space="preserve">Supplementary Table 3: </w:t>
            </w:r>
            <w:r w:rsidRPr="002D0328">
              <w:rPr>
                <w:sz w:val="20"/>
                <w:szCs w:val="18"/>
              </w:rPr>
              <w:t xml:space="preserve"> Carbonate chemistry parameters for three time points during the pCO</w:t>
            </w:r>
            <w:r w:rsidRPr="002D0328">
              <w:rPr>
                <w:sz w:val="20"/>
                <w:szCs w:val="18"/>
                <w:vertAlign w:val="subscript"/>
              </w:rPr>
              <w:t>2</w:t>
            </w:r>
            <w:r w:rsidRPr="002D0328">
              <w:rPr>
                <w:sz w:val="20"/>
                <w:szCs w:val="18"/>
              </w:rPr>
              <w:t xml:space="preserve"> treatments, which are averages (± SE) from three replicate tanks per treatment. All parameters except for total alkalinity differed significantly between control/ambient (Amb.) and experimental/high (High.) tanks (One-way ANOVA). More details are available in </w:t>
            </w:r>
            <w:r w:rsidRPr="002D0328">
              <w:rPr>
                <w:i/>
                <w:sz w:val="20"/>
                <w:szCs w:val="18"/>
              </w:rPr>
              <w:t>Venkataraman et al., 2019.</w:t>
            </w:r>
          </w:p>
        </w:tc>
      </w:tr>
      <w:tr w:rsidR="005F1702" w14:paraId="016CD0F3" w14:textId="77777777" w:rsidTr="001F5BDB">
        <w:trPr>
          <w:trHeight w:val="680"/>
        </w:trPr>
        <w:tc>
          <w:tcPr>
            <w:tcW w:w="600" w:type="dxa"/>
            <w:vMerge w:val="restart"/>
            <w:tcBorders>
              <w:top w:val="single" w:sz="8" w:space="0" w:color="000000"/>
              <w:left w:val="single" w:sz="4" w:space="0" w:color="auto"/>
              <w:bottom w:val="single" w:sz="8" w:space="0" w:color="000000"/>
              <w:right w:val="single" w:sz="8" w:space="0" w:color="000000"/>
            </w:tcBorders>
            <w:shd w:val="clear" w:color="auto" w:fill="D9D9D9"/>
            <w:tcMar>
              <w:top w:w="100" w:type="dxa"/>
              <w:left w:w="100" w:type="dxa"/>
              <w:bottom w:w="100" w:type="dxa"/>
              <w:right w:w="100" w:type="dxa"/>
            </w:tcMar>
          </w:tcPr>
          <w:p w14:paraId="19E4D494" w14:textId="77777777" w:rsidR="005F1702" w:rsidRDefault="005F1702" w:rsidP="001F5BDB">
            <w:pPr>
              <w:spacing w:after="240"/>
              <w:ind w:left="100"/>
              <w:jc w:val="center"/>
              <w:rPr>
                <w:sz w:val="16"/>
                <w:szCs w:val="16"/>
              </w:rPr>
            </w:pPr>
            <w:r>
              <w:rPr>
                <w:sz w:val="16"/>
                <w:szCs w:val="16"/>
              </w:rPr>
              <w:t>Day</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BBF220" w14:textId="77777777" w:rsidR="005F1702" w:rsidRDefault="005F1702" w:rsidP="001F5BDB">
            <w:pPr>
              <w:ind w:left="100"/>
              <w:jc w:val="center"/>
              <w:rPr>
                <w:sz w:val="16"/>
                <w:szCs w:val="16"/>
              </w:rPr>
            </w:pPr>
            <w:r>
              <w:rPr>
                <w:sz w:val="16"/>
                <w:szCs w:val="16"/>
              </w:rPr>
              <w:t>pH***</w:t>
            </w:r>
          </w:p>
          <w:p w14:paraId="1744B6F4" w14:textId="77777777" w:rsidR="005F1702" w:rsidRDefault="005F1702" w:rsidP="001F5BDB">
            <w:pPr>
              <w:jc w:val="center"/>
              <w:rPr>
                <w:sz w:val="16"/>
                <w:szCs w:val="16"/>
              </w:rPr>
            </w:pPr>
          </w:p>
          <w:p w14:paraId="422B75E6"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5838, </w:t>
            </w:r>
          </w:p>
          <w:p w14:paraId="1856C86E" w14:textId="77777777" w:rsidR="005F1702" w:rsidRDefault="005F1702" w:rsidP="001F5BDB">
            <w:pPr>
              <w:jc w:val="center"/>
              <w:rPr>
                <w:sz w:val="16"/>
                <w:szCs w:val="16"/>
              </w:rPr>
            </w:pPr>
            <w:r>
              <w:rPr>
                <w:sz w:val="16"/>
                <w:szCs w:val="16"/>
              </w:rPr>
              <w:t>p = 6.12e-22</w:t>
            </w:r>
          </w:p>
        </w:tc>
        <w:tc>
          <w:tcPr>
            <w:tcW w:w="169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453EF90" w14:textId="77777777" w:rsidR="005F1702" w:rsidRDefault="005F1702" w:rsidP="001F5BDB">
            <w:pPr>
              <w:ind w:left="100"/>
              <w:jc w:val="center"/>
              <w:rPr>
                <w:sz w:val="16"/>
                <w:szCs w:val="16"/>
              </w:rPr>
            </w:pPr>
            <w:r>
              <w:rPr>
                <w:sz w:val="16"/>
                <w:szCs w:val="16"/>
              </w:rPr>
              <w:t>Total Alkalinity (µ</w:t>
            </w:r>
            <w:proofErr w:type="spellStart"/>
            <w:r>
              <w:rPr>
                <w:sz w:val="16"/>
                <w:szCs w:val="16"/>
              </w:rPr>
              <w:t>mol</w:t>
            </w:r>
            <w:proofErr w:type="spellEnd"/>
            <w:r>
              <w:rPr>
                <w:sz w:val="16"/>
                <w:szCs w:val="16"/>
              </w:rPr>
              <w:t>/kg)</w:t>
            </w:r>
          </w:p>
          <w:p w14:paraId="331A4BB8"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1.38, </w:t>
            </w:r>
          </w:p>
          <w:p w14:paraId="12D7949C" w14:textId="77777777" w:rsidR="005F1702" w:rsidRDefault="005F1702" w:rsidP="001F5BDB">
            <w:pPr>
              <w:jc w:val="center"/>
              <w:rPr>
                <w:sz w:val="16"/>
                <w:szCs w:val="16"/>
              </w:rPr>
            </w:pPr>
            <w:r>
              <w:rPr>
                <w:sz w:val="16"/>
                <w:szCs w:val="16"/>
              </w:rPr>
              <w:t>p = 0.257</w:t>
            </w:r>
          </w:p>
        </w:tc>
        <w:tc>
          <w:tcPr>
            <w:tcW w:w="166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6CD213" w14:textId="77777777" w:rsidR="005F1702" w:rsidRDefault="005F1702" w:rsidP="001F5BDB">
            <w:pPr>
              <w:ind w:left="100"/>
              <w:jc w:val="center"/>
              <w:rPr>
                <w:sz w:val="16"/>
                <w:szCs w:val="16"/>
              </w:rPr>
            </w:pPr>
            <w:r>
              <w:rPr>
                <w:sz w:val="16"/>
                <w:szCs w:val="16"/>
              </w:rPr>
              <w:t>pCO</w:t>
            </w:r>
            <w:r>
              <w:rPr>
                <w:sz w:val="16"/>
                <w:szCs w:val="16"/>
                <w:vertAlign w:val="subscript"/>
              </w:rPr>
              <w:t>2</w:t>
            </w:r>
            <w:r>
              <w:rPr>
                <w:sz w:val="16"/>
                <w:szCs w:val="16"/>
              </w:rPr>
              <w:t xml:space="preserve"> (µ</w:t>
            </w:r>
            <w:proofErr w:type="spellStart"/>
            <w:proofErr w:type="gramStart"/>
            <w:r>
              <w:rPr>
                <w:sz w:val="16"/>
                <w:szCs w:val="16"/>
              </w:rPr>
              <w:t>atm</w:t>
            </w:r>
            <w:proofErr w:type="spellEnd"/>
            <w:r>
              <w:rPr>
                <w:sz w:val="16"/>
                <w:szCs w:val="16"/>
              </w:rPr>
              <w:t>)*</w:t>
            </w:r>
            <w:proofErr w:type="gramEnd"/>
            <w:r>
              <w:rPr>
                <w:sz w:val="16"/>
                <w:szCs w:val="16"/>
              </w:rPr>
              <w:t>**</w:t>
            </w:r>
          </w:p>
          <w:p w14:paraId="30C425F4" w14:textId="77777777" w:rsidR="005F1702" w:rsidRDefault="005F1702" w:rsidP="001F5BDB">
            <w:pPr>
              <w:jc w:val="center"/>
              <w:rPr>
                <w:sz w:val="16"/>
                <w:szCs w:val="16"/>
              </w:rPr>
            </w:pPr>
          </w:p>
          <w:p w14:paraId="6FF0CFA3"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235, </w:t>
            </w:r>
          </w:p>
          <w:p w14:paraId="045AA3CB" w14:textId="77777777" w:rsidR="005F1702" w:rsidRDefault="005F1702" w:rsidP="001F5BDB">
            <w:pPr>
              <w:jc w:val="center"/>
              <w:rPr>
                <w:sz w:val="16"/>
                <w:szCs w:val="16"/>
              </w:rPr>
            </w:pPr>
            <w:r>
              <w:rPr>
                <w:sz w:val="16"/>
                <w:szCs w:val="16"/>
              </w:rPr>
              <w:t>p = 5.44e-11</w:t>
            </w:r>
          </w:p>
        </w:tc>
        <w:tc>
          <w:tcPr>
            <w:tcW w:w="171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44A54BA" w14:textId="77777777" w:rsidR="005F1702" w:rsidRDefault="005F1702" w:rsidP="001F5BDB">
            <w:pPr>
              <w:ind w:left="100"/>
              <w:jc w:val="center"/>
              <w:rPr>
                <w:sz w:val="16"/>
                <w:szCs w:val="16"/>
              </w:rPr>
            </w:pPr>
            <w:r>
              <w:rPr>
                <w:sz w:val="16"/>
                <w:szCs w:val="16"/>
              </w:rPr>
              <w:t>DIC (µ</w:t>
            </w:r>
            <w:proofErr w:type="spellStart"/>
            <w:r>
              <w:rPr>
                <w:sz w:val="16"/>
                <w:szCs w:val="16"/>
              </w:rPr>
              <w:t>mol</w:t>
            </w:r>
            <w:proofErr w:type="spellEnd"/>
            <w:r>
              <w:rPr>
                <w:sz w:val="16"/>
                <w:szCs w:val="16"/>
              </w:rPr>
              <w:t>/</w:t>
            </w:r>
            <w:proofErr w:type="gramStart"/>
            <w:r>
              <w:rPr>
                <w:sz w:val="16"/>
                <w:szCs w:val="16"/>
              </w:rPr>
              <w:t>kg)*</w:t>
            </w:r>
            <w:proofErr w:type="gramEnd"/>
          </w:p>
          <w:p w14:paraId="52A11CF7" w14:textId="77777777" w:rsidR="005F1702" w:rsidRDefault="005F1702" w:rsidP="001F5BDB">
            <w:pPr>
              <w:ind w:left="100"/>
              <w:jc w:val="center"/>
              <w:rPr>
                <w:sz w:val="16"/>
                <w:szCs w:val="16"/>
              </w:rPr>
            </w:pPr>
          </w:p>
          <w:p w14:paraId="09E10ED1"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7.12, </w:t>
            </w:r>
          </w:p>
          <w:p w14:paraId="1A022EA9" w14:textId="77777777" w:rsidR="005F1702" w:rsidRDefault="005F1702" w:rsidP="001F5BDB">
            <w:pPr>
              <w:jc w:val="center"/>
              <w:rPr>
                <w:sz w:val="16"/>
                <w:szCs w:val="16"/>
              </w:rPr>
            </w:pPr>
            <w:r>
              <w:rPr>
                <w:sz w:val="16"/>
                <w:szCs w:val="16"/>
              </w:rPr>
              <w:t>p = 0.0168</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0C4CEDA" w14:textId="77777777" w:rsidR="005F1702" w:rsidRDefault="005F1702" w:rsidP="001F5BDB">
            <w:pPr>
              <w:ind w:left="100"/>
              <w:jc w:val="center"/>
              <w:rPr>
                <w:sz w:val="16"/>
                <w:szCs w:val="16"/>
              </w:rPr>
            </w:pPr>
            <w:proofErr w:type="spellStart"/>
            <w:r>
              <w:rPr>
                <w:sz w:val="16"/>
                <w:szCs w:val="16"/>
              </w:rPr>
              <w:t>Ω</w:t>
            </w:r>
            <w:r>
              <w:rPr>
                <w:sz w:val="16"/>
                <w:szCs w:val="16"/>
                <w:vertAlign w:val="subscript"/>
              </w:rPr>
              <w:t>calcite</w:t>
            </w:r>
            <w:proofErr w:type="spellEnd"/>
            <w:r>
              <w:rPr>
                <w:sz w:val="16"/>
                <w:szCs w:val="16"/>
              </w:rPr>
              <w:t>***</w:t>
            </w:r>
          </w:p>
          <w:p w14:paraId="794069A4" w14:textId="77777777" w:rsidR="005F1702" w:rsidRDefault="005F1702" w:rsidP="001F5BDB">
            <w:pPr>
              <w:jc w:val="center"/>
              <w:rPr>
                <w:sz w:val="16"/>
                <w:szCs w:val="16"/>
              </w:rPr>
            </w:pPr>
          </w:p>
          <w:p w14:paraId="3721C0B9"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 529, </w:t>
            </w:r>
          </w:p>
          <w:p w14:paraId="24EB54B2" w14:textId="77777777" w:rsidR="005F1702" w:rsidRDefault="005F1702" w:rsidP="001F5BDB">
            <w:pPr>
              <w:jc w:val="center"/>
              <w:rPr>
                <w:sz w:val="16"/>
                <w:szCs w:val="16"/>
                <w:vertAlign w:val="subscript"/>
              </w:rPr>
            </w:pPr>
            <w:r>
              <w:rPr>
                <w:sz w:val="16"/>
                <w:szCs w:val="16"/>
              </w:rPr>
              <w:t>p = 1.10e-13</w:t>
            </w:r>
          </w:p>
        </w:tc>
        <w:tc>
          <w:tcPr>
            <w:tcW w:w="153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1D022F" w14:textId="77777777" w:rsidR="005F1702" w:rsidRDefault="005F1702" w:rsidP="001F5BDB">
            <w:pPr>
              <w:ind w:left="100"/>
              <w:jc w:val="center"/>
              <w:rPr>
                <w:sz w:val="16"/>
                <w:szCs w:val="16"/>
              </w:rPr>
            </w:pPr>
            <w:proofErr w:type="spellStart"/>
            <w:r>
              <w:rPr>
                <w:sz w:val="16"/>
                <w:szCs w:val="16"/>
              </w:rPr>
              <w:t>Ω</w:t>
            </w:r>
            <w:r>
              <w:rPr>
                <w:sz w:val="16"/>
                <w:szCs w:val="16"/>
                <w:vertAlign w:val="subscript"/>
              </w:rPr>
              <w:t>aragonite</w:t>
            </w:r>
            <w:proofErr w:type="spellEnd"/>
            <w:r>
              <w:rPr>
                <w:sz w:val="16"/>
                <w:szCs w:val="16"/>
              </w:rPr>
              <w:t>***</w:t>
            </w:r>
          </w:p>
          <w:p w14:paraId="3AE9B6E4" w14:textId="77777777" w:rsidR="005F1702" w:rsidRDefault="005F1702" w:rsidP="001F5BDB">
            <w:pPr>
              <w:jc w:val="center"/>
              <w:rPr>
                <w:sz w:val="16"/>
                <w:szCs w:val="16"/>
              </w:rPr>
            </w:pPr>
          </w:p>
          <w:p w14:paraId="331A1F5F" w14:textId="77777777" w:rsidR="005F1702" w:rsidRDefault="005F1702" w:rsidP="001F5BDB">
            <w:pPr>
              <w:jc w:val="center"/>
              <w:rPr>
                <w:sz w:val="16"/>
                <w:szCs w:val="16"/>
              </w:rPr>
            </w:pPr>
            <w:proofErr w:type="gramStart"/>
            <w:r>
              <w:rPr>
                <w:sz w:val="16"/>
                <w:szCs w:val="16"/>
              </w:rPr>
              <w:t>F(</w:t>
            </w:r>
            <w:proofErr w:type="gramEnd"/>
            <w:r>
              <w:rPr>
                <w:sz w:val="16"/>
                <w:szCs w:val="16"/>
              </w:rPr>
              <w:t xml:space="preserve">1,16) =527, </w:t>
            </w:r>
          </w:p>
          <w:p w14:paraId="0C32517D" w14:textId="77777777" w:rsidR="005F1702" w:rsidRDefault="005F1702" w:rsidP="001F5BDB">
            <w:pPr>
              <w:jc w:val="center"/>
              <w:rPr>
                <w:sz w:val="16"/>
                <w:szCs w:val="16"/>
              </w:rPr>
            </w:pPr>
            <w:r>
              <w:rPr>
                <w:sz w:val="16"/>
                <w:szCs w:val="16"/>
              </w:rPr>
              <w:t>p = 1.14e-13</w:t>
            </w:r>
          </w:p>
        </w:tc>
      </w:tr>
      <w:tr w:rsidR="005F1702" w14:paraId="1A8E7AE7" w14:textId="77777777" w:rsidTr="001F5BDB">
        <w:trPr>
          <w:trHeight w:val="260"/>
        </w:trPr>
        <w:tc>
          <w:tcPr>
            <w:tcW w:w="60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698B805" w14:textId="77777777" w:rsidR="005F1702" w:rsidRDefault="005F1702" w:rsidP="001F5BDB">
            <w:pPr>
              <w:spacing w:after="240"/>
              <w:ind w:left="100"/>
              <w:rPr>
                <w:sz w:val="16"/>
                <w:szCs w:val="16"/>
              </w:rPr>
            </w:pP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BD86511" w14:textId="77777777" w:rsidR="005F1702" w:rsidRDefault="005F1702" w:rsidP="001F5BDB">
            <w:pPr>
              <w:ind w:left="100"/>
              <w:jc w:val="center"/>
              <w:rPr>
                <w:sz w:val="16"/>
                <w:szCs w:val="16"/>
              </w:rPr>
            </w:pPr>
            <w:r>
              <w:rPr>
                <w:sz w:val="16"/>
                <w:szCs w:val="16"/>
              </w:rPr>
              <w:t>Amb.</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7AA2CE4" w14:textId="77777777" w:rsidR="005F1702" w:rsidRDefault="005F1702" w:rsidP="001F5BDB">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892071" w14:textId="77777777" w:rsidR="005F1702" w:rsidRDefault="005F1702" w:rsidP="001F5BDB">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AE3AF5" w14:textId="77777777" w:rsidR="005F1702" w:rsidRDefault="005F1702" w:rsidP="001F5BDB">
            <w:pPr>
              <w:ind w:left="100"/>
              <w:jc w:val="center"/>
              <w:rPr>
                <w:sz w:val="16"/>
                <w:szCs w:val="16"/>
              </w:rPr>
            </w:pPr>
            <w:r>
              <w:rPr>
                <w:sz w:val="16"/>
                <w:szCs w:val="16"/>
              </w:rPr>
              <w:t>High</w:t>
            </w:r>
          </w:p>
        </w:tc>
        <w:tc>
          <w:tcPr>
            <w:tcW w:w="81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818B3C8" w14:textId="77777777" w:rsidR="005F1702" w:rsidRDefault="005F1702" w:rsidP="001F5BDB">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B5ACEB" w14:textId="77777777" w:rsidR="005F1702" w:rsidRDefault="005F1702" w:rsidP="001F5BDB">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2B75BC3" w14:textId="77777777" w:rsidR="005F1702" w:rsidRDefault="005F1702" w:rsidP="001F5BDB">
            <w:pPr>
              <w:ind w:left="100"/>
              <w:jc w:val="center"/>
              <w:rPr>
                <w:sz w:val="16"/>
                <w:szCs w:val="16"/>
              </w:rPr>
            </w:pPr>
            <w:r>
              <w:rPr>
                <w:sz w:val="16"/>
                <w:szCs w:val="16"/>
              </w:rPr>
              <w:t>Amb.</w:t>
            </w:r>
          </w:p>
        </w:tc>
        <w:tc>
          <w:tcPr>
            <w:tcW w:w="8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F47F7A5" w14:textId="77777777" w:rsidR="005F1702" w:rsidRDefault="005F1702" w:rsidP="001F5BDB">
            <w:pPr>
              <w:ind w:left="100"/>
              <w:jc w:val="center"/>
              <w:rPr>
                <w:sz w:val="16"/>
                <w:szCs w:val="16"/>
              </w:rPr>
            </w:pPr>
            <w:r>
              <w:rPr>
                <w:sz w:val="16"/>
                <w:szCs w:val="16"/>
              </w:rPr>
              <w:t>High.</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6F44A71" w14:textId="77777777" w:rsidR="005F1702" w:rsidRDefault="005F1702" w:rsidP="001F5BDB">
            <w:pPr>
              <w:ind w:left="100"/>
              <w:jc w:val="center"/>
              <w:rPr>
                <w:sz w:val="16"/>
                <w:szCs w:val="16"/>
              </w:rPr>
            </w:pPr>
            <w:r>
              <w:rPr>
                <w:sz w:val="16"/>
                <w:szCs w:val="16"/>
              </w:rPr>
              <w:t>Amb.</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4D87ED5" w14:textId="77777777" w:rsidR="005F1702" w:rsidRDefault="005F1702" w:rsidP="001F5BDB">
            <w:pPr>
              <w:ind w:left="100"/>
              <w:jc w:val="center"/>
              <w:rPr>
                <w:sz w:val="16"/>
                <w:szCs w:val="16"/>
              </w:rPr>
            </w:pPr>
            <w:r>
              <w:rPr>
                <w:sz w:val="16"/>
                <w:szCs w:val="16"/>
              </w:rPr>
              <w:t>High</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0868A8A" w14:textId="77777777" w:rsidR="005F1702" w:rsidRDefault="005F1702" w:rsidP="001F5BDB">
            <w:pPr>
              <w:ind w:left="100"/>
              <w:jc w:val="center"/>
              <w:rPr>
                <w:sz w:val="16"/>
                <w:szCs w:val="16"/>
              </w:rPr>
            </w:pPr>
            <w:r>
              <w:rPr>
                <w:sz w:val="16"/>
                <w:szCs w:val="16"/>
              </w:rPr>
              <w:t>Amb.</w:t>
            </w:r>
          </w:p>
        </w:tc>
        <w:tc>
          <w:tcPr>
            <w:tcW w:w="7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47DD62D" w14:textId="77777777" w:rsidR="005F1702" w:rsidRDefault="005F1702" w:rsidP="001F5BDB">
            <w:pPr>
              <w:ind w:left="100"/>
              <w:jc w:val="center"/>
              <w:rPr>
                <w:sz w:val="16"/>
                <w:szCs w:val="16"/>
              </w:rPr>
            </w:pPr>
            <w:r>
              <w:rPr>
                <w:sz w:val="16"/>
                <w:szCs w:val="16"/>
              </w:rPr>
              <w:t>High</w:t>
            </w:r>
          </w:p>
        </w:tc>
      </w:tr>
      <w:tr w:rsidR="005F1702" w14:paraId="28A1C595" w14:textId="77777777" w:rsidTr="001F5BDB">
        <w:trPr>
          <w:trHeight w:val="640"/>
        </w:trPr>
        <w:tc>
          <w:tcPr>
            <w:tcW w:w="600" w:type="dxa"/>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70DC1D0" w14:textId="77777777" w:rsidR="005F1702" w:rsidRDefault="005F1702" w:rsidP="001F5BDB">
            <w:pPr>
              <w:ind w:left="100"/>
              <w:jc w:val="center"/>
              <w:rPr>
                <w:sz w:val="16"/>
                <w:szCs w:val="16"/>
              </w:rPr>
            </w:pPr>
            <w:r>
              <w:rPr>
                <w:sz w:val="16"/>
                <w:szCs w:val="16"/>
              </w:rPr>
              <w:t>5</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136DC" w14:textId="77777777" w:rsidR="005F1702" w:rsidRDefault="005F1702" w:rsidP="001F5BDB">
            <w:pPr>
              <w:ind w:left="100"/>
              <w:jc w:val="center"/>
              <w:rPr>
                <w:sz w:val="16"/>
                <w:szCs w:val="16"/>
              </w:rPr>
            </w:pPr>
            <w:r>
              <w:rPr>
                <w:sz w:val="16"/>
                <w:szCs w:val="16"/>
              </w:rPr>
              <w:t>7.82 ± 0.004</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257C9" w14:textId="77777777" w:rsidR="005F1702" w:rsidRDefault="005F1702" w:rsidP="001F5BDB">
            <w:pPr>
              <w:ind w:left="100"/>
              <w:jc w:val="center"/>
              <w:rPr>
                <w:sz w:val="16"/>
                <w:szCs w:val="16"/>
              </w:rPr>
            </w:pPr>
            <w:r>
              <w:rPr>
                <w:sz w:val="16"/>
                <w:szCs w:val="16"/>
              </w:rPr>
              <w:t>7.33 ± 0.002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E86E6" w14:textId="77777777" w:rsidR="005F1702" w:rsidRDefault="005F1702" w:rsidP="001F5BDB">
            <w:pPr>
              <w:ind w:left="100"/>
              <w:jc w:val="center"/>
              <w:rPr>
                <w:sz w:val="16"/>
                <w:szCs w:val="16"/>
              </w:rPr>
            </w:pPr>
            <w:r>
              <w:rPr>
                <w:sz w:val="16"/>
                <w:szCs w:val="16"/>
              </w:rPr>
              <w:t>2307.41 ± 25.45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9E6F7" w14:textId="77777777" w:rsidR="005F1702" w:rsidRDefault="005F1702" w:rsidP="001F5BDB">
            <w:pPr>
              <w:ind w:left="100"/>
              <w:jc w:val="center"/>
              <w:rPr>
                <w:sz w:val="16"/>
                <w:szCs w:val="16"/>
              </w:rPr>
            </w:pPr>
            <w:r>
              <w:rPr>
                <w:sz w:val="16"/>
                <w:szCs w:val="16"/>
              </w:rPr>
              <w:t>2332.36 ± 31.05</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E8186" w14:textId="77777777" w:rsidR="005F1702" w:rsidRDefault="005F1702" w:rsidP="001F5BDB">
            <w:pPr>
              <w:ind w:left="100"/>
              <w:rPr>
                <w:sz w:val="16"/>
                <w:szCs w:val="16"/>
              </w:rPr>
            </w:pPr>
            <w:r>
              <w:rPr>
                <w:sz w:val="16"/>
                <w:szCs w:val="16"/>
              </w:rPr>
              <w:t>747.51 ± 13.94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BCBD1" w14:textId="77777777" w:rsidR="005F1702" w:rsidRDefault="005F1702" w:rsidP="001F5BDB">
            <w:pPr>
              <w:ind w:left="100"/>
              <w:rPr>
                <w:sz w:val="16"/>
                <w:szCs w:val="16"/>
              </w:rPr>
            </w:pPr>
            <w:r>
              <w:rPr>
                <w:sz w:val="16"/>
                <w:szCs w:val="16"/>
              </w:rPr>
              <w:t xml:space="preserve">2481.23 ± 29.83 </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6FE78" w14:textId="77777777" w:rsidR="005F1702" w:rsidRDefault="005F1702" w:rsidP="001F5BDB">
            <w:pPr>
              <w:ind w:left="100"/>
              <w:jc w:val="center"/>
              <w:rPr>
                <w:sz w:val="16"/>
                <w:szCs w:val="16"/>
              </w:rPr>
            </w:pPr>
            <w:r>
              <w:rPr>
                <w:sz w:val="16"/>
                <w:szCs w:val="16"/>
              </w:rPr>
              <w:t>2233.41 ± 25.29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D30DC" w14:textId="77777777" w:rsidR="005F1702" w:rsidRDefault="005F1702" w:rsidP="001F5BDB">
            <w:pPr>
              <w:ind w:left="100"/>
              <w:jc w:val="center"/>
              <w:rPr>
                <w:sz w:val="16"/>
                <w:szCs w:val="16"/>
              </w:rPr>
            </w:pPr>
            <w:r>
              <w:rPr>
                <w:sz w:val="16"/>
                <w:szCs w:val="16"/>
              </w:rPr>
              <w:t>2408.51 ± 31.76</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85E16" w14:textId="77777777" w:rsidR="005F1702" w:rsidRDefault="005F1702" w:rsidP="001F5BDB">
            <w:pPr>
              <w:ind w:left="100"/>
              <w:jc w:val="center"/>
              <w:rPr>
                <w:sz w:val="16"/>
                <w:szCs w:val="16"/>
              </w:rPr>
            </w:pPr>
            <w:r>
              <w:rPr>
                <w:sz w:val="16"/>
                <w:szCs w:val="16"/>
              </w:rPr>
              <w:t>1.86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E36B3" w14:textId="77777777" w:rsidR="005F1702" w:rsidRDefault="005F1702" w:rsidP="001F5BDB">
            <w:pPr>
              <w:ind w:left="100"/>
              <w:jc w:val="center"/>
              <w:rPr>
                <w:sz w:val="16"/>
                <w:szCs w:val="16"/>
              </w:rPr>
            </w:pPr>
            <w:r>
              <w:rPr>
                <w:sz w:val="16"/>
                <w:szCs w:val="16"/>
              </w:rPr>
              <w:t>0.62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56086" w14:textId="77777777" w:rsidR="005F1702" w:rsidRDefault="005F1702" w:rsidP="001F5BDB">
            <w:pPr>
              <w:ind w:left="100"/>
              <w:jc w:val="center"/>
              <w:rPr>
                <w:sz w:val="16"/>
                <w:szCs w:val="16"/>
              </w:rPr>
            </w:pPr>
            <w:r>
              <w:rPr>
                <w:sz w:val="16"/>
                <w:szCs w:val="16"/>
              </w:rPr>
              <w:t>1.16 ± 0.012</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4B2F3" w14:textId="77777777" w:rsidR="005F1702" w:rsidRDefault="005F1702" w:rsidP="001F5BDB">
            <w:pPr>
              <w:ind w:left="100"/>
              <w:jc w:val="center"/>
              <w:rPr>
                <w:sz w:val="16"/>
                <w:szCs w:val="16"/>
              </w:rPr>
            </w:pPr>
            <w:r>
              <w:rPr>
                <w:sz w:val="16"/>
                <w:szCs w:val="16"/>
              </w:rPr>
              <w:t>0.58 ± 0.007</w:t>
            </w:r>
          </w:p>
        </w:tc>
      </w:tr>
      <w:tr w:rsidR="005F1702" w14:paraId="63B4BF2B" w14:textId="77777777" w:rsidTr="001F5BDB">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5AC89" w14:textId="77777777" w:rsidR="005F1702" w:rsidRDefault="005F1702" w:rsidP="001F5BDB">
            <w:pPr>
              <w:ind w:left="100"/>
              <w:jc w:val="center"/>
              <w:rPr>
                <w:sz w:val="16"/>
                <w:szCs w:val="16"/>
              </w:rPr>
            </w:pPr>
            <w:r>
              <w:rPr>
                <w:sz w:val="16"/>
                <w:szCs w:val="16"/>
              </w:rPr>
              <w:t>33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8E194" w14:textId="77777777" w:rsidR="005F1702" w:rsidRDefault="005F1702" w:rsidP="001F5BDB">
            <w:pPr>
              <w:ind w:left="100"/>
              <w:jc w:val="center"/>
              <w:rPr>
                <w:sz w:val="16"/>
                <w:szCs w:val="16"/>
              </w:rPr>
            </w:pPr>
            <w:r>
              <w:rPr>
                <w:sz w:val="16"/>
                <w:szCs w:val="16"/>
              </w:rPr>
              <w:t>7.81 ±         0.005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2D47D" w14:textId="77777777" w:rsidR="005F1702" w:rsidRDefault="005F1702" w:rsidP="001F5BDB">
            <w:pPr>
              <w:ind w:left="100"/>
              <w:jc w:val="center"/>
              <w:rPr>
                <w:sz w:val="16"/>
                <w:szCs w:val="16"/>
              </w:rPr>
            </w:pPr>
            <w:r>
              <w:rPr>
                <w:sz w:val="16"/>
                <w:szCs w:val="16"/>
              </w:rPr>
              <w:t>7.31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EA4A4" w14:textId="77777777" w:rsidR="005F1702" w:rsidRDefault="005F1702" w:rsidP="001F5BDB">
            <w:pPr>
              <w:ind w:left="100"/>
              <w:jc w:val="center"/>
              <w:rPr>
                <w:sz w:val="16"/>
                <w:szCs w:val="16"/>
              </w:rPr>
            </w:pPr>
            <w:r>
              <w:rPr>
                <w:sz w:val="16"/>
                <w:szCs w:val="16"/>
              </w:rPr>
              <w:t>2747.00 ± 21.13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EEA43" w14:textId="77777777" w:rsidR="005F1702" w:rsidRDefault="005F1702" w:rsidP="001F5BDB">
            <w:pPr>
              <w:ind w:left="100"/>
              <w:jc w:val="center"/>
              <w:rPr>
                <w:sz w:val="16"/>
                <w:szCs w:val="16"/>
              </w:rPr>
            </w:pPr>
            <w:r>
              <w:rPr>
                <w:sz w:val="16"/>
                <w:szCs w:val="16"/>
              </w:rPr>
              <w:t>2917.60 ± 18.36</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DFF82" w14:textId="77777777" w:rsidR="005F1702" w:rsidRDefault="005F1702" w:rsidP="001F5BDB">
            <w:pPr>
              <w:ind w:left="100"/>
              <w:rPr>
                <w:sz w:val="16"/>
                <w:szCs w:val="16"/>
              </w:rPr>
            </w:pPr>
            <w:r>
              <w:rPr>
                <w:sz w:val="16"/>
                <w:szCs w:val="16"/>
              </w:rPr>
              <w:t>912.22 ± 12.69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DFD8AB" w14:textId="77777777" w:rsidR="005F1702" w:rsidRDefault="005F1702" w:rsidP="001F5BDB">
            <w:pPr>
              <w:ind w:left="100"/>
              <w:rPr>
                <w:sz w:val="16"/>
                <w:szCs w:val="16"/>
              </w:rPr>
            </w:pPr>
            <w:r>
              <w:rPr>
                <w:sz w:val="16"/>
                <w:szCs w:val="16"/>
              </w:rPr>
              <w:t>3309.52 ± 7.22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80C0A" w14:textId="77777777" w:rsidR="005F1702" w:rsidRDefault="005F1702" w:rsidP="001F5BDB">
            <w:pPr>
              <w:ind w:left="100"/>
              <w:jc w:val="center"/>
              <w:rPr>
                <w:sz w:val="16"/>
                <w:szCs w:val="16"/>
              </w:rPr>
            </w:pPr>
            <w:r>
              <w:rPr>
                <w:sz w:val="16"/>
                <w:szCs w:val="16"/>
              </w:rPr>
              <w:t>2664.57 ± 19.99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28F09" w14:textId="77777777" w:rsidR="005F1702" w:rsidRDefault="005F1702" w:rsidP="001F5BDB">
            <w:pPr>
              <w:ind w:left="100"/>
              <w:jc w:val="center"/>
              <w:rPr>
                <w:sz w:val="16"/>
                <w:szCs w:val="16"/>
              </w:rPr>
            </w:pPr>
            <w:r>
              <w:rPr>
                <w:sz w:val="16"/>
                <w:szCs w:val="16"/>
              </w:rPr>
              <w:t>3020.99 ± 17.99</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616F9" w14:textId="77777777" w:rsidR="005F1702" w:rsidRDefault="005F1702" w:rsidP="001F5BDB">
            <w:pPr>
              <w:ind w:left="100"/>
              <w:jc w:val="center"/>
              <w:rPr>
                <w:sz w:val="16"/>
                <w:szCs w:val="16"/>
              </w:rPr>
            </w:pPr>
            <w:r>
              <w:rPr>
                <w:sz w:val="16"/>
                <w:szCs w:val="16"/>
              </w:rPr>
              <w:t>2.23 ± 0.03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C2BF7" w14:textId="77777777" w:rsidR="005F1702" w:rsidRDefault="005F1702" w:rsidP="001F5BDB">
            <w:pPr>
              <w:ind w:left="100"/>
              <w:jc w:val="center"/>
              <w:rPr>
                <w:sz w:val="16"/>
                <w:szCs w:val="16"/>
              </w:rPr>
            </w:pPr>
            <w:r>
              <w:rPr>
                <w:sz w:val="16"/>
                <w:szCs w:val="16"/>
              </w:rPr>
              <w:t>0.77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F96F1" w14:textId="77777777" w:rsidR="005F1702" w:rsidRDefault="005F1702" w:rsidP="001F5BDB">
            <w:pPr>
              <w:ind w:left="100"/>
              <w:jc w:val="center"/>
              <w:rPr>
                <w:sz w:val="16"/>
                <w:szCs w:val="16"/>
              </w:rPr>
            </w:pPr>
            <w:r>
              <w:rPr>
                <w:sz w:val="16"/>
                <w:szCs w:val="16"/>
              </w:rPr>
              <w:t>1.40 ± 0.020</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1E9130" w14:textId="77777777" w:rsidR="005F1702" w:rsidRDefault="005F1702" w:rsidP="001F5BDB">
            <w:pPr>
              <w:ind w:left="100"/>
              <w:jc w:val="center"/>
              <w:rPr>
                <w:sz w:val="16"/>
                <w:szCs w:val="16"/>
              </w:rPr>
            </w:pPr>
            <w:r>
              <w:rPr>
                <w:sz w:val="16"/>
                <w:szCs w:val="16"/>
              </w:rPr>
              <w:t>0.48 ± 0.014</w:t>
            </w:r>
          </w:p>
        </w:tc>
      </w:tr>
      <w:tr w:rsidR="005F1702" w14:paraId="739463E8" w14:textId="77777777" w:rsidTr="001F5BDB">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6C192" w14:textId="77777777" w:rsidR="005F1702" w:rsidRDefault="005F1702" w:rsidP="001F5BDB">
            <w:pPr>
              <w:ind w:left="100"/>
              <w:jc w:val="center"/>
              <w:rPr>
                <w:sz w:val="16"/>
                <w:szCs w:val="16"/>
              </w:rPr>
            </w:pPr>
            <w:r>
              <w:rPr>
                <w:sz w:val="16"/>
                <w:szCs w:val="16"/>
              </w:rPr>
              <w:t>48</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0CB590" w14:textId="77777777" w:rsidR="005F1702" w:rsidRDefault="005F1702" w:rsidP="001F5BDB">
            <w:pPr>
              <w:ind w:left="100"/>
              <w:jc w:val="center"/>
              <w:rPr>
                <w:sz w:val="16"/>
                <w:szCs w:val="16"/>
              </w:rPr>
            </w:pPr>
            <w:r>
              <w:rPr>
                <w:sz w:val="16"/>
                <w:szCs w:val="16"/>
              </w:rPr>
              <w:t>7.82 ±     0.015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E1FA4" w14:textId="77777777" w:rsidR="005F1702" w:rsidRDefault="005F1702" w:rsidP="001F5BDB">
            <w:pPr>
              <w:ind w:left="100"/>
              <w:jc w:val="center"/>
              <w:rPr>
                <w:sz w:val="16"/>
                <w:szCs w:val="16"/>
              </w:rPr>
            </w:pPr>
            <w:r>
              <w:rPr>
                <w:sz w:val="16"/>
                <w:szCs w:val="16"/>
              </w:rPr>
              <w:t>7.29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0B79C" w14:textId="77777777" w:rsidR="005F1702" w:rsidRDefault="005F1702" w:rsidP="001F5BDB">
            <w:pPr>
              <w:ind w:left="100"/>
              <w:jc w:val="center"/>
              <w:rPr>
                <w:sz w:val="16"/>
                <w:szCs w:val="16"/>
              </w:rPr>
            </w:pPr>
            <w:r>
              <w:rPr>
                <w:sz w:val="16"/>
                <w:szCs w:val="16"/>
              </w:rPr>
              <w:t>2611.40 ± 31.01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0BE21" w14:textId="77777777" w:rsidR="005F1702" w:rsidRDefault="005F1702" w:rsidP="001F5BDB">
            <w:pPr>
              <w:ind w:left="100"/>
              <w:jc w:val="center"/>
              <w:rPr>
                <w:sz w:val="16"/>
                <w:szCs w:val="16"/>
              </w:rPr>
            </w:pPr>
            <w:r>
              <w:rPr>
                <w:sz w:val="16"/>
                <w:szCs w:val="16"/>
              </w:rPr>
              <w:t>2808.39 ± 12.24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8AC58A" w14:textId="77777777" w:rsidR="005F1702" w:rsidRDefault="005F1702" w:rsidP="001F5BDB">
            <w:pPr>
              <w:ind w:left="100"/>
              <w:rPr>
                <w:sz w:val="16"/>
                <w:szCs w:val="16"/>
              </w:rPr>
            </w:pPr>
            <w:r>
              <w:rPr>
                <w:sz w:val="16"/>
                <w:szCs w:val="16"/>
              </w:rPr>
              <w:t>863.47 ± 42.42</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918E6" w14:textId="77777777" w:rsidR="005F1702" w:rsidRDefault="005F1702" w:rsidP="001F5BDB">
            <w:pPr>
              <w:ind w:left="100"/>
              <w:rPr>
                <w:sz w:val="16"/>
                <w:szCs w:val="16"/>
              </w:rPr>
            </w:pPr>
            <w:r>
              <w:rPr>
                <w:sz w:val="16"/>
                <w:szCs w:val="16"/>
              </w:rPr>
              <w:t>3343.89 ± 49.49</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CCFA42" w14:textId="77777777" w:rsidR="005F1702" w:rsidRDefault="005F1702" w:rsidP="001F5BDB">
            <w:pPr>
              <w:ind w:left="100"/>
              <w:jc w:val="center"/>
              <w:rPr>
                <w:sz w:val="16"/>
                <w:szCs w:val="16"/>
              </w:rPr>
            </w:pPr>
            <w:r>
              <w:rPr>
                <w:sz w:val="16"/>
                <w:szCs w:val="16"/>
              </w:rPr>
              <w:t>2533.28 ± 35.45</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9937E" w14:textId="77777777" w:rsidR="005F1702" w:rsidRDefault="005F1702" w:rsidP="001F5BDB">
            <w:pPr>
              <w:ind w:left="100"/>
              <w:jc w:val="center"/>
              <w:rPr>
                <w:sz w:val="16"/>
                <w:szCs w:val="16"/>
              </w:rPr>
            </w:pPr>
            <w:r>
              <w:rPr>
                <w:sz w:val="16"/>
                <w:szCs w:val="16"/>
              </w:rPr>
              <w:t>2920.52 ± 15.11</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BF043" w14:textId="77777777" w:rsidR="005F1702" w:rsidRDefault="005F1702" w:rsidP="001F5BDB">
            <w:pPr>
              <w:ind w:left="100"/>
              <w:jc w:val="center"/>
              <w:rPr>
                <w:sz w:val="16"/>
                <w:szCs w:val="16"/>
              </w:rPr>
            </w:pPr>
            <w:r>
              <w:rPr>
                <w:sz w:val="16"/>
                <w:szCs w:val="16"/>
              </w:rPr>
              <w:t>2.13 ± 0.06</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D099D" w14:textId="77777777" w:rsidR="005F1702" w:rsidRDefault="005F1702" w:rsidP="001F5BDB">
            <w:pPr>
              <w:ind w:left="100"/>
              <w:jc w:val="center"/>
              <w:rPr>
                <w:sz w:val="16"/>
                <w:szCs w:val="16"/>
              </w:rPr>
            </w:pPr>
            <w:r>
              <w:rPr>
                <w:sz w:val="16"/>
                <w:szCs w:val="16"/>
              </w:rPr>
              <w:t>0.68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6AC9E" w14:textId="77777777" w:rsidR="005F1702" w:rsidRDefault="005F1702" w:rsidP="001F5BDB">
            <w:pPr>
              <w:ind w:left="100"/>
              <w:jc w:val="center"/>
              <w:rPr>
                <w:sz w:val="16"/>
                <w:szCs w:val="16"/>
              </w:rPr>
            </w:pPr>
            <w:r>
              <w:rPr>
                <w:sz w:val="16"/>
                <w:szCs w:val="16"/>
              </w:rPr>
              <w:t>1.32 ± 0.035</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90869" w14:textId="77777777" w:rsidR="005F1702" w:rsidRDefault="005F1702" w:rsidP="001F5BDB">
            <w:pPr>
              <w:ind w:left="100"/>
              <w:jc w:val="center"/>
              <w:rPr>
                <w:sz w:val="16"/>
                <w:szCs w:val="16"/>
              </w:rPr>
            </w:pPr>
            <w:r>
              <w:rPr>
                <w:sz w:val="16"/>
                <w:szCs w:val="16"/>
              </w:rPr>
              <w:t>0.42 ± 0.004</w:t>
            </w:r>
          </w:p>
        </w:tc>
      </w:tr>
    </w:tbl>
    <w:p w14:paraId="1EC9AB3A" w14:textId="77777777" w:rsidR="005F1702" w:rsidRDefault="005F1702" w:rsidP="005F1702">
      <w:pPr>
        <w:suppressLineNumbers/>
      </w:pPr>
    </w:p>
    <w:p w14:paraId="39BA91EF" w14:textId="77777777" w:rsidR="005F1702" w:rsidRDefault="005F1702" w:rsidP="005F1702">
      <w:pPr>
        <w:suppressLineNumbers/>
        <w:spacing w:after="240"/>
      </w:pPr>
      <w:r>
        <w:rPr>
          <w:b/>
        </w:rPr>
        <w:t>Recipe for</w:t>
      </w:r>
      <w:r>
        <w:t xml:space="preserve"> Tris buffer (0.08 M, 28.0 PSU): </w:t>
      </w:r>
    </w:p>
    <w:p w14:paraId="457D4AB3" w14:textId="77777777" w:rsidR="005F1702" w:rsidRDefault="005F1702" w:rsidP="005F1702">
      <w:pPr>
        <w:numPr>
          <w:ilvl w:val="0"/>
          <w:numId w:val="2"/>
        </w:numPr>
        <w:suppressLineNumbers/>
      </w:pPr>
      <w:r>
        <w:t xml:space="preserve">0.3603 </w:t>
      </w:r>
      <w:proofErr w:type="spellStart"/>
      <w:r>
        <w:t>mol</w:t>
      </w:r>
      <w:proofErr w:type="spellEnd"/>
      <w:r>
        <w:t xml:space="preserve"> of </w:t>
      </w:r>
      <w:proofErr w:type="spellStart"/>
      <w:r>
        <w:t>NaCl</w:t>
      </w:r>
      <w:proofErr w:type="spellEnd"/>
      <w:r>
        <w:t xml:space="preserve"> (J.T. Baker)</w:t>
      </w:r>
    </w:p>
    <w:p w14:paraId="72A79CCD" w14:textId="77777777" w:rsidR="005F1702" w:rsidRDefault="005F1702" w:rsidP="005F1702">
      <w:pPr>
        <w:numPr>
          <w:ilvl w:val="0"/>
          <w:numId w:val="2"/>
        </w:numPr>
        <w:suppressLineNumbers/>
      </w:pPr>
      <w:r>
        <w:t xml:space="preserve">0.0106 </w:t>
      </w:r>
      <w:proofErr w:type="spellStart"/>
      <w:r>
        <w:t>mol</w:t>
      </w:r>
      <w:proofErr w:type="spellEnd"/>
      <w:r>
        <w:t xml:space="preserve"> of </w:t>
      </w:r>
      <w:proofErr w:type="spellStart"/>
      <w:r>
        <w:t>KCl</w:t>
      </w:r>
      <w:proofErr w:type="spellEnd"/>
      <w:r>
        <w:t xml:space="preserve"> (Fisher Scientific)</w:t>
      </w:r>
    </w:p>
    <w:p w14:paraId="23375445" w14:textId="77777777" w:rsidR="005F1702" w:rsidRDefault="005F1702" w:rsidP="005F1702">
      <w:pPr>
        <w:numPr>
          <w:ilvl w:val="0"/>
          <w:numId w:val="2"/>
        </w:numPr>
        <w:suppressLineNumbers/>
      </w:pPr>
      <w:r>
        <w:t xml:space="preserve">0.0293 </w:t>
      </w:r>
      <w:proofErr w:type="spellStart"/>
      <w:r>
        <w:t>mol</w:t>
      </w:r>
      <w:proofErr w:type="spellEnd"/>
      <w:r>
        <w:t xml:space="preserve"> MgSO4-(H2O)7 (Fisher Scientific)</w:t>
      </w:r>
    </w:p>
    <w:p w14:paraId="1CA88ED8" w14:textId="77777777" w:rsidR="005F1702" w:rsidRDefault="005F1702" w:rsidP="005F1702">
      <w:pPr>
        <w:numPr>
          <w:ilvl w:val="0"/>
          <w:numId w:val="2"/>
        </w:numPr>
        <w:suppressLineNumbers/>
      </w:pPr>
      <w:r>
        <w:t xml:space="preserve">0.0107 </w:t>
      </w:r>
      <w:proofErr w:type="spellStart"/>
      <w:r>
        <w:t>mol</w:t>
      </w:r>
      <w:proofErr w:type="spellEnd"/>
      <w:r>
        <w:t xml:space="preserve"> of CaCl2-2(H2O) (MP Biomedicals)</w:t>
      </w:r>
    </w:p>
    <w:p w14:paraId="097CBBA7" w14:textId="77777777" w:rsidR="005F1702" w:rsidRDefault="005F1702" w:rsidP="005F1702">
      <w:pPr>
        <w:numPr>
          <w:ilvl w:val="0"/>
          <w:numId w:val="2"/>
        </w:numPr>
        <w:suppressLineNumbers/>
      </w:pPr>
      <w:r>
        <w:t xml:space="preserve">0.0401 </w:t>
      </w:r>
      <w:proofErr w:type="spellStart"/>
      <w:r>
        <w:t>HCl</w:t>
      </w:r>
      <w:proofErr w:type="spellEnd"/>
      <w:r>
        <w:t xml:space="preserve"> (J.T. Baker)</w:t>
      </w:r>
    </w:p>
    <w:p w14:paraId="1137BE94" w14:textId="77777777" w:rsidR="005F1702" w:rsidRDefault="005F1702" w:rsidP="005F1702">
      <w:pPr>
        <w:numPr>
          <w:ilvl w:val="0"/>
          <w:numId w:val="2"/>
        </w:numPr>
        <w:suppressLineNumbers/>
      </w:pPr>
      <w:r>
        <w:t xml:space="preserve">0.0799 </w:t>
      </w:r>
      <w:proofErr w:type="spellStart"/>
      <w:r>
        <w:t>mol</w:t>
      </w:r>
      <w:proofErr w:type="spellEnd"/>
      <w:r>
        <w:t xml:space="preserve"> of Tris base (Fisher Scientific)</w:t>
      </w:r>
    </w:p>
    <w:p w14:paraId="7D290B50" w14:textId="013A1FD8" w:rsidR="005F1702" w:rsidRPr="005F1702" w:rsidRDefault="005F1702" w:rsidP="005F1702">
      <w:pPr>
        <w:numPr>
          <w:ilvl w:val="0"/>
          <w:numId w:val="2"/>
        </w:numPr>
        <w:suppressLineNumbers/>
        <w:spacing w:after="240"/>
      </w:pPr>
      <w:r>
        <w:t>Deionized water was added for a final volume of 1L</w:t>
      </w:r>
      <w:r w:rsidRPr="005F1702">
        <w:br w:type="page"/>
      </w:r>
    </w:p>
    <w:tbl>
      <w:tblPr>
        <w:tblW w:w="10365"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95"/>
        <w:gridCol w:w="595"/>
        <w:gridCol w:w="595"/>
        <w:gridCol w:w="600"/>
        <w:gridCol w:w="600"/>
        <w:gridCol w:w="600"/>
        <w:gridCol w:w="520"/>
        <w:gridCol w:w="570"/>
        <w:gridCol w:w="600"/>
        <w:gridCol w:w="510"/>
        <w:gridCol w:w="635"/>
        <w:gridCol w:w="765"/>
        <w:gridCol w:w="510"/>
        <w:gridCol w:w="645"/>
        <w:gridCol w:w="645"/>
      </w:tblGrid>
      <w:tr w:rsidR="005F1702" w14:paraId="6C7F7793" w14:textId="77777777" w:rsidTr="001F5BDB">
        <w:trPr>
          <w:trHeight w:val="440"/>
        </w:trPr>
        <w:tc>
          <w:tcPr>
            <w:tcW w:w="10365" w:type="dxa"/>
            <w:gridSpan w:val="16"/>
            <w:shd w:val="clear" w:color="auto" w:fill="D9D9D9"/>
            <w:tcMar>
              <w:top w:w="100" w:type="dxa"/>
              <w:left w:w="100" w:type="dxa"/>
              <w:bottom w:w="100" w:type="dxa"/>
              <w:right w:w="100" w:type="dxa"/>
            </w:tcMar>
          </w:tcPr>
          <w:p w14:paraId="2AA3E470" w14:textId="77777777" w:rsidR="005F1702" w:rsidRDefault="005F1702" w:rsidP="001F5BDB">
            <w:pPr>
              <w:rPr>
                <w:i/>
                <w:sz w:val="18"/>
                <w:szCs w:val="18"/>
              </w:rPr>
            </w:pPr>
            <w:r w:rsidRPr="002D0328">
              <w:rPr>
                <w:b/>
                <w:sz w:val="20"/>
                <w:szCs w:val="18"/>
              </w:rPr>
              <w:lastRenderedPageBreak/>
              <w:t>Supplementary Table 4</w:t>
            </w:r>
            <w:r w:rsidRPr="002D0328">
              <w:rPr>
                <w:sz w:val="20"/>
                <w:szCs w:val="18"/>
              </w:rPr>
              <w:t>: Frequency of dominant gonad stages by cohort and pCO</w:t>
            </w:r>
            <w:r w:rsidRPr="002D0328">
              <w:rPr>
                <w:sz w:val="20"/>
                <w:szCs w:val="18"/>
                <w:vertAlign w:val="subscript"/>
              </w:rPr>
              <w:t>2</w:t>
            </w:r>
            <w:r w:rsidRPr="002D0328">
              <w:rPr>
                <w:sz w:val="20"/>
                <w:szCs w:val="18"/>
              </w:rPr>
              <w:t xml:space="preserve"> exposure, separated by winter temperature treatment (6°C, 10°C). Results of Chi-Square between pCO</w:t>
            </w:r>
            <w:r w:rsidRPr="002D0328">
              <w:rPr>
                <w:sz w:val="20"/>
                <w:szCs w:val="18"/>
                <w:vertAlign w:val="subscript"/>
              </w:rPr>
              <w:t>2</w:t>
            </w:r>
            <w:r w:rsidRPr="002D0328">
              <w:rPr>
                <w:sz w:val="20"/>
                <w:szCs w:val="18"/>
              </w:rPr>
              <w:t xml:space="preserve"> treatments are shown as p-values for dominant stage (Dom-stage), dominant sex (Dom-sex), Male stages (Male), and female stages (female). Across all cohorts in both 6°C and 10°C treatments, dominant stage and male stage differed by pCO</w:t>
            </w:r>
            <w:r w:rsidRPr="002D0328">
              <w:rPr>
                <w:sz w:val="20"/>
                <w:szCs w:val="18"/>
                <w:vertAlign w:val="subscript"/>
              </w:rPr>
              <w:t>2</w:t>
            </w:r>
            <w:r w:rsidRPr="002D0328">
              <w:rPr>
                <w:sz w:val="20"/>
                <w:szCs w:val="18"/>
              </w:rPr>
              <w:t xml:space="preserve"> treatments. Stage differences were detected between pre-treatment (pre-pCO</w:t>
            </w:r>
            <w:r w:rsidRPr="002D0328">
              <w:rPr>
                <w:sz w:val="20"/>
                <w:szCs w:val="18"/>
                <w:vertAlign w:val="subscript"/>
              </w:rPr>
              <w:t>2</w:t>
            </w:r>
            <w:r w:rsidRPr="002D0328">
              <w:rPr>
                <w:sz w:val="20"/>
                <w:szCs w:val="18"/>
              </w:rPr>
              <w:t>) and after treatment for ambient and high pCO</w:t>
            </w:r>
            <w:r w:rsidRPr="002D0328">
              <w:rPr>
                <w:sz w:val="20"/>
                <w:szCs w:val="18"/>
                <w:vertAlign w:val="subscript"/>
              </w:rPr>
              <w:t xml:space="preserve">2 </w:t>
            </w:r>
            <w:proofErr w:type="gramStart"/>
            <w:r w:rsidRPr="002D0328">
              <w:rPr>
                <w:sz w:val="20"/>
                <w:szCs w:val="18"/>
              </w:rPr>
              <w:t>separately, and</w:t>
            </w:r>
            <w:proofErr w:type="gramEnd"/>
            <w:r w:rsidRPr="002D0328">
              <w:rPr>
                <w:sz w:val="20"/>
                <w:szCs w:val="18"/>
              </w:rPr>
              <w:t xml:space="preserve"> are indicated by superscripts A and B: A= pre-treatment and ambient pCO</w:t>
            </w:r>
            <w:r w:rsidRPr="002D0328">
              <w:rPr>
                <w:sz w:val="20"/>
                <w:szCs w:val="18"/>
                <w:vertAlign w:val="subscript"/>
              </w:rPr>
              <w:t>2</w:t>
            </w:r>
            <w:r w:rsidRPr="002D0328">
              <w:rPr>
                <w:sz w:val="20"/>
                <w:szCs w:val="18"/>
              </w:rPr>
              <w:t xml:space="preserve"> differed; B=pre-treatment and high pCO</w:t>
            </w:r>
            <w:r w:rsidRPr="002D0328">
              <w:rPr>
                <w:sz w:val="20"/>
                <w:szCs w:val="18"/>
                <w:vertAlign w:val="subscript"/>
              </w:rPr>
              <w:t>2</w:t>
            </w:r>
            <w:r w:rsidRPr="002D0328">
              <w:rPr>
                <w:sz w:val="20"/>
                <w:szCs w:val="18"/>
              </w:rPr>
              <w:t xml:space="preserve"> differed (p&lt;0.05). Stage and sex comparisons in bold indicate that they were significantly different between temperature treatments, prior to pCO</w:t>
            </w:r>
            <w:r w:rsidRPr="002D0328">
              <w:rPr>
                <w:sz w:val="20"/>
                <w:szCs w:val="18"/>
                <w:vertAlign w:val="subscript"/>
              </w:rPr>
              <w:t>2</w:t>
            </w:r>
            <w:r w:rsidRPr="002D0328">
              <w:rPr>
                <w:sz w:val="20"/>
                <w:szCs w:val="18"/>
              </w:rPr>
              <w:t xml:space="preserve"> treatments (“Pre” columns). </w:t>
            </w:r>
          </w:p>
        </w:tc>
      </w:tr>
      <w:tr w:rsidR="005F1702" w14:paraId="39FD1257" w14:textId="77777777" w:rsidTr="001F5BDB">
        <w:trPr>
          <w:trHeight w:val="440"/>
        </w:trPr>
        <w:tc>
          <w:tcPr>
            <w:tcW w:w="10365" w:type="dxa"/>
            <w:gridSpan w:val="16"/>
            <w:shd w:val="clear" w:color="auto" w:fill="D9D9D9"/>
            <w:tcMar>
              <w:top w:w="100" w:type="dxa"/>
              <w:left w:w="100" w:type="dxa"/>
              <w:bottom w:w="100" w:type="dxa"/>
              <w:right w:w="100" w:type="dxa"/>
            </w:tcMar>
          </w:tcPr>
          <w:p w14:paraId="711B28E7" w14:textId="77777777" w:rsidR="005F1702" w:rsidRDefault="005F1702" w:rsidP="001F5BDB">
            <w:pPr>
              <w:widowControl w:val="0"/>
              <w:jc w:val="center"/>
              <w:rPr>
                <w:i/>
                <w:sz w:val="18"/>
                <w:szCs w:val="18"/>
              </w:rPr>
            </w:pPr>
            <w:r>
              <w:rPr>
                <w:i/>
                <w:sz w:val="18"/>
                <w:szCs w:val="18"/>
              </w:rPr>
              <w:t>Dominant gonad stage for 6°C treatment, by cohort and pCO</w:t>
            </w:r>
            <w:r>
              <w:rPr>
                <w:i/>
                <w:sz w:val="18"/>
                <w:szCs w:val="18"/>
                <w:vertAlign w:val="subscript"/>
              </w:rPr>
              <w:t>2</w:t>
            </w:r>
            <w:r>
              <w:rPr>
                <w:i/>
                <w:sz w:val="18"/>
                <w:szCs w:val="18"/>
              </w:rPr>
              <w:t xml:space="preserve"> exposure</w:t>
            </w:r>
          </w:p>
        </w:tc>
      </w:tr>
      <w:tr w:rsidR="005F1702" w14:paraId="01A5417C" w14:textId="77777777" w:rsidTr="001F5BDB">
        <w:trPr>
          <w:trHeight w:val="380"/>
        </w:trPr>
        <w:tc>
          <w:tcPr>
            <w:tcW w:w="1380" w:type="dxa"/>
            <w:shd w:val="clear" w:color="auto" w:fill="D9D9D9"/>
            <w:tcMar>
              <w:top w:w="100" w:type="dxa"/>
              <w:left w:w="100" w:type="dxa"/>
              <w:bottom w:w="100" w:type="dxa"/>
              <w:right w:w="100" w:type="dxa"/>
            </w:tcMar>
          </w:tcPr>
          <w:p w14:paraId="3CB56727"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16430AF4" w14:textId="77777777" w:rsidR="005F1702" w:rsidRDefault="005F1702" w:rsidP="001F5BDB">
            <w:pPr>
              <w:widowControl w:val="0"/>
              <w:jc w:val="center"/>
              <w:rPr>
                <w:i/>
                <w:sz w:val="16"/>
                <w:szCs w:val="16"/>
              </w:rPr>
            </w:pPr>
            <w:proofErr w:type="spellStart"/>
            <w:r>
              <w:rPr>
                <w:i/>
                <w:sz w:val="16"/>
                <w:szCs w:val="16"/>
              </w:rPr>
              <w:t>Fidalgo</w:t>
            </w:r>
            <w:proofErr w:type="spellEnd"/>
            <w:r>
              <w:rPr>
                <w:i/>
                <w:sz w:val="16"/>
                <w:szCs w:val="16"/>
              </w:rPr>
              <w:t xml:space="preserve"> Bay</w:t>
            </w:r>
          </w:p>
        </w:tc>
        <w:tc>
          <w:tcPr>
            <w:tcW w:w="1800" w:type="dxa"/>
            <w:gridSpan w:val="3"/>
            <w:shd w:val="clear" w:color="auto" w:fill="D9D9D9"/>
            <w:tcMar>
              <w:top w:w="100" w:type="dxa"/>
              <w:left w:w="100" w:type="dxa"/>
              <w:bottom w:w="100" w:type="dxa"/>
              <w:right w:w="100" w:type="dxa"/>
            </w:tcMar>
            <w:vAlign w:val="center"/>
          </w:tcPr>
          <w:p w14:paraId="2507E691" w14:textId="77777777" w:rsidR="005F1702" w:rsidRDefault="005F1702" w:rsidP="001F5BDB">
            <w:pPr>
              <w:widowControl w:val="0"/>
              <w:jc w:val="center"/>
              <w:rPr>
                <w:b/>
                <w:i/>
                <w:sz w:val="16"/>
                <w:szCs w:val="16"/>
                <w:vertAlign w:val="superscript"/>
              </w:rPr>
            </w:pPr>
            <w:proofErr w:type="spellStart"/>
            <w:r>
              <w:rPr>
                <w:i/>
                <w:sz w:val="16"/>
                <w:szCs w:val="16"/>
              </w:rPr>
              <w:t>Dabob</w:t>
            </w:r>
            <w:proofErr w:type="spellEnd"/>
            <w:r>
              <w:rPr>
                <w:i/>
                <w:sz w:val="16"/>
                <w:szCs w:val="16"/>
              </w:rPr>
              <w:t xml:space="preserve"> Bay </w:t>
            </w:r>
          </w:p>
          <w:p w14:paraId="3B251DCC"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19F4DBC6" w14:textId="77777777" w:rsidR="005F1702" w:rsidRDefault="005F1702" w:rsidP="001F5BDB">
            <w:pPr>
              <w:widowControl w:val="0"/>
              <w:jc w:val="center"/>
              <w:rPr>
                <w:i/>
                <w:sz w:val="16"/>
                <w:szCs w:val="16"/>
              </w:rPr>
            </w:pPr>
            <w:r>
              <w:rPr>
                <w:i/>
                <w:sz w:val="16"/>
                <w:szCs w:val="16"/>
              </w:rPr>
              <w:t>Oyster Bay C1</w:t>
            </w:r>
          </w:p>
          <w:p w14:paraId="61A00B67"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3E24B67" w14:textId="77777777" w:rsidR="005F1702" w:rsidRDefault="005F1702" w:rsidP="001F5BDB">
            <w:pPr>
              <w:widowControl w:val="0"/>
              <w:jc w:val="center"/>
              <w:rPr>
                <w:i/>
                <w:sz w:val="16"/>
                <w:szCs w:val="16"/>
                <w:vertAlign w:val="superscript"/>
              </w:rPr>
            </w:pPr>
            <w:r>
              <w:rPr>
                <w:i/>
                <w:sz w:val="16"/>
                <w:szCs w:val="16"/>
              </w:rPr>
              <w:t>Oyster Bay C2</w:t>
            </w:r>
          </w:p>
          <w:p w14:paraId="2B739838" w14:textId="77777777" w:rsidR="005F1702" w:rsidRDefault="005F1702" w:rsidP="001F5BDB">
            <w:pPr>
              <w:widowControl w:val="0"/>
              <w:rPr>
                <w:i/>
                <w:sz w:val="16"/>
                <w:szCs w:val="16"/>
              </w:rPr>
            </w:pPr>
          </w:p>
        </w:tc>
        <w:tc>
          <w:tcPr>
            <w:tcW w:w="1800" w:type="dxa"/>
            <w:gridSpan w:val="3"/>
            <w:shd w:val="clear" w:color="auto" w:fill="EFEFEF"/>
            <w:tcMar>
              <w:top w:w="100" w:type="dxa"/>
              <w:left w:w="100" w:type="dxa"/>
              <w:bottom w:w="100" w:type="dxa"/>
              <w:right w:w="100" w:type="dxa"/>
            </w:tcMar>
          </w:tcPr>
          <w:p w14:paraId="0CA3621B" w14:textId="77777777" w:rsidR="005F1702" w:rsidRDefault="005F1702" w:rsidP="001F5BDB">
            <w:pPr>
              <w:widowControl w:val="0"/>
              <w:jc w:val="center"/>
              <w:rPr>
                <w:i/>
                <w:sz w:val="16"/>
                <w:szCs w:val="16"/>
              </w:rPr>
            </w:pPr>
            <w:r>
              <w:rPr>
                <w:i/>
                <w:sz w:val="16"/>
                <w:szCs w:val="16"/>
              </w:rPr>
              <w:t>All cohorts</w:t>
            </w:r>
          </w:p>
          <w:p w14:paraId="72F75D67"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b/>
                <w:i/>
                <w:sz w:val="16"/>
                <w:szCs w:val="16"/>
                <w:vertAlign w:val="superscript"/>
              </w:rPr>
              <w:t>A</w:t>
            </w:r>
            <w:proofErr w:type="spellEnd"/>
            <w:r>
              <w:rPr>
                <w:b/>
                <w:i/>
                <w:sz w:val="16"/>
                <w:szCs w:val="16"/>
              </w:rPr>
              <w:t>:</w:t>
            </w:r>
            <w:r>
              <w:rPr>
                <w:i/>
                <w:sz w:val="16"/>
                <w:szCs w:val="16"/>
              </w:rPr>
              <w:t xml:space="preserve"> p=0.036</w:t>
            </w:r>
          </w:p>
          <w:p w14:paraId="16C73015"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b/>
                <w:i/>
                <w:sz w:val="16"/>
                <w:szCs w:val="16"/>
              </w:rPr>
              <w:t xml:space="preserve">: </w:t>
            </w:r>
            <w:r>
              <w:rPr>
                <w:i/>
                <w:sz w:val="16"/>
                <w:szCs w:val="16"/>
              </w:rPr>
              <w:t>p=0.202</w:t>
            </w:r>
          </w:p>
          <w:p w14:paraId="728C4C40" w14:textId="77777777" w:rsidR="005F1702" w:rsidRDefault="005F1702" w:rsidP="001F5BDB">
            <w:pPr>
              <w:widowControl w:val="0"/>
              <w:rPr>
                <w:i/>
                <w:sz w:val="16"/>
                <w:szCs w:val="16"/>
              </w:rPr>
            </w:pPr>
            <w:proofErr w:type="spellStart"/>
            <w:proofErr w:type="gramStart"/>
            <w:r>
              <w:rPr>
                <w:b/>
                <w:i/>
                <w:sz w:val="16"/>
                <w:szCs w:val="16"/>
              </w:rPr>
              <w:t>Male</w:t>
            </w:r>
            <w:r>
              <w:rPr>
                <w:b/>
                <w:i/>
                <w:sz w:val="16"/>
                <w:szCs w:val="16"/>
                <w:vertAlign w:val="superscript"/>
              </w:rPr>
              <w:t>A,B</w:t>
            </w:r>
            <w:proofErr w:type="spellEnd"/>
            <w:proofErr w:type="gramEnd"/>
            <w:r>
              <w:rPr>
                <w:b/>
                <w:i/>
                <w:sz w:val="16"/>
                <w:szCs w:val="16"/>
              </w:rPr>
              <w:t>:</w:t>
            </w:r>
            <w:r>
              <w:rPr>
                <w:i/>
                <w:sz w:val="16"/>
                <w:szCs w:val="16"/>
              </w:rPr>
              <w:t xml:space="preserve"> p=0.030</w:t>
            </w:r>
          </w:p>
          <w:p w14:paraId="0B561D0D" w14:textId="77777777" w:rsidR="005F1702" w:rsidRDefault="005F1702" w:rsidP="001F5BDB">
            <w:pPr>
              <w:widowControl w:val="0"/>
              <w:rPr>
                <w:i/>
                <w:sz w:val="16"/>
                <w:szCs w:val="16"/>
              </w:rPr>
            </w:pPr>
            <w:r>
              <w:rPr>
                <w:i/>
                <w:sz w:val="16"/>
                <w:szCs w:val="16"/>
              </w:rPr>
              <w:t>Female: p=0.219</w:t>
            </w:r>
          </w:p>
        </w:tc>
      </w:tr>
      <w:tr w:rsidR="005F1702" w14:paraId="428C902C" w14:textId="77777777" w:rsidTr="001F5BDB">
        <w:tc>
          <w:tcPr>
            <w:tcW w:w="1380" w:type="dxa"/>
            <w:shd w:val="clear" w:color="auto" w:fill="D9D9D9"/>
            <w:tcMar>
              <w:top w:w="100" w:type="dxa"/>
              <w:left w:w="100" w:type="dxa"/>
              <w:bottom w:w="100" w:type="dxa"/>
              <w:right w:w="100" w:type="dxa"/>
            </w:tcMar>
          </w:tcPr>
          <w:p w14:paraId="3BCDE9A5"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6589303D" w14:textId="77777777" w:rsidR="005F1702" w:rsidRDefault="005F1702" w:rsidP="001F5BDB">
            <w:pPr>
              <w:widowControl w:val="0"/>
              <w:jc w:val="center"/>
              <w:rPr>
                <w:sz w:val="16"/>
                <w:szCs w:val="16"/>
              </w:rPr>
            </w:pPr>
            <w:r>
              <w:rPr>
                <w:sz w:val="16"/>
                <w:szCs w:val="16"/>
              </w:rPr>
              <w:t xml:space="preserve">Pre </w:t>
            </w:r>
          </w:p>
          <w:p w14:paraId="5B0C7C89"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09126E96"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32929AA"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7D3028EF" w14:textId="77777777" w:rsidR="005F1702" w:rsidRDefault="005F1702" w:rsidP="001F5BDB">
            <w:pPr>
              <w:widowControl w:val="0"/>
              <w:jc w:val="center"/>
              <w:rPr>
                <w:sz w:val="16"/>
                <w:szCs w:val="16"/>
              </w:rPr>
            </w:pPr>
            <w:r>
              <w:rPr>
                <w:sz w:val="16"/>
                <w:szCs w:val="16"/>
              </w:rPr>
              <w:t xml:space="preserve">Pre </w:t>
            </w:r>
          </w:p>
          <w:p w14:paraId="3B9F5249"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6A247EED"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15264415"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780EA860" w14:textId="77777777" w:rsidR="005F1702" w:rsidRDefault="005F1702" w:rsidP="001F5BDB">
            <w:pPr>
              <w:widowControl w:val="0"/>
              <w:jc w:val="center"/>
              <w:rPr>
                <w:sz w:val="16"/>
                <w:szCs w:val="16"/>
              </w:rPr>
            </w:pPr>
            <w:r>
              <w:rPr>
                <w:sz w:val="16"/>
                <w:szCs w:val="16"/>
              </w:rPr>
              <w:t xml:space="preserve">Pre </w:t>
            </w:r>
          </w:p>
          <w:p w14:paraId="655E676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71B1D66C"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4E7BDEA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11A6CFE" w14:textId="77777777" w:rsidR="005F1702" w:rsidRDefault="005F1702" w:rsidP="001F5BDB">
            <w:pPr>
              <w:widowControl w:val="0"/>
              <w:jc w:val="center"/>
              <w:rPr>
                <w:sz w:val="16"/>
                <w:szCs w:val="16"/>
              </w:rPr>
            </w:pPr>
            <w:r>
              <w:rPr>
                <w:sz w:val="16"/>
                <w:szCs w:val="16"/>
              </w:rPr>
              <w:t xml:space="preserve">Pre </w:t>
            </w:r>
          </w:p>
          <w:p w14:paraId="6DD3ED1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763B7A9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62DC2776"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32E2C3E4" w14:textId="77777777" w:rsidR="005F1702" w:rsidRDefault="005F1702" w:rsidP="001F5BDB">
            <w:pPr>
              <w:widowControl w:val="0"/>
              <w:jc w:val="center"/>
              <w:rPr>
                <w:sz w:val="16"/>
                <w:szCs w:val="16"/>
              </w:rPr>
            </w:pPr>
            <w:r>
              <w:rPr>
                <w:sz w:val="16"/>
                <w:szCs w:val="16"/>
              </w:rPr>
              <w:t xml:space="preserve">Pre </w:t>
            </w:r>
          </w:p>
          <w:p w14:paraId="4081DC7E"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0F49F5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5392D1EF"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550C9257" w14:textId="77777777" w:rsidTr="001F5BDB">
        <w:tc>
          <w:tcPr>
            <w:tcW w:w="1380" w:type="dxa"/>
            <w:shd w:val="clear" w:color="auto" w:fill="D9D9D9"/>
            <w:tcMar>
              <w:top w:w="100" w:type="dxa"/>
              <w:left w:w="100" w:type="dxa"/>
              <w:bottom w:w="100" w:type="dxa"/>
              <w:right w:w="100" w:type="dxa"/>
            </w:tcMar>
          </w:tcPr>
          <w:p w14:paraId="2583B35D" w14:textId="77777777" w:rsidR="005F1702" w:rsidRDefault="005F1702" w:rsidP="001F5BDB">
            <w:pPr>
              <w:widowControl w:val="0"/>
              <w:jc w:val="right"/>
              <w:rPr>
                <w:sz w:val="16"/>
                <w:szCs w:val="16"/>
              </w:rPr>
            </w:pPr>
            <w:r>
              <w:rPr>
                <w:sz w:val="16"/>
                <w:szCs w:val="16"/>
              </w:rPr>
              <w:t xml:space="preserve">Spawned / </w:t>
            </w:r>
          </w:p>
          <w:p w14:paraId="4884C649"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28B7AD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298D6597"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307F12BF"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5FEE86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6F26880A"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343DD28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42C37338" w14:textId="77777777" w:rsidR="005F1702" w:rsidRDefault="005F1702" w:rsidP="001F5BDB">
            <w:pPr>
              <w:widowControl w:val="0"/>
              <w:jc w:val="center"/>
              <w:rPr>
                <w:sz w:val="16"/>
                <w:szCs w:val="16"/>
              </w:rPr>
            </w:pPr>
            <w:r>
              <w:rPr>
                <w:sz w:val="16"/>
                <w:szCs w:val="16"/>
              </w:rPr>
              <w:t>4</w:t>
            </w:r>
          </w:p>
        </w:tc>
        <w:tc>
          <w:tcPr>
            <w:tcW w:w="570" w:type="dxa"/>
            <w:shd w:val="clear" w:color="auto" w:fill="EFEFEF"/>
            <w:tcMar>
              <w:top w:w="100" w:type="dxa"/>
              <w:left w:w="100" w:type="dxa"/>
              <w:bottom w:w="100" w:type="dxa"/>
              <w:right w:w="100" w:type="dxa"/>
            </w:tcMar>
          </w:tcPr>
          <w:p w14:paraId="5F27F8D1"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1B816316"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4DC311D1" w14:textId="77777777" w:rsidR="005F1702" w:rsidRDefault="005F1702" w:rsidP="001F5BDB">
            <w:pPr>
              <w:widowControl w:val="0"/>
              <w:jc w:val="center"/>
              <w:rPr>
                <w:sz w:val="16"/>
                <w:szCs w:val="16"/>
              </w:rPr>
            </w:pPr>
            <w:r>
              <w:rPr>
                <w:sz w:val="16"/>
                <w:szCs w:val="16"/>
              </w:rPr>
              <w:t>7</w:t>
            </w:r>
          </w:p>
        </w:tc>
        <w:tc>
          <w:tcPr>
            <w:tcW w:w="635" w:type="dxa"/>
            <w:shd w:val="clear" w:color="auto" w:fill="D9D9D9"/>
            <w:tcMar>
              <w:top w:w="100" w:type="dxa"/>
              <w:left w:w="100" w:type="dxa"/>
              <w:bottom w:w="100" w:type="dxa"/>
              <w:right w:w="100" w:type="dxa"/>
            </w:tcMar>
          </w:tcPr>
          <w:p w14:paraId="4F8F5C10"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49CBA32F" w14:textId="77777777" w:rsidR="005F1702" w:rsidRDefault="005F1702" w:rsidP="001F5BDB">
            <w:pPr>
              <w:widowControl w:val="0"/>
              <w:jc w:val="center"/>
              <w:rPr>
                <w:sz w:val="16"/>
                <w:szCs w:val="16"/>
              </w:rPr>
            </w:pPr>
            <w:r>
              <w:rPr>
                <w:sz w:val="16"/>
                <w:szCs w:val="16"/>
              </w:rPr>
              <w:t>1</w:t>
            </w:r>
          </w:p>
        </w:tc>
        <w:tc>
          <w:tcPr>
            <w:tcW w:w="510" w:type="dxa"/>
            <w:shd w:val="clear" w:color="auto" w:fill="EFEFEF"/>
            <w:tcMar>
              <w:top w:w="100" w:type="dxa"/>
              <w:left w:w="100" w:type="dxa"/>
              <w:bottom w:w="100" w:type="dxa"/>
              <w:right w:w="100" w:type="dxa"/>
            </w:tcMar>
          </w:tcPr>
          <w:p w14:paraId="244025F5" w14:textId="77777777" w:rsidR="005F1702" w:rsidRDefault="005F1702" w:rsidP="001F5BDB">
            <w:pPr>
              <w:widowControl w:val="0"/>
              <w:jc w:val="center"/>
              <w:rPr>
                <w:i/>
                <w:sz w:val="16"/>
                <w:szCs w:val="16"/>
              </w:rPr>
            </w:pPr>
            <w:r>
              <w:rPr>
                <w:i/>
                <w:sz w:val="16"/>
                <w:szCs w:val="16"/>
              </w:rPr>
              <w:t>16</w:t>
            </w:r>
          </w:p>
        </w:tc>
        <w:tc>
          <w:tcPr>
            <w:tcW w:w="645" w:type="dxa"/>
            <w:shd w:val="clear" w:color="auto" w:fill="EFEFEF"/>
            <w:tcMar>
              <w:top w:w="100" w:type="dxa"/>
              <w:left w:w="100" w:type="dxa"/>
              <w:bottom w:w="100" w:type="dxa"/>
              <w:right w:w="100" w:type="dxa"/>
            </w:tcMar>
          </w:tcPr>
          <w:p w14:paraId="4BFCE059" w14:textId="77777777" w:rsidR="005F1702" w:rsidRDefault="005F1702" w:rsidP="001F5BDB">
            <w:pPr>
              <w:widowControl w:val="0"/>
              <w:jc w:val="center"/>
              <w:rPr>
                <w:i/>
                <w:sz w:val="16"/>
                <w:szCs w:val="16"/>
              </w:rPr>
            </w:pPr>
            <w:r>
              <w:rPr>
                <w:i/>
                <w:sz w:val="16"/>
                <w:szCs w:val="16"/>
              </w:rPr>
              <w:t>5</w:t>
            </w:r>
          </w:p>
        </w:tc>
        <w:tc>
          <w:tcPr>
            <w:tcW w:w="645" w:type="dxa"/>
            <w:shd w:val="clear" w:color="auto" w:fill="EFEFEF"/>
            <w:tcMar>
              <w:top w:w="100" w:type="dxa"/>
              <w:left w:w="100" w:type="dxa"/>
              <w:bottom w:w="100" w:type="dxa"/>
              <w:right w:w="100" w:type="dxa"/>
            </w:tcMar>
          </w:tcPr>
          <w:p w14:paraId="3F37A6F3" w14:textId="77777777" w:rsidR="005F1702" w:rsidRDefault="005F1702" w:rsidP="001F5BDB">
            <w:pPr>
              <w:widowControl w:val="0"/>
              <w:jc w:val="center"/>
              <w:rPr>
                <w:i/>
                <w:sz w:val="16"/>
                <w:szCs w:val="16"/>
              </w:rPr>
            </w:pPr>
            <w:r>
              <w:rPr>
                <w:i/>
                <w:sz w:val="16"/>
                <w:szCs w:val="16"/>
              </w:rPr>
              <w:t>1</w:t>
            </w:r>
          </w:p>
        </w:tc>
      </w:tr>
      <w:tr w:rsidR="005F1702" w14:paraId="16ACE661" w14:textId="77777777" w:rsidTr="001F5BDB">
        <w:tc>
          <w:tcPr>
            <w:tcW w:w="1380" w:type="dxa"/>
            <w:shd w:val="clear" w:color="auto" w:fill="D9D9D9"/>
            <w:tcMar>
              <w:top w:w="100" w:type="dxa"/>
              <w:left w:w="100" w:type="dxa"/>
              <w:bottom w:w="100" w:type="dxa"/>
              <w:right w:w="100" w:type="dxa"/>
            </w:tcMar>
          </w:tcPr>
          <w:p w14:paraId="5E56FA2E"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9C8AA1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23276CC"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5504314C"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1CE40B8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399EDA3"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733E72A2" w14:textId="77777777" w:rsidR="005F1702" w:rsidRDefault="005F1702" w:rsidP="001F5BDB">
            <w:pPr>
              <w:widowControl w:val="0"/>
              <w:jc w:val="center"/>
              <w:rPr>
                <w:sz w:val="16"/>
                <w:szCs w:val="16"/>
              </w:rPr>
            </w:pPr>
            <w:r>
              <w:rPr>
                <w:sz w:val="16"/>
                <w:szCs w:val="16"/>
              </w:rPr>
              <w:t>5</w:t>
            </w:r>
          </w:p>
        </w:tc>
        <w:tc>
          <w:tcPr>
            <w:tcW w:w="520" w:type="dxa"/>
            <w:shd w:val="clear" w:color="auto" w:fill="EFEFEF"/>
            <w:tcMar>
              <w:top w:w="100" w:type="dxa"/>
              <w:left w:w="100" w:type="dxa"/>
              <w:bottom w:w="100" w:type="dxa"/>
              <w:right w:w="100" w:type="dxa"/>
            </w:tcMar>
          </w:tcPr>
          <w:p w14:paraId="3DC0AAC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363C2B3" w14:textId="77777777" w:rsidR="005F1702" w:rsidRDefault="005F1702" w:rsidP="001F5BDB">
            <w:pPr>
              <w:widowControl w:val="0"/>
              <w:jc w:val="center"/>
              <w:rPr>
                <w:sz w:val="16"/>
                <w:szCs w:val="16"/>
              </w:rPr>
            </w:pPr>
            <w:r>
              <w:rPr>
                <w:sz w:val="16"/>
                <w:szCs w:val="16"/>
              </w:rPr>
              <w:t>5</w:t>
            </w:r>
          </w:p>
        </w:tc>
        <w:tc>
          <w:tcPr>
            <w:tcW w:w="600" w:type="dxa"/>
            <w:shd w:val="clear" w:color="auto" w:fill="EFEFEF"/>
            <w:tcMar>
              <w:top w:w="100" w:type="dxa"/>
              <w:left w:w="100" w:type="dxa"/>
              <w:bottom w:w="100" w:type="dxa"/>
              <w:right w:w="100" w:type="dxa"/>
            </w:tcMar>
          </w:tcPr>
          <w:p w14:paraId="453107EC"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0509B9BC" w14:textId="77777777" w:rsidR="005F1702" w:rsidRDefault="005F1702" w:rsidP="001F5BDB">
            <w:pPr>
              <w:widowControl w:val="0"/>
              <w:jc w:val="center"/>
              <w:rPr>
                <w:sz w:val="16"/>
                <w:szCs w:val="16"/>
              </w:rPr>
            </w:pPr>
            <w:r>
              <w:rPr>
                <w:sz w:val="16"/>
                <w:szCs w:val="16"/>
              </w:rPr>
              <w:t>4</w:t>
            </w:r>
          </w:p>
        </w:tc>
        <w:tc>
          <w:tcPr>
            <w:tcW w:w="635" w:type="dxa"/>
            <w:shd w:val="clear" w:color="auto" w:fill="D9D9D9"/>
            <w:tcMar>
              <w:top w:w="100" w:type="dxa"/>
              <w:left w:w="100" w:type="dxa"/>
              <w:bottom w:w="100" w:type="dxa"/>
              <w:right w:w="100" w:type="dxa"/>
            </w:tcMar>
          </w:tcPr>
          <w:p w14:paraId="61272255"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355D0A32"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D5CE88B"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052082C" w14:textId="77777777" w:rsidR="005F1702" w:rsidRDefault="005F1702" w:rsidP="001F5BDB">
            <w:pPr>
              <w:widowControl w:val="0"/>
              <w:jc w:val="center"/>
              <w:rPr>
                <w:i/>
                <w:sz w:val="16"/>
                <w:szCs w:val="16"/>
              </w:rPr>
            </w:pPr>
            <w:r>
              <w:rPr>
                <w:i/>
                <w:sz w:val="16"/>
                <w:szCs w:val="16"/>
              </w:rPr>
              <w:t>9</w:t>
            </w:r>
          </w:p>
        </w:tc>
        <w:tc>
          <w:tcPr>
            <w:tcW w:w="645" w:type="dxa"/>
            <w:shd w:val="clear" w:color="auto" w:fill="EFEFEF"/>
            <w:tcMar>
              <w:top w:w="100" w:type="dxa"/>
              <w:left w:w="100" w:type="dxa"/>
              <w:bottom w:w="100" w:type="dxa"/>
              <w:right w:w="100" w:type="dxa"/>
            </w:tcMar>
          </w:tcPr>
          <w:p w14:paraId="66103422" w14:textId="77777777" w:rsidR="005F1702" w:rsidRDefault="005F1702" w:rsidP="001F5BDB">
            <w:pPr>
              <w:widowControl w:val="0"/>
              <w:jc w:val="center"/>
              <w:rPr>
                <w:i/>
                <w:sz w:val="16"/>
                <w:szCs w:val="16"/>
              </w:rPr>
            </w:pPr>
            <w:r>
              <w:rPr>
                <w:i/>
                <w:sz w:val="16"/>
                <w:szCs w:val="16"/>
              </w:rPr>
              <w:t>15</w:t>
            </w:r>
          </w:p>
        </w:tc>
      </w:tr>
      <w:tr w:rsidR="005F1702" w14:paraId="6D6EB2EC" w14:textId="77777777" w:rsidTr="001F5BDB">
        <w:tc>
          <w:tcPr>
            <w:tcW w:w="1380" w:type="dxa"/>
            <w:shd w:val="clear" w:color="auto" w:fill="D9D9D9"/>
            <w:tcMar>
              <w:top w:w="100" w:type="dxa"/>
              <w:left w:w="100" w:type="dxa"/>
              <w:bottom w:w="100" w:type="dxa"/>
              <w:right w:w="100" w:type="dxa"/>
            </w:tcMar>
          </w:tcPr>
          <w:p w14:paraId="020ED9EE"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0ECB25E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2279C95E"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352ED957"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154AF4D"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08D60EDE"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70511B9"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3885AD17" w14:textId="77777777" w:rsidR="005F1702" w:rsidRDefault="005F1702" w:rsidP="001F5BDB">
            <w:pPr>
              <w:widowControl w:val="0"/>
              <w:jc w:val="center"/>
              <w:rPr>
                <w:sz w:val="16"/>
                <w:szCs w:val="16"/>
              </w:rPr>
            </w:pPr>
            <w:r>
              <w:rPr>
                <w:sz w:val="16"/>
                <w:szCs w:val="16"/>
              </w:rPr>
              <w:t>6</w:t>
            </w:r>
          </w:p>
        </w:tc>
        <w:tc>
          <w:tcPr>
            <w:tcW w:w="570" w:type="dxa"/>
            <w:shd w:val="clear" w:color="auto" w:fill="EFEFEF"/>
            <w:tcMar>
              <w:top w:w="100" w:type="dxa"/>
              <w:left w:w="100" w:type="dxa"/>
              <w:bottom w:w="100" w:type="dxa"/>
              <w:right w:w="100" w:type="dxa"/>
            </w:tcMar>
          </w:tcPr>
          <w:p w14:paraId="7B4E1EBF"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7EFE8BF4"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64C188A"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30561437" w14:textId="77777777" w:rsidR="005F1702" w:rsidRDefault="005F1702" w:rsidP="001F5BDB">
            <w:pPr>
              <w:widowControl w:val="0"/>
              <w:jc w:val="center"/>
              <w:rPr>
                <w:sz w:val="16"/>
                <w:szCs w:val="16"/>
              </w:rPr>
            </w:pPr>
            <w:r>
              <w:rPr>
                <w:sz w:val="16"/>
                <w:szCs w:val="16"/>
              </w:rPr>
              <w:t>6</w:t>
            </w:r>
          </w:p>
        </w:tc>
        <w:tc>
          <w:tcPr>
            <w:tcW w:w="765" w:type="dxa"/>
            <w:shd w:val="clear" w:color="auto" w:fill="D9D9D9"/>
            <w:tcMar>
              <w:top w:w="100" w:type="dxa"/>
              <w:left w:w="100" w:type="dxa"/>
              <w:bottom w:w="100" w:type="dxa"/>
              <w:right w:w="100" w:type="dxa"/>
            </w:tcMar>
          </w:tcPr>
          <w:p w14:paraId="715250A7" w14:textId="77777777" w:rsidR="005F1702" w:rsidRDefault="005F1702" w:rsidP="001F5BDB">
            <w:pPr>
              <w:widowControl w:val="0"/>
              <w:jc w:val="center"/>
              <w:rPr>
                <w:sz w:val="16"/>
                <w:szCs w:val="16"/>
              </w:rPr>
            </w:pPr>
            <w:r>
              <w:rPr>
                <w:sz w:val="16"/>
                <w:szCs w:val="16"/>
              </w:rPr>
              <w:t>10</w:t>
            </w:r>
          </w:p>
        </w:tc>
        <w:tc>
          <w:tcPr>
            <w:tcW w:w="510" w:type="dxa"/>
            <w:shd w:val="clear" w:color="auto" w:fill="EFEFEF"/>
            <w:tcMar>
              <w:top w:w="100" w:type="dxa"/>
              <w:left w:w="100" w:type="dxa"/>
              <w:bottom w:w="100" w:type="dxa"/>
              <w:right w:w="100" w:type="dxa"/>
            </w:tcMar>
          </w:tcPr>
          <w:p w14:paraId="7DED0C3A"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9FB0D20"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7F33486E" w14:textId="77777777" w:rsidR="005F1702" w:rsidRDefault="005F1702" w:rsidP="001F5BDB">
            <w:pPr>
              <w:widowControl w:val="0"/>
              <w:jc w:val="center"/>
              <w:rPr>
                <w:i/>
                <w:sz w:val="16"/>
                <w:szCs w:val="16"/>
              </w:rPr>
            </w:pPr>
            <w:r>
              <w:rPr>
                <w:i/>
                <w:sz w:val="16"/>
                <w:szCs w:val="16"/>
              </w:rPr>
              <w:t>16</w:t>
            </w:r>
          </w:p>
        </w:tc>
      </w:tr>
      <w:tr w:rsidR="005F1702" w14:paraId="0CD26212" w14:textId="77777777" w:rsidTr="001F5BDB">
        <w:tc>
          <w:tcPr>
            <w:tcW w:w="1380" w:type="dxa"/>
            <w:shd w:val="clear" w:color="auto" w:fill="D9D9D9"/>
            <w:tcMar>
              <w:top w:w="100" w:type="dxa"/>
              <w:left w:w="100" w:type="dxa"/>
              <w:bottom w:w="100" w:type="dxa"/>
              <w:right w:w="100" w:type="dxa"/>
            </w:tcMar>
          </w:tcPr>
          <w:p w14:paraId="4AD2F774"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1A6BF063"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9F1D83D"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0E016093"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65E294A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406DE625"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322EF9C"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7E4F0929" w14:textId="77777777" w:rsidR="005F1702" w:rsidRDefault="005F1702" w:rsidP="001F5BDB">
            <w:pPr>
              <w:widowControl w:val="0"/>
              <w:jc w:val="center"/>
              <w:rPr>
                <w:sz w:val="16"/>
                <w:szCs w:val="16"/>
              </w:rPr>
            </w:pPr>
            <w:r>
              <w:rPr>
                <w:sz w:val="16"/>
                <w:szCs w:val="16"/>
              </w:rPr>
              <w:t>2</w:t>
            </w:r>
          </w:p>
        </w:tc>
        <w:tc>
          <w:tcPr>
            <w:tcW w:w="570" w:type="dxa"/>
            <w:shd w:val="clear" w:color="auto" w:fill="EFEFEF"/>
            <w:tcMar>
              <w:top w:w="100" w:type="dxa"/>
              <w:left w:w="100" w:type="dxa"/>
              <w:bottom w:w="100" w:type="dxa"/>
              <w:right w:w="100" w:type="dxa"/>
            </w:tcMar>
          </w:tcPr>
          <w:p w14:paraId="391F73C3"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06A8E213"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7F5AB67" w14:textId="77777777" w:rsidR="005F1702" w:rsidRDefault="005F1702" w:rsidP="001F5BDB">
            <w:pPr>
              <w:widowControl w:val="0"/>
              <w:jc w:val="center"/>
              <w:rPr>
                <w:sz w:val="16"/>
                <w:szCs w:val="16"/>
              </w:rPr>
            </w:pPr>
            <w:r>
              <w:rPr>
                <w:sz w:val="16"/>
                <w:szCs w:val="16"/>
              </w:rPr>
              <w:t>3</w:t>
            </w:r>
          </w:p>
        </w:tc>
        <w:tc>
          <w:tcPr>
            <w:tcW w:w="635" w:type="dxa"/>
            <w:shd w:val="clear" w:color="auto" w:fill="D9D9D9"/>
            <w:tcMar>
              <w:top w:w="100" w:type="dxa"/>
              <w:left w:w="100" w:type="dxa"/>
              <w:bottom w:w="100" w:type="dxa"/>
              <w:right w:w="100" w:type="dxa"/>
            </w:tcMar>
          </w:tcPr>
          <w:p w14:paraId="46BD403F" w14:textId="77777777" w:rsidR="005F1702" w:rsidRDefault="005F1702" w:rsidP="001F5BDB">
            <w:pPr>
              <w:widowControl w:val="0"/>
              <w:jc w:val="center"/>
              <w:rPr>
                <w:sz w:val="16"/>
                <w:szCs w:val="16"/>
              </w:rPr>
            </w:pPr>
            <w:r>
              <w:rPr>
                <w:sz w:val="16"/>
                <w:szCs w:val="16"/>
              </w:rPr>
              <w:t>7</w:t>
            </w:r>
          </w:p>
        </w:tc>
        <w:tc>
          <w:tcPr>
            <w:tcW w:w="765" w:type="dxa"/>
            <w:shd w:val="clear" w:color="auto" w:fill="D9D9D9"/>
            <w:tcMar>
              <w:top w:w="100" w:type="dxa"/>
              <w:left w:w="100" w:type="dxa"/>
              <w:bottom w:w="100" w:type="dxa"/>
              <w:right w:w="100" w:type="dxa"/>
            </w:tcMar>
          </w:tcPr>
          <w:p w14:paraId="655682B5"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2E14115"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568A889C"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1BA7BB8A" w14:textId="77777777" w:rsidR="005F1702" w:rsidRDefault="005F1702" w:rsidP="001F5BDB">
            <w:pPr>
              <w:widowControl w:val="0"/>
              <w:jc w:val="center"/>
              <w:rPr>
                <w:i/>
                <w:sz w:val="16"/>
                <w:szCs w:val="16"/>
              </w:rPr>
            </w:pPr>
            <w:r>
              <w:rPr>
                <w:i/>
                <w:sz w:val="16"/>
                <w:szCs w:val="16"/>
              </w:rPr>
              <w:t>4</w:t>
            </w:r>
          </w:p>
        </w:tc>
      </w:tr>
      <w:tr w:rsidR="005F1702" w14:paraId="1E633328" w14:textId="77777777" w:rsidTr="001F5BDB">
        <w:tc>
          <w:tcPr>
            <w:tcW w:w="1380" w:type="dxa"/>
            <w:shd w:val="clear" w:color="auto" w:fill="D9D9D9"/>
            <w:tcMar>
              <w:top w:w="100" w:type="dxa"/>
              <w:left w:w="100" w:type="dxa"/>
              <w:bottom w:w="100" w:type="dxa"/>
              <w:right w:w="100" w:type="dxa"/>
            </w:tcMar>
          </w:tcPr>
          <w:p w14:paraId="7E090435"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3AF363E2"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264BAE0B"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060A6C6"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6EADE68"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0B632BE1"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69700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19E8C33E"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1196EC15"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65EB8AD6"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83A3033"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0B57E30E"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45AE5159"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4B73A530"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2E9504D2"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25E6B2B9" w14:textId="77777777" w:rsidR="005F1702" w:rsidRDefault="005F1702" w:rsidP="001F5BDB">
            <w:pPr>
              <w:widowControl w:val="0"/>
              <w:jc w:val="center"/>
              <w:rPr>
                <w:i/>
                <w:sz w:val="16"/>
                <w:szCs w:val="16"/>
              </w:rPr>
            </w:pPr>
            <w:r>
              <w:rPr>
                <w:i/>
                <w:sz w:val="16"/>
                <w:szCs w:val="16"/>
              </w:rPr>
              <w:t>3</w:t>
            </w:r>
          </w:p>
        </w:tc>
      </w:tr>
      <w:tr w:rsidR="005F1702" w14:paraId="5938FF70" w14:textId="77777777" w:rsidTr="001F5BDB">
        <w:tc>
          <w:tcPr>
            <w:tcW w:w="1380" w:type="dxa"/>
            <w:shd w:val="clear" w:color="auto" w:fill="D9D9D9"/>
            <w:tcMar>
              <w:top w:w="100" w:type="dxa"/>
              <w:left w:w="100" w:type="dxa"/>
              <w:bottom w:w="100" w:type="dxa"/>
              <w:right w:w="100" w:type="dxa"/>
            </w:tcMar>
          </w:tcPr>
          <w:p w14:paraId="5EAE581A"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6176BDBA"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23597212"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3979ECCA"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7DC977"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A6AA08"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35D5B98B"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633BCBA8"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0800D4C9"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22EFD3F3"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65A2DC34"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33E6A94F"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32F9FD30"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3B72EAD6"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42A7E9C3"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3EBFA566" w14:textId="77777777" w:rsidR="005F1702" w:rsidRDefault="005F1702" w:rsidP="001F5BDB">
            <w:pPr>
              <w:widowControl w:val="0"/>
              <w:jc w:val="center"/>
              <w:rPr>
                <w:i/>
                <w:sz w:val="16"/>
                <w:szCs w:val="16"/>
              </w:rPr>
            </w:pPr>
            <w:r>
              <w:rPr>
                <w:i/>
                <w:sz w:val="16"/>
                <w:szCs w:val="16"/>
              </w:rPr>
              <w:t>39</w:t>
            </w:r>
          </w:p>
        </w:tc>
      </w:tr>
      <w:tr w:rsidR="005F1702" w14:paraId="3F195086" w14:textId="77777777" w:rsidTr="001F5BDB">
        <w:tc>
          <w:tcPr>
            <w:tcW w:w="10365" w:type="dxa"/>
            <w:gridSpan w:val="16"/>
            <w:shd w:val="clear" w:color="auto" w:fill="D9D9D9"/>
            <w:tcMar>
              <w:top w:w="100" w:type="dxa"/>
              <w:left w:w="100" w:type="dxa"/>
              <w:bottom w:w="100" w:type="dxa"/>
              <w:right w:w="100" w:type="dxa"/>
            </w:tcMar>
          </w:tcPr>
          <w:p w14:paraId="7AAC4D2A" w14:textId="77777777" w:rsidR="005F1702" w:rsidRDefault="005F1702" w:rsidP="001F5BDB">
            <w:pPr>
              <w:widowControl w:val="0"/>
              <w:jc w:val="center"/>
              <w:rPr>
                <w:i/>
                <w:sz w:val="18"/>
                <w:szCs w:val="18"/>
              </w:rPr>
            </w:pPr>
            <w:r>
              <w:rPr>
                <w:i/>
                <w:sz w:val="18"/>
                <w:szCs w:val="18"/>
              </w:rPr>
              <w:t>Dominant gonad stage for 10°C treatment, by cohort and pCO</w:t>
            </w:r>
            <w:r>
              <w:rPr>
                <w:i/>
                <w:sz w:val="18"/>
                <w:szCs w:val="18"/>
                <w:vertAlign w:val="subscript"/>
              </w:rPr>
              <w:t>2</w:t>
            </w:r>
            <w:r>
              <w:rPr>
                <w:i/>
                <w:sz w:val="18"/>
                <w:szCs w:val="18"/>
              </w:rPr>
              <w:t xml:space="preserve"> exposure</w:t>
            </w:r>
          </w:p>
        </w:tc>
      </w:tr>
      <w:tr w:rsidR="005F1702" w14:paraId="62FD9B03" w14:textId="77777777" w:rsidTr="001F5BDB">
        <w:tc>
          <w:tcPr>
            <w:tcW w:w="1380" w:type="dxa"/>
            <w:shd w:val="clear" w:color="auto" w:fill="D9D9D9"/>
            <w:tcMar>
              <w:top w:w="100" w:type="dxa"/>
              <w:left w:w="100" w:type="dxa"/>
              <w:bottom w:w="100" w:type="dxa"/>
              <w:right w:w="100" w:type="dxa"/>
            </w:tcMar>
          </w:tcPr>
          <w:p w14:paraId="4932FFB8"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448903EB" w14:textId="77777777" w:rsidR="005F1702" w:rsidRDefault="005F1702" w:rsidP="001F5BDB">
            <w:pPr>
              <w:widowControl w:val="0"/>
              <w:jc w:val="center"/>
              <w:rPr>
                <w:i/>
                <w:sz w:val="16"/>
                <w:szCs w:val="16"/>
                <w:vertAlign w:val="superscript"/>
              </w:rPr>
            </w:pPr>
            <w:proofErr w:type="spellStart"/>
            <w:r>
              <w:rPr>
                <w:i/>
                <w:sz w:val="16"/>
                <w:szCs w:val="16"/>
              </w:rPr>
              <w:t>Fidalgo</w:t>
            </w:r>
            <w:proofErr w:type="spellEnd"/>
            <w:r>
              <w:rPr>
                <w:i/>
                <w:sz w:val="16"/>
                <w:szCs w:val="16"/>
              </w:rPr>
              <w:t xml:space="preserve"> Bay</w:t>
            </w:r>
          </w:p>
          <w:p w14:paraId="5768328D" w14:textId="77777777" w:rsidR="005F1702" w:rsidRDefault="005F1702" w:rsidP="001F5BDB">
            <w:pPr>
              <w:widowControl w:val="0"/>
              <w:rPr>
                <w:i/>
                <w:sz w:val="16"/>
                <w:szCs w:val="16"/>
              </w:rPr>
            </w:pPr>
          </w:p>
        </w:tc>
        <w:tc>
          <w:tcPr>
            <w:tcW w:w="1800" w:type="dxa"/>
            <w:gridSpan w:val="3"/>
            <w:shd w:val="clear" w:color="auto" w:fill="D9D9D9"/>
            <w:tcMar>
              <w:top w:w="100" w:type="dxa"/>
              <w:left w:w="100" w:type="dxa"/>
              <w:bottom w:w="100" w:type="dxa"/>
              <w:right w:w="100" w:type="dxa"/>
            </w:tcMar>
            <w:vAlign w:val="center"/>
          </w:tcPr>
          <w:p w14:paraId="53681F71" w14:textId="77777777" w:rsidR="005F1702" w:rsidRDefault="005F1702" w:rsidP="001F5BDB">
            <w:pPr>
              <w:widowControl w:val="0"/>
              <w:jc w:val="center"/>
              <w:rPr>
                <w:i/>
                <w:sz w:val="16"/>
                <w:szCs w:val="16"/>
                <w:vertAlign w:val="superscript"/>
              </w:rPr>
            </w:pPr>
            <w:proofErr w:type="spellStart"/>
            <w:r>
              <w:rPr>
                <w:i/>
                <w:sz w:val="16"/>
                <w:szCs w:val="16"/>
              </w:rPr>
              <w:t>Dabob</w:t>
            </w:r>
            <w:proofErr w:type="spellEnd"/>
            <w:r>
              <w:rPr>
                <w:i/>
                <w:sz w:val="16"/>
                <w:szCs w:val="16"/>
              </w:rPr>
              <w:t xml:space="preserve"> Bay </w:t>
            </w:r>
          </w:p>
          <w:p w14:paraId="5C8B122F"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5E4570A3" w14:textId="77777777" w:rsidR="005F1702" w:rsidRDefault="005F1702" w:rsidP="001F5BDB">
            <w:pPr>
              <w:widowControl w:val="0"/>
              <w:jc w:val="center"/>
              <w:rPr>
                <w:i/>
                <w:sz w:val="16"/>
                <w:szCs w:val="16"/>
              </w:rPr>
            </w:pPr>
            <w:r>
              <w:rPr>
                <w:i/>
                <w:sz w:val="16"/>
                <w:szCs w:val="16"/>
              </w:rPr>
              <w:t>Oyster Bay C1</w:t>
            </w:r>
          </w:p>
          <w:p w14:paraId="28FEF5B5"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824E816" w14:textId="77777777" w:rsidR="005F1702" w:rsidRDefault="005F1702" w:rsidP="001F5BDB">
            <w:pPr>
              <w:widowControl w:val="0"/>
              <w:jc w:val="center"/>
              <w:rPr>
                <w:i/>
                <w:sz w:val="16"/>
                <w:szCs w:val="16"/>
              </w:rPr>
            </w:pPr>
            <w:r>
              <w:rPr>
                <w:i/>
                <w:sz w:val="16"/>
                <w:szCs w:val="16"/>
              </w:rPr>
              <w:t>Oyster Bay C2</w:t>
            </w:r>
          </w:p>
        </w:tc>
        <w:tc>
          <w:tcPr>
            <w:tcW w:w="1800" w:type="dxa"/>
            <w:gridSpan w:val="3"/>
            <w:shd w:val="clear" w:color="auto" w:fill="EFEFEF"/>
            <w:tcMar>
              <w:top w:w="100" w:type="dxa"/>
              <w:left w:w="100" w:type="dxa"/>
              <w:bottom w:w="100" w:type="dxa"/>
              <w:right w:w="100" w:type="dxa"/>
            </w:tcMar>
          </w:tcPr>
          <w:p w14:paraId="1AE86AD6" w14:textId="77777777" w:rsidR="005F1702" w:rsidRDefault="005F1702" w:rsidP="001F5BDB">
            <w:pPr>
              <w:widowControl w:val="0"/>
              <w:jc w:val="center"/>
              <w:rPr>
                <w:i/>
                <w:sz w:val="16"/>
                <w:szCs w:val="16"/>
              </w:rPr>
            </w:pPr>
            <w:r>
              <w:rPr>
                <w:i/>
                <w:sz w:val="16"/>
                <w:szCs w:val="16"/>
              </w:rPr>
              <w:t>All cohorts</w:t>
            </w:r>
          </w:p>
          <w:p w14:paraId="61575B39" w14:textId="77777777" w:rsidR="005F1702" w:rsidRDefault="005F1702" w:rsidP="001F5BDB">
            <w:pPr>
              <w:widowControl w:val="0"/>
              <w:rPr>
                <w:i/>
                <w:sz w:val="16"/>
                <w:szCs w:val="16"/>
              </w:rPr>
            </w:pPr>
            <w:r>
              <w:rPr>
                <w:b/>
                <w:i/>
                <w:sz w:val="16"/>
                <w:szCs w:val="16"/>
              </w:rPr>
              <w:t>Dom-</w:t>
            </w:r>
            <w:proofErr w:type="spellStart"/>
            <w:r>
              <w:rPr>
                <w:b/>
                <w:i/>
                <w:sz w:val="16"/>
                <w:szCs w:val="16"/>
              </w:rPr>
              <w:t>stage</w:t>
            </w:r>
            <w:r>
              <w:rPr>
                <w:i/>
                <w:sz w:val="16"/>
                <w:szCs w:val="16"/>
                <w:vertAlign w:val="superscript"/>
              </w:rPr>
              <w:t>A</w:t>
            </w:r>
            <w:proofErr w:type="spellEnd"/>
            <w:r>
              <w:rPr>
                <w:i/>
                <w:sz w:val="16"/>
                <w:szCs w:val="16"/>
              </w:rPr>
              <w:t>: p=0.008</w:t>
            </w:r>
          </w:p>
          <w:p w14:paraId="6F537E7C" w14:textId="77777777" w:rsidR="005F1702" w:rsidRDefault="005F1702" w:rsidP="001F5BDB">
            <w:pPr>
              <w:widowControl w:val="0"/>
              <w:rPr>
                <w:i/>
                <w:sz w:val="16"/>
                <w:szCs w:val="16"/>
              </w:rPr>
            </w:pPr>
            <w:r>
              <w:rPr>
                <w:i/>
                <w:sz w:val="16"/>
                <w:szCs w:val="16"/>
              </w:rPr>
              <w:t>Dom-</w:t>
            </w:r>
            <w:proofErr w:type="spellStart"/>
            <w:r>
              <w:rPr>
                <w:i/>
                <w:sz w:val="16"/>
                <w:szCs w:val="16"/>
              </w:rPr>
              <w:t>sex</w:t>
            </w:r>
            <w:r>
              <w:rPr>
                <w:i/>
                <w:sz w:val="16"/>
                <w:szCs w:val="16"/>
                <w:vertAlign w:val="superscript"/>
              </w:rPr>
              <w:t>A</w:t>
            </w:r>
            <w:proofErr w:type="spellEnd"/>
            <w:r>
              <w:rPr>
                <w:i/>
                <w:sz w:val="16"/>
                <w:szCs w:val="16"/>
              </w:rPr>
              <w:t>: p=0.73</w:t>
            </w:r>
          </w:p>
          <w:p w14:paraId="712840A6" w14:textId="77777777" w:rsidR="005F1702" w:rsidRDefault="005F1702" w:rsidP="001F5BDB">
            <w:pPr>
              <w:widowControl w:val="0"/>
              <w:rPr>
                <w:i/>
                <w:sz w:val="16"/>
                <w:szCs w:val="16"/>
              </w:rPr>
            </w:pPr>
            <w:proofErr w:type="spellStart"/>
            <w:r>
              <w:rPr>
                <w:b/>
                <w:i/>
                <w:sz w:val="16"/>
                <w:szCs w:val="16"/>
              </w:rPr>
              <w:t>Male</w:t>
            </w:r>
            <w:r>
              <w:rPr>
                <w:b/>
                <w:i/>
                <w:sz w:val="16"/>
                <w:szCs w:val="16"/>
                <w:vertAlign w:val="superscript"/>
              </w:rPr>
              <w:t>A</w:t>
            </w:r>
            <w:proofErr w:type="spellEnd"/>
            <w:r>
              <w:rPr>
                <w:i/>
                <w:sz w:val="16"/>
                <w:szCs w:val="16"/>
              </w:rPr>
              <w:t>: p=0.020</w:t>
            </w:r>
          </w:p>
          <w:p w14:paraId="304505D5" w14:textId="77777777" w:rsidR="005F1702" w:rsidRDefault="005F1702" w:rsidP="001F5BDB">
            <w:pPr>
              <w:widowControl w:val="0"/>
              <w:rPr>
                <w:i/>
                <w:sz w:val="16"/>
                <w:szCs w:val="16"/>
              </w:rPr>
            </w:pPr>
            <w:r>
              <w:rPr>
                <w:i/>
                <w:sz w:val="16"/>
                <w:szCs w:val="16"/>
              </w:rPr>
              <w:t>Female: p=1</w:t>
            </w:r>
          </w:p>
        </w:tc>
      </w:tr>
      <w:tr w:rsidR="005F1702" w14:paraId="188C7C5C" w14:textId="77777777" w:rsidTr="001F5BDB">
        <w:tc>
          <w:tcPr>
            <w:tcW w:w="1380" w:type="dxa"/>
            <w:shd w:val="clear" w:color="auto" w:fill="D9D9D9"/>
            <w:tcMar>
              <w:top w:w="100" w:type="dxa"/>
              <w:left w:w="100" w:type="dxa"/>
              <w:bottom w:w="100" w:type="dxa"/>
              <w:right w:w="100" w:type="dxa"/>
            </w:tcMar>
          </w:tcPr>
          <w:p w14:paraId="3630ABBD"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04394FD9" w14:textId="77777777" w:rsidR="005F1702" w:rsidRDefault="005F1702" w:rsidP="001F5BDB">
            <w:pPr>
              <w:widowControl w:val="0"/>
              <w:jc w:val="center"/>
              <w:rPr>
                <w:sz w:val="16"/>
                <w:szCs w:val="16"/>
              </w:rPr>
            </w:pPr>
            <w:r>
              <w:rPr>
                <w:sz w:val="16"/>
                <w:szCs w:val="16"/>
              </w:rPr>
              <w:t xml:space="preserve">Pre </w:t>
            </w:r>
          </w:p>
          <w:p w14:paraId="25B8F7AC"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44025208"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811E0D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50EC3D99" w14:textId="77777777" w:rsidR="005F1702" w:rsidRDefault="005F1702" w:rsidP="001F5BDB">
            <w:pPr>
              <w:widowControl w:val="0"/>
              <w:jc w:val="center"/>
              <w:rPr>
                <w:sz w:val="16"/>
                <w:szCs w:val="16"/>
              </w:rPr>
            </w:pPr>
            <w:r>
              <w:rPr>
                <w:sz w:val="16"/>
                <w:szCs w:val="16"/>
              </w:rPr>
              <w:t xml:space="preserve">Pre </w:t>
            </w:r>
          </w:p>
          <w:p w14:paraId="12040315"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3EF6F0B4"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227D0C73"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32535033" w14:textId="77777777" w:rsidR="005F1702" w:rsidRDefault="005F1702" w:rsidP="001F5BDB">
            <w:pPr>
              <w:widowControl w:val="0"/>
              <w:jc w:val="center"/>
              <w:rPr>
                <w:sz w:val="16"/>
                <w:szCs w:val="16"/>
              </w:rPr>
            </w:pPr>
            <w:r>
              <w:rPr>
                <w:sz w:val="16"/>
                <w:szCs w:val="16"/>
              </w:rPr>
              <w:t xml:space="preserve">Pre </w:t>
            </w:r>
          </w:p>
          <w:p w14:paraId="413885C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306FECB2"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50D82940"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FB36C1F" w14:textId="77777777" w:rsidR="005F1702" w:rsidRDefault="005F1702" w:rsidP="001F5BDB">
            <w:pPr>
              <w:widowControl w:val="0"/>
              <w:jc w:val="center"/>
              <w:rPr>
                <w:sz w:val="16"/>
                <w:szCs w:val="16"/>
              </w:rPr>
            </w:pPr>
            <w:r>
              <w:rPr>
                <w:sz w:val="16"/>
                <w:szCs w:val="16"/>
              </w:rPr>
              <w:t xml:space="preserve">Pre </w:t>
            </w:r>
          </w:p>
          <w:p w14:paraId="71479C01"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6338BBC9"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1288FDBE"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2C7B0ED5" w14:textId="77777777" w:rsidR="005F1702" w:rsidRDefault="005F1702" w:rsidP="001F5BDB">
            <w:pPr>
              <w:widowControl w:val="0"/>
              <w:jc w:val="center"/>
              <w:rPr>
                <w:sz w:val="16"/>
                <w:szCs w:val="16"/>
              </w:rPr>
            </w:pPr>
            <w:r>
              <w:rPr>
                <w:sz w:val="16"/>
                <w:szCs w:val="16"/>
              </w:rPr>
              <w:t xml:space="preserve">Pre </w:t>
            </w:r>
          </w:p>
          <w:p w14:paraId="07F4CCB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55D1E1B"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7058C50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48A94B40" w14:textId="77777777" w:rsidTr="001F5BDB">
        <w:tc>
          <w:tcPr>
            <w:tcW w:w="1380" w:type="dxa"/>
            <w:shd w:val="clear" w:color="auto" w:fill="D9D9D9"/>
            <w:tcMar>
              <w:top w:w="100" w:type="dxa"/>
              <w:left w:w="100" w:type="dxa"/>
              <w:bottom w:w="100" w:type="dxa"/>
              <w:right w:w="100" w:type="dxa"/>
            </w:tcMar>
          </w:tcPr>
          <w:p w14:paraId="608B99FB" w14:textId="77777777" w:rsidR="005F1702" w:rsidRDefault="005F1702" w:rsidP="001F5BDB">
            <w:pPr>
              <w:widowControl w:val="0"/>
              <w:jc w:val="right"/>
              <w:rPr>
                <w:sz w:val="16"/>
                <w:szCs w:val="16"/>
              </w:rPr>
            </w:pPr>
            <w:r>
              <w:rPr>
                <w:sz w:val="16"/>
                <w:szCs w:val="16"/>
              </w:rPr>
              <w:t xml:space="preserve">Spawned / </w:t>
            </w:r>
          </w:p>
          <w:p w14:paraId="669F13BD"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7FC52687"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496406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536C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47A30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EA769EB"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79764BD"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060096FB"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5FACD97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051EE873"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DC824D3"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52396A19"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7FA82ACD"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717F05FD" w14:textId="77777777" w:rsidR="005F1702" w:rsidRDefault="005F1702" w:rsidP="001F5BDB">
            <w:pPr>
              <w:widowControl w:val="0"/>
              <w:jc w:val="center"/>
              <w:rPr>
                <w:i/>
                <w:sz w:val="16"/>
                <w:szCs w:val="16"/>
              </w:rPr>
            </w:pPr>
            <w:r>
              <w:rPr>
                <w:i/>
                <w:sz w:val="16"/>
                <w:szCs w:val="16"/>
              </w:rPr>
              <w:t>3</w:t>
            </w:r>
          </w:p>
        </w:tc>
        <w:tc>
          <w:tcPr>
            <w:tcW w:w="645" w:type="dxa"/>
            <w:shd w:val="clear" w:color="auto" w:fill="EFEFEF"/>
            <w:tcMar>
              <w:top w:w="100" w:type="dxa"/>
              <w:left w:w="100" w:type="dxa"/>
              <w:bottom w:w="100" w:type="dxa"/>
              <w:right w:w="100" w:type="dxa"/>
            </w:tcMar>
          </w:tcPr>
          <w:p w14:paraId="31159D24" w14:textId="77777777" w:rsidR="005F1702" w:rsidRDefault="005F1702" w:rsidP="001F5BDB">
            <w:pPr>
              <w:widowControl w:val="0"/>
              <w:jc w:val="center"/>
              <w:rPr>
                <w:i/>
                <w:sz w:val="16"/>
                <w:szCs w:val="16"/>
              </w:rPr>
            </w:pPr>
            <w:r>
              <w:rPr>
                <w:i/>
                <w:sz w:val="16"/>
                <w:szCs w:val="16"/>
              </w:rPr>
              <w:t>0</w:t>
            </w:r>
          </w:p>
        </w:tc>
        <w:tc>
          <w:tcPr>
            <w:tcW w:w="645" w:type="dxa"/>
            <w:shd w:val="clear" w:color="auto" w:fill="EFEFEF"/>
            <w:tcMar>
              <w:top w:w="100" w:type="dxa"/>
              <w:left w:w="100" w:type="dxa"/>
              <w:bottom w:w="100" w:type="dxa"/>
              <w:right w:w="100" w:type="dxa"/>
            </w:tcMar>
          </w:tcPr>
          <w:p w14:paraId="253A4D04" w14:textId="77777777" w:rsidR="005F1702" w:rsidRDefault="005F1702" w:rsidP="001F5BDB">
            <w:pPr>
              <w:widowControl w:val="0"/>
              <w:jc w:val="center"/>
              <w:rPr>
                <w:i/>
                <w:sz w:val="16"/>
                <w:szCs w:val="16"/>
              </w:rPr>
            </w:pPr>
            <w:r>
              <w:rPr>
                <w:i/>
                <w:sz w:val="16"/>
                <w:szCs w:val="16"/>
              </w:rPr>
              <w:t>2</w:t>
            </w:r>
          </w:p>
        </w:tc>
      </w:tr>
      <w:tr w:rsidR="005F1702" w14:paraId="2F3607EC" w14:textId="77777777" w:rsidTr="001F5BDB">
        <w:tc>
          <w:tcPr>
            <w:tcW w:w="1380" w:type="dxa"/>
            <w:shd w:val="clear" w:color="auto" w:fill="D9D9D9"/>
            <w:tcMar>
              <w:top w:w="100" w:type="dxa"/>
              <w:left w:w="100" w:type="dxa"/>
              <w:bottom w:w="100" w:type="dxa"/>
              <w:right w:w="100" w:type="dxa"/>
            </w:tcMar>
          </w:tcPr>
          <w:p w14:paraId="21B8A3F4"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37688F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571C7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6904E333" w14:textId="77777777" w:rsidR="005F1702" w:rsidRDefault="005F1702" w:rsidP="001F5BDB">
            <w:pPr>
              <w:widowControl w:val="0"/>
              <w:jc w:val="center"/>
              <w:rPr>
                <w:sz w:val="16"/>
                <w:szCs w:val="16"/>
              </w:rPr>
            </w:pPr>
            <w:r>
              <w:rPr>
                <w:sz w:val="16"/>
                <w:szCs w:val="16"/>
              </w:rPr>
              <w:t>6</w:t>
            </w:r>
          </w:p>
        </w:tc>
        <w:tc>
          <w:tcPr>
            <w:tcW w:w="600" w:type="dxa"/>
            <w:shd w:val="clear" w:color="auto" w:fill="D9D9D9"/>
            <w:tcMar>
              <w:top w:w="100" w:type="dxa"/>
              <w:left w:w="100" w:type="dxa"/>
              <w:bottom w:w="100" w:type="dxa"/>
              <w:right w:w="100" w:type="dxa"/>
            </w:tcMar>
          </w:tcPr>
          <w:p w14:paraId="7B8D08B2"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C938774"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72C05178" w14:textId="77777777" w:rsidR="005F1702" w:rsidRDefault="005F1702" w:rsidP="001F5BDB">
            <w:pPr>
              <w:widowControl w:val="0"/>
              <w:jc w:val="center"/>
              <w:rPr>
                <w:sz w:val="16"/>
                <w:szCs w:val="16"/>
              </w:rPr>
            </w:pPr>
            <w:r>
              <w:rPr>
                <w:sz w:val="16"/>
                <w:szCs w:val="16"/>
              </w:rPr>
              <w:t>4</w:t>
            </w:r>
          </w:p>
        </w:tc>
        <w:tc>
          <w:tcPr>
            <w:tcW w:w="520" w:type="dxa"/>
            <w:shd w:val="clear" w:color="auto" w:fill="EFEFEF"/>
            <w:tcMar>
              <w:top w:w="100" w:type="dxa"/>
              <w:left w:w="100" w:type="dxa"/>
              <w:bottom w:w="100" w:type="dxa"/>
              <w:right w:w="100" w:type="dxa"/>
            </w:tcMar>
          </w:tcPr>
          <w:p w14:paraId="57024AD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0DFD5F97"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4C48DCA7"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2245C05F"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68F1BDD9"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1D0D16A9" w14:textId="77777777" w:rsidR="005F1702" w:rsidRDefault="005F1702" w:rsidP="001F5BDB">
            <w:pPr>
              <w:widowControl w:val="0"/>
              <w:jc w:val="center"/>
              <w:rPr>
                <w:sz w:val="16"/>
                <w:szCs w:val="16"/>
              </w:rPr>
            </w:pPr>
            <w:r>
              <w:rPr>
                <w:sz w:val="16"/>
                <w:szCs w:val="16"/>
              </w:rPr>
              <w:t>5</w:t>
            </w:r>
          </w:p>
        </w:tc>
        <w:tc>
          <w:tcPr>
            <w:tcW w:w="510" w:type="dxa"/>
            <w:shd w:val="clear" w:color="auto" w:fill="EFEFEF"/>
            <w:tcMar>
              <w:top w:w="100" w:type="dxa"/>
              <w:left w:w="100" w:type="dxa"/>
              <w:bottom w:w="100" w:type="dxa"/>
              <w:right w:w="100" w:type="dxa"/>
            </w:tcMar>
          </w:tcPr>
          <w:p w14:paraId="1A2B094B"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010490F"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BCF6A84" w14:textId="77777777" w:rsidR="005F1702" w:rsidRDefault="005F1702" w:rsidP="001F5BDB">
            <w:pPr>
              <w:widowControl w:val="0"/>
              <w:jc w:val="center"/>
              <w:rPr>
                <w:i/>
                <w:sz w:val="16"/>
                <w:szCs w:val="16"/>
              </w:rPr>
            </w:pPr>
            <w:r>
              <w:rPr>
                <w:i/>
                <w:sz w:val="16"/>
                <w:szCs w:val="16"/>
              </w:rPr>
              <w:t>19</w:t>
            </w:r>
          </w:p>
        </w:tc>
      </w:tr>
      <w:tr w:rsidR="005F1702" w14:paraId="04CF7552" w14:textId="77777777" w:rsidTr="001F5BDB">
        <w:tc>
          <w:tcPr>
            <w:tcW w:w="1380" w:type="dxa"/>
            <w:shd w:val="clear" w:color="auto" w:fill="D9D9D9"/>
            <w:tcMar>
              <w:top w:w="100" w:type="dxa"/>
              <w:left w:w="100" w:type="dxa"/>
              <w:bottom w:w="100" w:type="dxa"/>
              <w:right w:w="100" w:type="dxa"/>
            </w:tcMar>
          </w:tcPr>
          <w:p w14:paraId="46DAB22F"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4EF28758"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493F25BE" w14:textId="77777777" w:rsidR="005F1702" w:rsidRDefault="005F1702" w:rsidP="001F5BDB">
            <w:pPr>
              <w:widowControl w:val="0"/>
              <w:jc w:val="center"/>
              <w:rPr>
                <w:sz w:val="16"/>
                <w:szCs w:val="16"/>
              </w:rPr>
            </w:pPr>
            <w:r>
              <w:rPr>
                <w:sz w:val="16"/>
                <w:szCs w:val="16"/>
              </w:rPr>
              <w:t>6</w:t>
            </w:r>
          </w:p>
        </w:tc>
        <w:tc>
          <w:tcPr>
            <w:tcW w:w="595" w:type="dxa"/>
            <w:shd w:val="clear" w:color="auto" w:fill="EFEFEF"/>
            <w:tcMar>
              <w:top w:w="100" w:type="dxa"/>
              <w:left w:w="100" w:type="dxa"/>
              <w:bottom w:w="100" w:type="dxa"/>
              <w:right w:w="100" w:type="dxa"/>
            </w:tcMar>
          </w:tcPr>
          <w:p w14:paraId="1697BDA5"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65331B1" w14:textId="77777777" w:rsidR="005F1702" w:rsidRDefault="005F1702" w:rsidP="001F5BDB">
            <w:pPr>
              <w:widowControl w:val="0"/>
              <w:jc w:val="center"/>
              <w:rPr>
                <w:sz w:val="16"/>
                <w:szCs w:val="16"/>
              </w:rPr>
            </w:pPr>
            <w:r>
              <w:rPr>
                <w:sz w:val="16"/>
                <w:szCs w:val="16"/>
              </w:rPr>
              <w:t>5</w:t>
            </w:r>
          </w:p>
        </w:tc>
        <w:tc>
          <w:tcPr>
            <w:tcW w:w="600" w:type="dxa"/>
            <w:shd w:val="clear" w:color="auto" w:fill="D9D9D9"/>
            <w:tcMar>
              <w:top w:w="100" w:type="dxa"/>
              <w:left w:w="100" w:type="dxa"/>
              <w:bottom w:w="100" w:type="dxa"/>
              <w:right w:w="100" w:type="dxa"/>
            </w:tcMar>
          </w:tcPr>
          <w:p w14:paraId="50A62978"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191B617"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1E034D80" w14:textId="77777777" w:rsidR="005F1702" w:rsidRDefault="005F1702" w:rsidP="001F5BDB">
            <w:pPr>
              <w:widowControl w:val="0"/>
              <w:jc w:val="center"/>
              <w:rPr>
                <w:sz w:val="16"/>
                <w:szCs w:val="16"/>
              </w:rPr>
            </w:pPr>
            <w:r>
              <w:rPr>
                <w:sz w:val="16"/>
                <w:szCs w:val="16"/>
              </w:rPr>
              <w:t>9</w:t>
            </w:r>
          </w:p>
        </w:tc>
        <w:tc>
          <w:tcPr>
            <w:tcW w:w="570" w:type="dxa"/>
            <w:shd w:val="clear" w:color="auto" w:fill="EFEFEF"/>
            <w:tcMar>
              <w:top w:w="100" w:type="dxa"/>
              <w:left w:w="100" w:type="dxa"/>
              <w:bottom w:w="100" w:type="dxa"/>
              <w:right w:w="100" w:type="dxa"/>
            </w:tcMar>
          </w:tcPr>
          <w:p w14:paraId="7FC0E35D"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25DF6C02"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73F6112" w14:textId="77777777" w:rsidR="005F1702" w:rsidRDefault="005F1702" w:rsidP="001F5BDB">
            <w:pPr>
              <w:widowControl w:val="0"/>
              <w:jc w:val="center"/>
              <w:rPr>
                <w:sz w:val="16"/>
                <w:szCs w:val="16"/>
              </w:rPr>
            </w:pPr>
            <w:r>
              <w:rPr>
                <w:sz w:val="16"/>
                <w:szCs w:val="16"/>
              </w:rPr>
              <w:t>8</w:t>
            </w:r>
          </w:p>
        </w:tc>
        <w:tc>
          <w:tcPr>
            <w:tcW w:w="635" w:type="dxa"/>
            <w:shd w:val="clear" w:color="auto" w:fill="D9D9D9"/>
            <w:tcMar>
              <w:top w:w="100" w:type="dxa"/>
              <w:left w:w="100" w:type="dxa"/>
              <w:bottom w:w="100" w:type="dxa"/>
              <w:right w:w="100" w:type="dxa"/>
            </w:tcMar>
          </w:tcPr>
          <w:p w14:paraId="257BA8F0" w14:textId="77777777" w:rsidR="005F1702" w:rsidRDefault="005F1702" w:rsidP="001F5BDB">
            <w:pPr>
              <w:widowControl w:val="0"/>
              <w:jc w:val="center"/>
              <w:rPr>
                <w:sz w:val="16"/>
                <w:szCs w:val="16"/>
              </w:rPr>
            </w:pPr>
            <w:r>
              <w:rPr>
                <w:sz w:val="16"/>
                <w:szCs w:val="16"/>
              </w:rPr>
              <w:t>10</w:t>
            </w:r>
          </w:p>
        </w:tc>
        <w:tc>
          <w:tcPr>
            <w:tcW w:w="765" w:type="dxa"/>
            <w:shd w:val="clear" w:color="auto" w:fill="D9D9D9"/>
            <w:tcMar>
              <w:top w:w="100" w:type="dxa"/>
              <w:left w:w="100" w:type="dxa"/>
              <w:bottom w:w="100" w:type="dxa"/>
              <w:right w:w="100" w:type="dxa"/>
            </w:tcMar>
          </w:tcPr>
          <w:p w14:paraId="140CB7E9"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46F82C60" w14:textId="77777777" w:rsidR="005F1702" w:rsidRDefault="005F1702" w:rsidP="001F5BDB">
            <w:pPr>
              <w:widowControl w:val="0"/>
              <w:jc w:val="center"/>
              <w:rPr>
                <w:i/>
                <w:sz w:val="16"/>
                <w:szCs w:val="16"/>
              </w:rPr>
            </w:pPr>
            <w:r>
              <w:rPr>
                <w:i/>
                <w:sz w:val="16"/>
                <w:szCs w:val="16"/>
              </w:rPr>
              <w:t>27</w:t>
            </w:r>
          </w:p>
        </w:tc>
        <w:tc>
          <w:tcPr>
            <w:tcW w:w="645" w:type="dxa"/>
            <w:shd w:val="clear" w:color="auto" w:fill="EFEFEF"/>
            <w:tcMar>
              <w:top w:w="100" w:type="dxa"/>
              <w:left w:w="100" w:type="dxa"/>
              <w:bottom w:w="100" w:type="dxa"/>
              <w:right w:w="100" w:type="dxa"/>
            </w:tcMar>
          </w:tcPr>
          <w:p w14:paraId="39CB4AB3" w14:textId="77777777" w:rsidR="005F1702" w:rsidRDefault="005F1702" w:rsidP="001F5BDB">
            <w:pPr>
              <w:widowControl w:val="0"/>
              <w:jc w:val="center"/>
              <w:rPr>
                <w:i/>
                <w:sz w:val="16"/>
                <w:szCs w:val="16"/>
              </w:rPr>
            </w:pPr>
            <w:r>
              <w:rPr>
                <w:i/>
                <w:sz w:val="16"/>
                <w:szCs w:val="16"/>
              </w:rPr>
              <w:t>21</w:t>
            </w:r>
          </w:p>
        </w:tc>
        <w:tc>
          <w:tcPr>
            <w:tcW w:w="645" w:type="dxa"/>
            <w:shd w:val="clear" w:color="auto" w:fill="EFEFEF"/>
            <w:tcMar>
              <w:top w:w="100" w:type="dxa"/>
              <w:left w:w="100" w:type="dxa"/>
              <w:bottom w:w="100" w:type="dxa"/>
              <w:right w:w="100" w:type="dxa"/>
            </w:tcMar>
          </w:tcPr>
          <w:p w14:paraId="46FD771D" w14:textId="77777777" w:rsidR="005F1702" w:rsidRDefault="005F1702" w:rsidP="001F5BDB">
            <w:pPr>
              <w:widowControl w:val="0"/>
              <w:jc w:val="center"/>
              <w:rPr>
                <w:i/>
                <w:sz w:val="16"/>
                <w:szCs w:val="16"/>
              </w:rPr>
            </w:pPr>
            <w:r>
              <w:rPr>
                <w:i/>
                <w:sz w:val="16"/>
                <w:szCs w:val="16"/>
              </w:rPr>
              <w:t>7</w:t>
            </w:r>
          </w:p>
        </w:tc>
      </w:tr>
      <w:tr w:rsidR="005F1702" w14:paraId="4386CED5" w14:textId="77777777" w:rsidTr="001F5BDB">
        <w:tc>
          <w:tcPr>
            <w:tcW w:w="1380" w:type="dxa"/>
            <w:shd w:val="clear" w:color="auto" w:fill="D9D9D9"/>
            <w:tcMar>
              <w:top w:w="100" w:type="dxa"/>
              <w:left w:w="100" w:type="dxa"/>
              <w:bottom w:w="100" w:type="dxa"/>
              <w:right w:w="100" w:type="dxa"/>
            </w:tcMar>
          </w:tcPr>
          <w:p w14:paraId="25D47FD7"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643925A8"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7F6693F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47673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74E6B09"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66D26DC"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478CA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38EB04A6"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B1E1E30" w14:textId="77777777" w:rsidR="005F1702" w:rsidRDefault="005F1702" w:rsidP="001F5BDB">
            <w:pPr>
              <w:widowControl w:val="0"/>
              <w:jc w:val="center"/>
              <w:rPr>
                <w:sz w:val="16"/>
                <w:szCs w:val="16"/>
              </w:rPr>
            </w:pPr>
            <w:r>
              <w:rPr>
                <w:sz w:val="16"/>
                <w:szCs w:val="16"/>
              </w:rPr>
              <w:t>1</w:t>
            </w:r>
          </w:p>
        </w:tc>
        <w:tc>
          <w:tcPr>
            <w:tcW w:w="600" w:type="dxa"/>
            <w:shd w:val="clear" w:color="auto" w:fill="EFEFEF"/>
            <w:tcMar>
              <w:top w:w="100" w:type="dxa"/>
              <w:left w:w="100" w:type="dxa"/>
              <w:bottom w:w="100" w:type="dxa"/>
              <w:right w:w="100" w:type="dxa"/>
            </w:tcMar>
          </w:tcPr>
          <w:p w14:paraId="3D78CEA9" w14:textId="77777777" w:rsidR="005F1702" w:rsidRDefault="005F1702" w:rsidP="001F5BDB">
            <w:pPr>
              <w:widowControl w:val="0"/>
              <w:jc w:val="center"/>
              <w:rPr>
                <w:sz w:val="16"/>
                <w:szCs w:val="16"/>
              </w:rPr>
            </w:pPr>
            <w:r>
              <w:rPr>
                <w:sz w:val="16"/>
                <w:szCs w:val="16"/>
              </w:rPr>
              <w:t>2</w:t>
            </w:r>
          </w:p>
        </w:tc>
        <w:tc>
          <w:tcPr>
            <w:tcW w:w="510" w:type="dxa"/>
            <w:shd w:val="clear" w:color="auto" w:fill="D9D9D9"/>
            <w:tcMar>
              <w:top w:w="100" w:type="dxa"/>
              <w:left w:w="100" w:type="dxa"/>
              <w:bottom w:w="100" w:type="dxa"/>
              <w:right w:w="100" w:type="dxa"/>
            </w:tcMar>
          </w:tcPr>
          <w:p w14:paraId="5E9CFE36" w14:textId="77777777" w:rsidR="005F1702" w:rsidRDefault="005F1702" w:rsidP="001F5BDB">
            <w:pPr>
              <w:widowControl w:val="0"/>
              <w:jc w:val="center"/>
              <w:rPr>
                <w:sz w:val="16"/>
                <w:szCs w:val="16"/>
              </w:rPr>
            </w:pPr>
            <w:r>
              <w:rPr>
                <w:sz w:val="16"/>
                <w:szCs w:val="16"/>
              </w:rPr>
              <w:t>5</w:t>
            </w:r>
          </w:p>
        </w:tc>
        <w:tc>
          <w:tcPr>
            <w:tcW w:w="635" w:type="dxa"/>
            <w:shd w:val="clear" w:color="auto" w:fill="D9D9D9"/>
            <w:tcMar>
              <w:top w:w="100" w:type="dxa"/>
              <w:left w:w="100" w:type="dxa"/>
              <w:bottom w:w="100" w:type="dxa"/>
              <w:right w:w="100" w:type="dxa"/>
            </w:tcMar>
          </w:tcPr>
          <w:p w14:paraId="47D14F22" w14:textId="77777777" w:rsidR="005F1702" w:rsidRDefault="005F1702" w:rsidP="001F5BDB">
            <w:pPr>
              <w:widowControl w:val="0"/>
              <w:jc w:val="center"/>
              <w:rPr>
                <w:sz w:val="16"/>
                <w:szCs w:val="16"/>
              </w:rPr>
            </w:pPr>
            <w:r>
              <w:rPr>
                <w:sz w:val="16"/>
                <w:szCs w:val="16"/>
              </w:rPr>
              <w:t>3</w:t>
            </w:r>
          </w:p>
        </w:tc>
        <w:tc>
          <w:tcPr>
            <w:tcW w:w="765" w:type="dxa"/>
            <w:shd w:val="clear" w:color="auto" w:fill="D9D9D9"/>
            <w:tcMar>
              <w:top w:w="100" w:type="dxa"/>
              <w:left w:w="100" w:type="dxa"/>
              <w:bottom w:w="100" w:type="dxa"/>
              <w:right w:w="100" w:type="dxa"/>
            </w:tcMar>
          </w:tcPr>
          <w:p w14:paraId="43D5AC4F"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77402E2F"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7438B8F5" w14:textId="77777777" w:rsidR="005F1702" w:rsidRDefault="005F1702" w:rsidP="001F5BDB">
            <w:pPr>
              <w:widowControl w:val="0"/>
              <w:jc w:val="center"/>
              <w:rPr>
                <w:i/>
                <w:sz w:val="16"/>
                <w:szCs w:val="16"/>
              </w:rPr>
            </w:pPr>
            <w:r>
              <w:rPr>
                <w:i/>
                <w:sz w:val="16"/>
                <w:szCs w:val="16"/>
              </w:rPr>
              <w:t>4</w:t>
            </w:r>
          </w:p>
        </w:tc>
        <w:tc>
          <w:tcPr>
            <w:tcW w:w="645" w:type="dxa"/>
            <w:shd w:val="clear" w:color="auto" w:fill="EFEFEF"/>
            <w:tcMar>
              <w:top w:w="100" w:type="dxa"/>
              <w:left w:w="100" w:type="dxa"/>
              <w:bottom w:w="100" w:type="dxa"/>
              <w:right w:w="100" w:type="dxa"/>
            </w:tcMar>
          </w:tcPr>
          <w:p w14:paraId="3F1C80D2" w14:textId="77777777" w:rsidR="005F1702" w:rsidRDefault="005F1702" w:rsidP="001F5BDB">
            <w:pPr>
              <w:widowControl w:val="0"/>
              <w:jc w:val="center"/>
              <w:rPr>
                <w:i/>
                <w:sz w:val="16"/>
                <w:szCs w:val="16"/>
              </w:rPr>
            </w:pPr>
            <w:r>
              <w:rPr>
                <w:i/>
                <w:sz w:val="16"/>
                <w:szCs w:val="16"/>
              </w:rPr>
              <w:t>8</w:t>
            </w:r>
          </w:p>
        </w:tc>
      </w:tr>
      <w:tr w:rsidR="005F1702" w14:paraId="1DCC7B23" w14:textId="77777777" w:rsidTr="001F5BDB">
        <w:tc>
          <w:tcPr>
            <w:tcW w:w="1380" w:type="dxa"/>
            <w:shd w:val="clear" w:color="auto" w:fill="D9D9D9"/>
            <w:tcMar>
              <w:top w:w="100" w:type="dxa"/>
              <w:left w:w="100" w:type="dxa"/>
              <w:bottom w:w="100" w:type="dxa"/>
              <w:right w:w="100" w:type="dxa"/>
            </w:tcMar>
          </w:tcPr>
          <w:p w14:paraId="25B9935A"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5B56B298"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280E55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8EC1E67"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55739AD"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E4C56AD"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1A5E07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03A24414"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031A61F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262C60F9"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F91050F"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497BB756"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2A35427F"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5844DD53"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64EB952A"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3CC64832" w14:textId="77777777" w:rsidR="005F1702" w:rsidRDefault="005F1702" w:rsidP="001F5BDB">
            <w:pPr>
              <w:widowControl w:val="0"/>
              <w:jc w:val="center"/>
              <w:rPr>
                <w:i/>
                <w:sz w:val="16"/>
                <w:szCs w:val="16"/>
              </w:rPr>
            </w:pPr>
            <w:r>
              <w:rPr>
                <w:i/>
                <w:sz w:val="16"/>
                <w:szCs w:val="16"/>
              </w:rPr>
              <w:t>3</w:t>
            </w:r>
          </w:p>
        </w:tc>
      </w:tr>
      <w:tr w:rsidR="005F1702" w14:paraId="5FD72ABD" w14:textId="77777777" w:rsidTr="001F5BDB">
        <w:tc>
          <w:tcPr>
            <w:tcW w:w="1380" w:type="dxa"/>
            <w:shd w:val="clear" w:color="auto" w:fill="D9D9D9"/>
            <w:tcMar>
              <w:top w:w="100" w:type="dxa"/>
              <w:left w:w="100" w:type="dxa"/>
              <w:bottom w:w="100" w:type="dxa"/>
              <w:right w:w="100" w:type="dxa"/>
            </w:tcMar>
          </w:tcPr>
          <w:p w14:paraId="489CA071"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3BC3E7C4"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659F2670"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25928788"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01663504"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490C8E4E"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01BC147E"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276ACFA9"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47AD4E7A"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5EA8851F"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0207D832"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01FDB927"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7DB4CF7A"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1C888902"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3CFCD024"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49C9DAAE" w14:textId="77777777" w:rsidR="005F1702" w:rsidRDefault="005F1702" w:rsidP="001F5BDB">
            <w:pPr>
              <w:widowControl w:val="0"/>
              <w:jc w:val="center"/>
              <w:rPr>
                <w:i/>
                <w:sz w:val="16"/>
                <w:szCs w:val="16"/>
              </w:rPr>
            </w:pPr>
            <w:r>
              <w:rPr>
                <w:i/>
                <w:sz w:val="16"/>
                <w:szCs w:val="16"/>
              </w:rPr>
              <w:t>39</w:t>
            </w:r>
          </w:p>
        </w:tc>
      </w:tr>
    </w:tbl>
    <w:p w14:paraId="5C8F7338" w14:textId="77777777" w:rsidR="005F1702" w:rsidRDefault="005F1702" w:rsidP="005F1702">
      <w:pPr>
        <w:widowControl w:val="0"/>
        <w:suppressLineNumbers/>
        <w:pBdr>
          <w:top w:val="nil"/>
          <w:left w:val="nil"/>
          <w:bottom w:val="nil"/>
          <w:right w:val="nil"/>
          <w:between w:val="nil"/>
        </w:pBdr>
      </w:pPr>
    </w:p>
    <w:p w14:paraId="4863AEA9" w14:textId="77777777" w:rsidR="005F1702" w:rsidRDefault="005F1702" w:rsidP="005F1702">
      <w:pPr>
        <w:widowControl w:val="0"/>
        <w:suppressLineNumbers/>
        <w:pBdr>
          <w:top w:val="nil"/>
          <w:left w:val="nil"/>
          <w:bottom w:val="nil"/>
          <w:right w:val="nil"/>
          <w:between w:val="nil"/>
        </w:pBdr>
        <w:rPr>
          <w:b/>
        </w:rPr>
      </w:pPr>
    </w:p>
    <w:p w14:paraId="06440E07" w14:textId="41006D08" w:rsidR="005F1702" w:rsidRPr="002D0328" w:rsidRDefault="005F1702" w:rsidP="005F1702">
      <w:pPr>
        <w:widowControl w:val="0"/>
        <w:suppressLineNumbers/>
        <w:pBdr>
          <w:top w:val="nil"/>
          <w:left w:val="nil"/>
          <w:bottom w:val="nil"/>
          <w:right w:val="nil"/>
          <w:between w:val="nil"/>
        </w:pBdr>
        <w:rPr>
          <w:b/>
        </w:rPr>
      </w:pPr>
      <w:r w:rsidRPr="002D0328">
        <w:rPr>
          <w:b/>
        </w:rPr>
        <w:lastRenderedPageBreak/>
        <w:t>Gonad sex and stage details and cohort traits</w:t>
      </w:r>
    </w:p>
    <w:p w14:paraId="7BDADE7B" w14:textId="77777777" w:rsidR="005F1702" w:rsidRPr="002D0328" w:rsidRDefault="005F1702" w:rsidP="005F1702">
      <w:pPr>
        <w:widowControl w:val="0"/>
        <w:suppressLineNumbers/>
        <w:pBdr>
          <w:top w:val="nil"/>
          <w:left w:val="nil"/>
          <w:bottom w:val="nil"/>
          <w:right w:val="nil"/>
          <w:between w:val="nil"/>
        </w:pBdr>
      </w:pPr>
      <w:r w:rsidRPr="002D0328">
        <w:t>Of all sampled oysters, 53.4% were hermaphrodites, 8.3% contained only female gametes, and 31.1% contained only male gametes, and the remaining 7.2% were indeterminate. Across all treatments, gonad sex (collapsed for comparison) differed significantly among cohorts (</w:t>
      </w:r>
      <w:r w:rsidRPr="002D0328">
        <w:rPr>
          <w:rFonts w:ascii="Cambria Math" w:hAnsi="Cambria Math" w:cs="Cambria Math"/>
        </w:rPr>
        <w:t>𝝌</w:t>
      </w:r>
      <w:r w:rsidRPr="002D0328">
        <w:rPr>
          <w:vertAlign w:val="superscript"/>
        </w:rPr>
        <w:t>2</w:t>
      </w:r>
      <w:r w:rsidRPr="002D0328">
        <w:t xml:space="preserve">=55.8, p=1.0e-4). Fifty percent of all O-1 oysters sampled were female or hermaphroditic-primarily female (HPF), while 33%, 24% and 11% of D, F, and O-2 were female or HPF. Male or hermaphroditic-primarily male oysters comprised 29%, 48%, 59% and 69% of O-1, D, F, and O-2 cohorts, respectively. </w:t>
      </w:r>
    </w:p>
    <w:p w14:paraId="169620E1" w14:textId="77777777" w:rsidR="005F1702" w:rsidRDefault="005F1702" w:rsidP="005F1702">
      <w:pPr>
        <w:suppressLineNumbers/>
        <w:spacing w:after="240"/>
        <w:rPr>
          <w:sz w:val="20"/>
          <w:szCs w:val="20"/>
        </w:rPr>
      </w:pPr>
    </w:p>
    <w:p w14:paraId="18780586" w14:textId="77777777" w:rsidR="005F1702" w:rsidRDefault="005F1702" w:rsidP="005F1702">
      <w:pPr>
        <w:suppressLineNumbers/>
        <w:spacing w:after="240"/>
        <w:rPr>
          <w:sz w:val="20"/>
          <w:szCs w:val="20"/>
        </w:rPr>
      </w:pPr>
      <w:r>
        <w:rPr>
          <w:noProof/>
          <w:sz w:val="20"/>
          <w:szCs w:val="20"/>
        </w:rPr>
        <w:drawing>
          <wp:inline distT="114300" distB="114300" distL="114300" distR="114300" wp14:anchorId="1544693F" wp14:editId="7C866263">
            <wp:extent cx="5538788" cy="333606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0"/>
                    <a:srcRect l="12" r="12"/>
                    <a:stretch>
                      <a:fillRect/>
                    </a:stretch>
                  </pic:blipFill>
                  <pic:spPr>
                    <a:xfrm>
                      <a:off x="0" y="0"/>
                      <a:ext cx="5538788" cy="3336068"/>
                    </a:xfrm>
                    <a:prstGeom prst="rect">
                      <a:avLst/>
                    </a:prstGeom>
                    <a:ln/>
                  </pic:spPr>
                </pic:pic>
              </a:graphicData>
            </a:graphic>
          </wp:inline>
        </w:drawing>
      </w:r>
    </w:p>
    <w:p w14:paraId="4F78987B" w14:textId="77777777" w:rsidR="005F1702" w:rsidRDefault="005F1702" w:rsidP="005F1702">
      <w:pPr>
        <w:suppressLineNumbers/>
        <w:rPr>
          <w:sz w:val="20"/>
          <w:szCs w:val="20"/>
        </w:rPr>
      </w:pPr>
      <w:r>
        <w:rPr>
          <w:b/>
          <w:sz w:val="20"/>
          <w:szCs w:val="20"/>
        </w:rPr>
        <w:t>Supplementary Figure 2</w:t>
      </w:r>
      <w:r>
        <w:rPr>
          <w:sz w:val="20"/>
          <w:szCs w:val="20"/>
        </w:rPr>
        <w:t>: Gonad sex for each cohort, after temperature treatment but before pCO</w:t>
      </w:r>
      <w:r>
        <w:rPr>
          <w:sz w:val="20"/>
          <w:szCs w:val="20"/>
          <w:vertAlign w:val="subscript"/>
        </w:rPr>
        <w:t>2</w:t>
      </w:r>
      <w:r>
        <w:rPr>
          <w:sz w:val="20"/>
          <w:szCs w:val="20"/>
        </w:rPr>
        <w:t xml:space="preserve"> treatment (“Pre”), and after 52 days in  high pCO</w:t>
      </w:r>
      <w:r>
        <w:rPr>
          <w:sz w:val="20"/>
          <w:szCs w:val="20"/>
          <w:vertAlign w:val="subscript"/>
        </w:rPr>
        <w:t>2</w:t>
      </w:r>
      <w:r>
        <w:rPr>
          <w:sz w:val="20"/>
          <w:szCs w:val="20"/>
        </w:rPr>
        <w:t xml:space="preserve"> (3045±488 µ</w:t>
      </w:r>
      <w:proofErr w:type="spellStart"/>
      <w:r>
        <w:rPr>
          <w:sz w:val="20"/>
          <w:szCs w:val="20"/>
        </w:rPr>
        <w:t>atm</w:t>
      </w:r>
      <w:proofErr w:type="spellEnd"/>
      <w:r>
        <w:rPr>
          <w:sz w:val="20"/>
          <w:szCs w:val="20"/>
        </w:rPr>
        <w:t>, n=39, “High”), and ambient pCO</w:t>
      </w:r>
      <w:r>
        <w:rPr>
          <w:sz w:val="20"/>
          <w:szCs w:val="20"/>
          <w:vertAlign w:val="subscript"/>
        </w:rPr>
        <w:t>2</w:t>
      </w:r>
      <w:r>
        <w:rPr>
          <w:sz w:val="20"/>
          <w:szCs w:val="20"/>
        </w:rPr>
        <w:t xml:space="preserve"> (7.82±0.02, n=39, “Ambient”), separated by temperature treatment (6°C and 10°C). </w:t>
      </w:r>
    </w:p>
    <w:p w14:paraId="607E865E" w14:textId="77777777" w:rsidR="005F1702" w:rsidRDefault="005F1702" w:rsidP="005F1702">
      <w:pPr>
        <w:suppressLineNumbers/>
        <w:spacing w:after="240"/>
        <w:rPr>
          <w:sz w:val="20"/>
          <w:szCs w:val="20"/>
        </w:rPr>
      </w:pPr>
      <w:r>
        <w:rPr>
          <w:noProof/>
          <w:sz w:val="20"/>
          <w:szCs w:val="20"/>
        </w:rPr>
        <w:lastRenderedPageBreak/>
        <w:drawing>
          <wp:inline distT="114300" distB="114300" distL="114300" distR="114300" wp14:anchorId="4A795B43" wp14:editId="2CAEF760">
            <wp:extent cx="5748338" cy="336240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1"/>
                    <a:srcRect t="42" b="42"/>
                    <a:stretch>
                      <a:fillRect/>
                    </a:stretch>
                  </pic:blipFill>
                  <pic:spPr>
                    <a:xfrm>
                      <a:off x="0" y="0"/>
                      <a:ext cx="5748338" cy="3362409"/>
                    </a:xfrm>
                    <a:prstGeom prst="rect">
                      <a:avLst/>
                    </a:prstGeom>
                    <a:ln/>
                  </pic:spPr>
                </pic:pic>
              </a:graphicData>
            </a:graphic>
          </wp:inline>
        </w:drawing>
      </w:r>
    </w:p>
    <w:p w14:paraId="70F59C43" w14:textId="77777777" w:rsidR="005F1702" w:rsidRDefault="005F1702" w:rsidP="005F1702">
      <w:pPr>
        <w:suppressLineNumbers/>
        <w:rPr>
          <w:b/>
        </w:rPr>
      </w:pPr>
      <w:r>
        <w:rPr>
          <w:b/>
          <w:sz w:val="20"/>
          <w:szCs w:val="20"/>
        </w:rPr>
        <w:t>Supplementary Figure 3:</w:t>
      </w:r>
      <w:r>
        <w:rPr>
          <w:sz w:val="20"/>
          <w:szCs w:val="20"/>
        </w:rPr>
        <w:t xml:space="preserve"> Gonad stage of the dominant sex for each cohort, after temperature treatment but before pCO</w:t>
      </w:r>
      <w:r>
        <w:rPr>
          <w:sz w:val="20"/>
          <w:szCs w:val="20"/>
          <w:vertAlign w:val="subscript"/>
        </w:rPr>
        <w:t>2</w:t>
      </w:r>
      <w:r>
        <w:rPr>
          <w:sz w:val="20"/>
          <w:szCs w:val="20"/>
        </w:rPr>
        <w:t xml:space="preserve"> treatment (“Pre”), and after 52 days in  high pCO</w:t>
      </w:r>
      <w:r>
        <w:rPr>
          <w:sz w:val="20"/>
          <w:szCs w:val="20"/>
          <w:vertAlign w:val="subscript"/>
        </w:rPr>
        <w:t>2</w:t>
      </w:r>
      <w:r>
        <w:rPr>
          <w:sz w:val="20"/>
          <w:szCs w:val="20"/>
        </w:rPr>
        <w:t xml:space="preserve"> (3045±488 µ</w:t>
      </w:r>
      <w:proofErr w:type="spellStart"/>
      <w:r>
        <w:rPr>
          <w:sz w:val="20"/>
          <w:szCs w:val="20"/>
        </w:rPr>
        <w:t>atm</w:t>
      </w:r>
      <w:proofErr w:type="spellEnd"/>
      <w:r>
        <w:rPr>
          <w:sz w:val="20"/>
          <w:szCs w:val="20"/>
        </w:rPr>
        <w:t>, n=39, “High”), and ambient pCO</w:t>
      </w:r>
      <w:r>
        <w:rPr>
          <w:sz w:val="20"/>
          <w:szCs w:val="20"/>
          <w:vertAlign w:val="subscript"/>
        </w:rPr>
        <w:t>2</w:t>
      </w:r>
      <w:r>
        <w:rPr>
          <w:sz w:val="20"/>
          <w:szCs w:val="20"/>
        </w:rPr>
        <w:t xml:space="preserve"> (7.82±0.02, n=39, “Ambient”), separated by temperature treatment (6°C and 10°C).</w:t>
      </w:r>
    </w:p>
    <w:p w14:paraId="1978A78F" w14:textId="77777777" w:rsidR="005F1702" w:rsidRDefault="005F1702" w:rsidP="005F1702">
      <w:pPr>
        <w:suppressLineNumbers/>
        <w:rPr>
          <w:b/>
        </w:rPr>
      </w:pPr>
    </w:p>
    <w:p w14:paraId="44C0DE1C" w14:textId="77777777" w:rsidR="005F1702" w:rsidRDefault="005F1702" w:rsidP="005F1702">
      <w:pPr>
        <w:suppressLineNumbers/>
        <w:rPr>
          <w:b/>
        </w:rPr>
      </w:pPr>
      <w:r>
        <w:rPr>
          <w:b/>
        </w:rPr>
        <w:t>Adult shell height</w:t>
      </w:r>
    </w:p>
    <w:p w14:paraId="3615A4C0" w14:textId="77777777" w:rsidR="005F1702" w:rsidRDefault="005F1702" w:rsidP="005F1702">
      <w:pPr>
        <w:suppressLineNumbers/>
      </w:pPr>
      <w:r>
        <w:t>Oysters sampled for histology were also measured for shell height using digital calipers (mm), defined as the maximum distance from the umbo along the dorsal/ventral axis. Shell height was compared between treatments prior to and after pCO</w:t>
      </w:r>
      <w:r>
        <w:rPr>
          <w:vertAlign w:val="subscript"/>
        </w:rPr>
        <w:t xml:space="preserve">2 </w:t>
      </w:r>
      <w:r>
        <w:t xml:space="preserve">exposure using two-way Analysis of Variance (ANOVA) for each cohort. Shell height was also compared among cohort using one-way ANOVA, excluding the younger O-2 cohort due to their smaller initial size. </w:t>
      </w:r>
    </w:p>
    <w:p w14:paraId="71D75194" w14:textId="6D2FEB80" w:rsidR="005F1702" w:rsidRDefault="005F1702" w:rsidP="005F1702">
      <w:pPr>
        <w:suppressLineNumbers/>
        <w:ind w:firstLine="720"/>
      </w:pPr>
      <w:r>
        <w:t>Prior to pCO</w:t>
      </w:r>
      <w:r>
        <w:rPr>
          <w:vertAlign w:val="subscript"/>
        </w:rPr>
        <w:t>2</w:t>
      </w:r>
      <w:r>
        <w:t xml:space="preserve"> treatments, adult shell height did not vary between temperatures treatments, but did among F1 cohorts, with D smaller than F (p=0.043). After pCO</w:t>
      </w:r>
      <w:r>
        <w:rPr>
          <w:vertAlign w:val="subscript"/>
        </w:rPr>
        <w:t>2</w:t>
      </w:r>
      <w:r>
        <w:t xml:space="preserve"> treatment, D was smaller than both F (p=3.4e-6) and O-1 (p=3.5e-6). The O-1 cohort increased in size (p=0.019) in ambient pCO</w:t>
      </w:r>
      <w:r>
        <w:rPr>
          <w:vertAlign w:val="subscript"/>
        </w:rPr>
        <w:t>2</w:t>
      </w:r>
      <w:r>
        <w:t>, but not in high pCO</w:t>
      </w:r>
      <w:r>
        <w:rPr>
          <w:vertAlign w:val="subscript"/>
        </w:rPr>
        <w:t>2</w:t>
      </w:r>
      <w:r>
        <w:t>. No size differences among pre-pCO</w:t>
      </w:r>
      <w:r>
        <w:rPr>
          <w:vertAlign w:val="subscript"/>
        </w:rPr>
        <w:t>2</w:t>
      </w:r>
      <w:r>
        <w:t xml:space="preserve"> and post-pCO</w:t>
      </w:r>
      <w:r>
        <w:rPr>
          <w:vertAlign w:val="subscript"/>
        </w:rPr>
        <w:t>2</w:t>
      </w:r>
      <w:r>
        <w:t xml:space="preserve"> treatments were observed in the F, D or O-2 cohorts. </w:t>
      </w:r>
    </w:p>
    <w:p w14:paraId="6C6199C4" w14:textId="77777777" w:rsidR="005F1702" w:rsidRDefault="005F1702" w:rsidP="005F1702">
      <w:pPr>
        <w:widowControl w:val="0"/>
        <w:suppressLineNumbers/>
      </w:pPr>
      <w:r>
        <w:rPr>
          <w:noProof/>
        </w:rPr>
        <w:lastRenderedPageBreak/>
        <w:drawing>
          <wp:anchor distT="114300" distB="114300" distL="114300" distR="114300" simplePos="0" relativeHeight="251663360" behindDoc="0" locked="0" layoutInCell="1" hidden="0" allowOverlap="1" wp14:anchorId="4F54F624" wp14:editId="09739BDF">
            <wp:simplePos x="0" y="0"/>
            <wp:positionH relativeFrom="column">
              <wp:posOffset>19051</wp:posOffset>
            </wp:positionH>
            <wp:positionV relativeFrom="paragraph">
              <wp:posOffset>114300</wp:posOffset>
            </wp:positionV>
            <wp:extent cx="3161995" cy="3167063"/>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2"/>
                    <a:srcRect l="80" r="80"/>
                    <a:stretch>
                      <a:fillRect/>
                    </a:stretch>
                  </pic:blipFill>
                  <pic:spPr>
                    <a:xfrm>
                      <a:off x="0" y="0"/>
                      <a:ext cx="3161995" cy="3167063"/>
                    </a:xfrm>
                    <a:prstGeom prst="rect">
                      <a:avLst/>
                    </a:prstGeom>
                    <a:ln/>
                  </pic:spPr>
                </pic:pic>
              </a:graphicData>
            </a:graphic>
          </wp:anchor>
        </w:drawing>
      </w:r>
    </w:p>
    <w:p w14:paraId="7754EFE8" w14:textId="77777777" w:rsidR="005F1702" w:rsidRDefault="005F1702" w:rsidP="005F1702">
      <w:pPr>
        <w:widowControl w:val="0"/>
        <w:suppressLineNumbers/>
        <w:rPr>
          <w:b/>
        </w:rPr>
      </w:pPr>
    </w:p>
    <w:p w14:paraId="1084934A" w14:textId="77777777" w:rsidR="005F1702" w:rsidRDefault="005F1702" w:rsidP="005F1702">
      <w:pPr>
        <w:widowControl w:val="0"/>
        <w:suppressLineNumbers/>
      </w:pPr>
      <w:r>
        <w:rPr>
          <w:b/>
          <w:sz w:val="20"/>
          <w:szCs w:val="20"/>
        </w:rPr>
        <w:t xml:space="preserve">Supplementary Figure 1: </w:t>
      </w:r>
      <w:r>
        <w:rPr>
          <w:sz w:val="20"/>
          <w:szCs w:val="20"/>
        </w:rPr>
        <w:t>Adult shell height for each cohort, after temperature treatment but before pCO</w:t>
      </w:r>
      <w:r>
        <w:rPr>
          <w:sz w:val="20"/>
          <w:szCs w:val="20"/>
          <w:vertAlign w:val="subscript"/>
        </w:rPr>
        <w:t>2</w:t>
      </w:r>
      <w:r>
        <w:rPr>
          <w:sz w:val="20"/>
          <w:szCs w:val="20"/>
        </w:rPr>
        <w:t xml:space="preserve"> treatment (“Pre-pCO</w:t>
      </w:r>
      <w:r>
        <w:rPr>
          <w:sz w:val="20"/>
          <w:szCs w:val="20"/>
          <w:vertAlign w:val="subscript"/>
        </w:rPr>
        <w:t>2</w:t>
      </w:r>
      <w:r>
        <w:rPr>
          <w:sz w:val="20"/>
          <w:szCs w:val="20"/>
        </w:rPr>
        <w:t xml:space="preserve">”), and after 52 days </w:t>
      </w:r>
      <w:proofErr w:type="gramStart"/>
      <w:r>
        <w:rPr>
          <w:sz w:val="20"/>
          <w:szCs w:val="20"/>
        </w:rPr>
        <w:t>in  High</w:t>
      </w:r>
      <w:proofErr w:type="gramEnd"/>
      <w:r>
        <w:rPr>
          <w:sz w:val="20"/>
          <w:szCs w:val="20"/>
        </w:rPr>
        <w:t>-pCO</w:t>
      </w:r>
      <w:r>
        <w:rPr>
          <w:sz w:val="20"/>
          <w:szCs w:val="20"/>
          <w:vertAlign w:val="subscript"/>
        </w:rPr>
        <w:t>2</w:t>
      </w:r>
      <w:r>
        <w:rPr>
          <w:sz w:val="20"/>
          <w:szCs w:val="20"/>
        </w:rPr>
        <w:t xml:space="preserve"> (3045±488 µ</w:t>
      </w:r>
      <w:proofErr w:type="spellStart"/>
      <w:r>
        <w:rPr>
          <w:sz w:val="20"/>
          <w:szCs w:val="20"/>
        </w:rPr>
        <w:t>atm</w:t>
      </w:r>
      <w:proofErr w:type="spellEnd"/>
      <w:r>
        <w:rPr>
          <w:sz w:val="20"/>
          <w:szCs w:val="20"/>
        </w:rPr>
        <w:t>, n=39), and Ambient-pCO</w:t>
      </w:r>
      <w:r>
        <w:rPr>
          <w:sz w:val="20"/>
          <w:szCs w:val="20"/>
          <w:vertAlign w:val="subscript"/>
        </w:rPr>
        <w:t>2</w:t>
      </w:r>
      <w:r>
        <w:rPr>
          <w:sz w:val="20"/>
          <w:szCs w:val="20"/>
        </w:rPr>
        <w:t xml:space="preserve"> (7.82±0.02, n=39).</w:t>
      </w:r>
    </w:p>
    <w:p w14:paraId="49134909" w14:textId="77777777" w:rsidR="005F1702" w:rsidRDefault="005F1702" w:rsidP="005F1702">
      <w:pPr>
        <w:widowControl w:val="0"/>
        <w:suppressLineNumbers/>
      </w:pPr>
    </w:p>
    <w:p w14:paraId="03E5BF3B" w14:textId="77777777" w:rsidR="005F1702" w:rsidRDefault="005F1702" w:rsidP="005F1702">
      <w:pPr>
        <w:widowControl w:val="0"/>
        <w:suppressLineNumbers/>
      </w:pPr>
    </w:p>
    <w:p w14:paraId="1FE5EF8F" w14:textId="77777777" w:rsidR="005F1702" w:rsidRDefault="005F1702" w:rsidP="005F1702">
      <w:pPr>
        <w:widowControl w:val="0"/>
        <w:suppressLineNumbers/>
      </w:pPr>
    </w:p>
    <w:p w14:paraId="53241278" w14:textId="77777777" w:rsidR="005F1702" w:rsidRDefault="005F1702" w:rsidP="005F1702">
      <w:pPr>
        <w:widowControl w:val="0"/>
        <w:suppressLineNumbers/>
      </w:pPr>
    </w:p>
    <w:p w14:paraId="29E57769" w14:textId="77777777" w:rsidR="005F1702" w:rsidRDefault="005F1702" w:rsidP="005F1702">
      <w:pPr>
        <w:widowControl w:val="0"/>
        <w:suppressLineNumbers/>
      </w:pPr>
    </w:p>
    <w:p w14:paraId="6322CD9C" w14:textId="77777777" w:rsidR="005F1702" w:rsidRDefault="005F1702" w:rsidP="005F1702">
      <w:pPr>
        <w:widowControl w:val="0"/>
        <w:suppressLineNumbers/>
      </w:pPr>
    </w:p>
    <w:p w14:paraId="4936CB0A" w14:textId="77777777" w:rsidR="005F1702" w:rsidRDefault="005F1702" w:rsidP="005F1702">
      <w:pPr>
        <w:widowControl w:val="0"/>
        <w:suppressLineNumbers/>
      </w:pPr>
    </w:p>
    <w:p w14:paraId="561811A7" w14:textId="77777777" w:rsidR="005F1702" w:rsidRDefault="005F1702" w:rsidP="005F1702">
      <w:pPr>
        <w:widowControl w:val="0"/>
        <w:suppressLineNumbers/>
      </w:pPr>
    </w:p>
    <w:p w14:paraId="746A1765" w14:textId="77777777" w:rsidR="005F1702" w:rsidRDefault="005F1702" w:rsidP="005F1702">
      <w:pPr>
        <w:widowControl w:val="0"/>
        <w:suppressLineNumbers/>
      </w:pPr>
    </w:p>
    <w:p w14:paraId="251074D4" w14:textId="77777777" w:rsidR="005F1702" w:rsidRDefault="005F1702" w:rsidP="005F1702">
      <w:pPr>
        <w:widowControl w:val="0"/>
        <w:suppressLineNumbers/>
      </w:pPr>
    </w:p>
    <w:p w14:paraId="035EBBAA" w14:textId="77777777" w:rsidR="005F1702" w:rsidRDefault="005F1702" w:rsidP="005F1702">
      <w:pPr>
        <w:widowControl w:val="0"/>
        <w:suppressLineNumbers/>
      </w:pPr>
    </w:p>
    <w:p w14:paraId="645229A5" w14:textId="77777777" w:rsidR="005F1702" w:rsidRDefault="005F1702" w:rsidP="005F1702">
      <w:pPr>
        <w:widowControl w:val="0"/>
        <w:suppressLineNumbers/>
      </w:pPr>
    </w:p>
    <w:p w14:paraId="3F148452" w14:textId="77777777" w:rsidR="005F1702" w:rsidRDefault="005F1702" w:rsidP="005F1702">
      <w:pPr>
        <w:widowControl w:val="0"/>
        <w:suppressLineNumbers/>
      </w:pPr>
    </w:p>
    <w:p w14:paraId="11250E6A" w14:textId="77777777" w:rsidR="005F1702" w:rsidRDefault="005F1702" w:rsidP="005F1702">
      <w:pPr>
        <w:widowControl w:val="0"/>
        <w:suppressLineNumbers/>
      </w:pPr>
    </w:p>
    <w:p w14:paraId="55A6BD11" w14:textId="77777777" w:rsidR="005F1702" w:rsidRDefault="005F1702" w:rsidP="005F1702">
      <w:pPr>
        <w:widowControl w:val="0"/>
        <w:suppressLineNumbers/>
      </w:pPr>
    </w:p>
    <w:p w14:paraId="78B016BB" w14:textId="77777777" w:rsidR="005F1702" w:rsidRDefault="005F1702" w:rsidP="005F1702">
      <w:pPr>
        <w:suppressLineNumbers/>
        <w:rPr>
          <w:b/>
        </w:rPr>
      </w:pPr>
    </w:p>
    <w:p w14:paraId="1664F0CF" w14:textId="77777777" w:rsidR="005F1702" w:rsidRPr="002C59E4" w:rsidRDefault="005F1702" w:rsidP="005F1702">
      <w:pPr>
        <w:suppressLineNumbers/>
        <w:rPr>
          <w:b/>
        </w:rPr>
      </w:pPr>
      <w:r>
        <w:rPr>
          <w:b/>
        </w:rPr>
        <w:t>Larval collection differences among cohorts</w:t>
      </w:r>
    </w:p>
    <w:p w14:paraId="3976E5D4" w14:textId="77777777" w:rsidR="005F1702" w:rsidRDefault="005F1702" w:rsidP="005F1702">
      <w:pPr>
        <w:suppressLineNumbers/>
      </w:pPr>
      <w:r>
        <w:t>Total larvae collected differed by cohort (</w:t>
      </w:r>
      <w:proofErr w:type="gramStart"/>
      <w:r>
        <w:t>F(</w:t>
      </w:r>
      <w:proofErr w:type="gramEnd"/>
      <w:r>
        <w:t>3,8)=15.3, p=0.001). O-1 produced significantly more total larvae than F and O-2 (p=0.0094, p=0.0014, respectively), and D produced more total larvae compared to O-2 (p=0.022). Total larvae released by O-1, F, D, and O-2 was 10.1M, 3.6M, 2.7M and 2.1M, respectively. The same patterns were observed in average daily larvae released by cohort (</w:t>
      </w:r>
      <w:proofErr w:type="gramStart"/>
      <w:r>
        <w:t>F(</w:t>
      </w:r>
      <w:proofErr w:type="gramEnd"/>
      <w:r>
        <w:t>3,20)=8.9, p=0.0009). Date of first larval release differed by cohort (</w:t>
      </w:r>
      <w:proofErr w:type="gramStart"/>
      <w:r>
        <w:t>F(</w:t>
      </w:r>
      <w:proofErr w:type="gramEnd"/>
      <w:r>
        <w:t>3,8)=15.1, p=0.0012). Oyster Bay cohorts (O-1 and O-2) released larvae 9.9 days earlier than F and D cohorts on average. Larval pulse frequency differed by cohort (</w:t>
      </w:r>
      <w:proofErr w:type="gramStart"/>
      <w:r>
        <w:t>F(</w:t>
      </w:r>
      <w:proofErr w:type="gramEnd"/>
      <w:r>
        <w:t xml:space="preserve">3,8)=9.8, p=0.0046). On average, O-1, O-2, F, and D released larvae 6.4±2.3, 8.0±2.9, 3.8±1.9, and 2.8±1.0 days, respectively. The O-1 cohort released larvae more frequently than F (p=0.017), and O-2 more frequently than both F and D (p=0.0066, p=0.043, respectively). </w:t>
      </w:r>
    </w:p>
    <w:p w14:paraId="215BCB70" w14:textId="77777777" w:rsidR="005F1702" w:rsidRDefault="005F1702" w:rsidP="005F1702"/>
    <w:tbl>
      <w:tblPr>
        <w:tblW w:w="99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52"/>
        <w:gridCol w:w="556"/>
        <w:gridCol w:w="833"/>
        <w:gridCol w:w="833"/>
        <w:gridCol w:w="832"/>
        <w:gridCol w:w="832"/>
        <w:gridCol w:w="832"/>
        <w:gridCol w:w="832"/>
        <w:gridCol w:w="832"/>
        <w:gridCol w:w="832"/>
        <w:gridCol w:w="832"/>
        <w:gridCol w:w="832"/>
      </w:tblGrid>
      <w:tr w:rsidR="005F1702" w14:paraId="408A0746" w14:textId="77777777" w:rsidTr="001F5BDB">
        <w:trPr>
          <w:trHeight w:val="440"/>
        </w:trPr>
        <w:tc>
          <w:tcPr>
            <w:tcW w:w="9925" w:type="dxa"/>
            <w:gridSpan w:val="12"/>
            <w:shd w:val="clear" w:color="auto" w:fill="EFEFEF"/>
            <w:tcMar>
              <w:top w:w="100" w:type="dxa"/>
              <w:left w:w="100" w:type="dxa"/>
              <w:bottom w:w="100" w:type="dxa"/>
              <w:right w:w="100" w:type="dxa"/>
            </w:tcMar>
          </w:tcPr>
          <w:p w14:paraId="59983DDC" w14:textId="77777777" w:rsidR="005F1702" w:rsidRPr="002507B3" w:rsidRDefault="005F1702" w:rsidP="001F5BDB">
            <w:pPr>
              <w:rPr>
                <w:i/>
                <w:sz w:val="18"/>
                <w:szCs w:val="18"/>
              </w:rPr>
            </w:pPr>
            <w:r w:rsidRPr="002507B3">
              <w:rPr>
                <w:b/>
                <w:sz w:val="18"/>
                <w:szCs w:val="18"/>
              </w:rPr>
              <w:t>Supplementary Table 5</w:t>
            </w:r>
            <w:r w:rsidRPr="002507B3">
              <w:rPr>
                <w:sz w:val="18"/>
                <w:szCs w:val="18"/>
              </w:rPr>
              <w:t xml:space="preserve">: Timing and magnitude of larval production in 4 </w:t>
            </w:r>
            <w:proofErr w:type="spellStart"/>
            <w:r w:rsidRPr="002507B3">
              <w:rPr>
                <w:i/>
                <w:sz w:val="18"/>
                <w:szCs w:val="18"/>
              </w:rPr>
              <w:t>Ostrea</w:t>
            </w:r>
            <w:proofErr w:type="spellEnd"/>
            <w:r w:rsidRPr="002507B3">
              <w:rPr>
                <w:i/>
                <w:sz w:val="18"/>
                <w:szCs w:val="18"/>
              </w:rPr>
              <w:t xml:space="preserve"> </w:t>
            </w:r>
            <w:proofErr w:type="spellStart"/>
            <w:r w:rsidRPr="002507B3">
              <w:rPr>
                <w:i/>
                <w:sz w:val="18"/>
                <w:szCs w:val="18"/>
              </w:rPr>
              <w:t>lurida</w:t>
            </w:r>
            <w:proofErr w:type="spellEnd"/>
            <w:r w:rsidRPr="002507B3">
              <w:rPr>
                <w:sz w:val="18"/>
                <w:szCs w:val="18"/>
              </w:rPr>
              <w:t xml:space="preserve"> cohorts previously exposed to different winter temperatures (6°C and 10°C), then pCO</w:t>
            </w:r>
            <w:r w:rsidRPr="002507B3">
              <w:rPr>
                <w:sz w:val="18"/>
                <w:szCs w:val="18"/>
                <w:vertAlign w:val="subscript"/>
              </w:rPr>
              <w:t>2</w:t>
            </w:r>
            <w:r w:rsidRPr="002507B3">
              <w:rPr>
                <w:sz w:val="18"/>
                <w:szCs w:val="18"/>
              </w:rPr>
              <w:t xml:space="preserve"> treatments (“Amb.” is Ambient=841±85 µ</w:t>
            </w:r>
            <w:proofErr w:type="spellStart"/>
            <w:r w:rsidRPr="002507B3">
              <w:rPr>
                <w:sz w:val="18"/>
                <w:szCs w:val="18"/>
              </w:rPr>
              <w:t>atm</w:t>
            </w:r>
            <w:proofErr w:type="spellEnd"/>
            <w:r w:rsidRPr="002507B3">
              <w:rPr>
                <w:sz w:val="18"/>
                <w:szCs w:val="18"/>
              </w:rPr>
              <w:t>, pH 7.82±0.02, High=3045±488 µ</w:t>
            </w:r>
            <w:proofErr w:type="spellStart"/>
            <w:r w:rsidRPr="002507B3">
              <w:rPr>
                <w:sz w:val="18"/>
                <w:szCs w:val="18"/>
              </w:rPr>
              <w:t>atm</w:t>
            </w:r>
            <w:proofErr w:type="spellEnd"/>
            <w:r w:rsidRPr="002507B3">
              <w:rPr>
                <w:sz w:val="18"/>
                <w:szCs w:val="18"/>
              </w:rPr>
              <w:t xml:space="preserve">). </w:t>
            </w:r>
            <w:proofErr w:type="spellStart"/>
            <w:r w:rsidRPr="002507B3">
              <w:rPr>
                <w:sz w:val="18"/>
                <w:szCs w:val="18"/>
              </w:rPr>
              <w:t>Fidalgo</w:t>
            </w:r>
            <w:proofErr w:type="spellEnd"/>
            <w:r w:rsidRPr="002507B3">
              <w:rPr>
                <w:sz w:val="18"/>
                <w:szCs w:val="18"/>
              </w:rPr>
              <w:t xml:space="preserve"> Bay, </w:t>
            </w:r>
            <w:proofErr w:type="spellStart"/>
            <w:r w:rsidRPr="002507B3">
              <w:rPr>
                <w:sz w:val="18"/>
                <w:szCs w:val="18"/>
              </w:rPr>
              <w:t>Dabob</w:t>
            </w:r>
            <w:proofErr w:type="spellEnd"/>
            <w:r w:rsidRPr="002507B3">
              <w:rPr>
                <w:sz w:val="18"/>
                <w:szCs w:val="18"/>
              </w:rPr>
              <w:t xml:space="preserve"> Bay, and Oyster Bay are previously identified as genetically distinct populations </w:t>
            </w:r>
            <w:hyperlink r:id="rId593">
              <w:r w:rsidRPr="002507B3">
                <w:rPr>
                  <w:color w:val="000000"/>
                  <w:sz w:val="18"/>
                  <w:szCs w:val="18"/>
                </w:rPr>
                <w:t xml:space="preserve">(Jake E. </w:t>
              </w:r>
              <w:proofErr w:type="spellStart"/>
              <w:r w:rsidRPr="002507B3">
                <w:rPr>
                  <w:color w:val="000000"/>
                  <w:sz w:val="18"/>
                  <w:szCs w:val="18"/>
                </w:rPr>
                <w:t>Heare</w:t>
              </w:r>
              <w:proofErr w:type="spellEnd"/>
              <w:r w:rsidRPr="002507B3">
                <w:rPr>
                  <w:color w:val="000000"/>
                  <w:sz w:val="18"/>
                  <w:szCs w:val="18"/>
                </w:rPr>
                <w:t xml:space="preserve"> et al., 2017; J. Emerson </w:t>
              </w:r>
              <w:proofErr w:type="spellStart"/>
              <w:r w:rsidRPr="002507B3">
                <w:rPr>
                  <w:color w:val="000000"/>
                  <w:sz w:val="18"/>
                  <w:szCs w:val="18"/>
                </w:rPr>
                <w:t>Heare</w:t>
              </w:r>
              <w:proofErr w:type="spellEnd"/>
              <w:r w:rsidRPr="002507B3">
                <w:rPr>
                  <w:color w:val="000000"/>
                  <w:sz w:val="18"/>
                  <w:szCs w:val="18"/>
                </w:rPr>
                <w:t xml:space="preserve"> et al., 2018a)</w:t>
              </w:r>
            </w:hyperlink>
            <w:r w:rsidRPr="002507B3">
              <w:rPr>
                <w:sz w:val="18"/>
                <w:szCs w:val="18"/>
              </w:rPr>
              <w:t xml:space="preserve">. Two Oyster Bay cohorts were used (O-1, O-2), with O-2 being the offspring of O-1 and likely all siblings. For each metric, total (“Tot.”) or mean (“Ave.”) of all cohorts combined for each treatment is shown. </w:t>
            </w:r>
          </w:p>
        </w:tc>
      </w:tr>
      <w:tr w:rsidR="005F1702" w14:paraId="29894DD8" w14:textId="77777777" w:rsidTr="001F5BDB">
        <w:trPr>
          <w:trHeight w:val="23"/>
        </w:trPr>
        <w:tc>
          <w:tcPr>
            <w:tcW w:w="1050" w:type="dxa"/>
            <w:shd w:val="clear" w:color="auto" w:fill="D9D9D9"/>
            <w:tcMar>
              <w:top w:w="100" w:type="dxa"/>
              <w:left w:w="100" w:type="dxa"/>
              <w:bottom w:w="100" w:type="dxa"/>
              <w:right w:w="100" w:type="dxa"/>
            </w:tcMar>
          </w:tcPr>
          <w:p w14:paraId="0A45E6EB" w14:textId="77777777" w:rsidR="005F1702" w:rsidRPr="002507B3" w:rsidRDefault="005F1702" w:rsidP="001F5BDB">
            <w:pPr>
              <w:widowControl w:val="0"/>
              <w:jc w:val="center"/>
              <w:rPr>
                <w:sz w:val="18"/>
                <w:szCs w:val="18"/>
              </w:rPr>
            </w:pPr>
            <w:r w:rsidRPr="002507B3">
              <w:rPr>
                <w:sz w:val="18"/>
                <w:szCs w:val="18"/>
              </w:rPr>
              <w:t>Cohort</w:t>
            </w:r>
          </w:p>
        </w:tc>
        <w:tc>
          <w:tcPr>
            <w:tcW w:w="555" w:type="dxa"/>
            <w:shd w:val="clear" w:color="auto" w:fill="D9D9D9"/>
            <w:tcMar>
              <w:top w:w="100" w:type="dxa"/>
              <w:left w:w="100" w:type="dxa"/>
              <w:bottom w:w="100" w:type="dxa"/>
              <w:right w:w="100" w:type="dxa"/>
            </w:tcMar>
          </w:tcPr>
          <w:p w14:paraId="36B87AB9" w14:textId="77777777" w:rsidR="005F1702" w:rsidRPr="002507B3" w:rsidRDefault="005F1702" w:rsidP="001F5BDB">
            <w:pPr>
              <w:widowControl w:val="0"/>
              <w:jc w:val="center"/>
              <w:rPr>
                <w:sz w:val="18"/>
                <w:szCs w:val="18"/>
              </w:rPr>
            </w:pPr>
          </w:p>
        </w:tc>
        <w:tc>
          <w:tcPr>
            <w:tcW w:w="1664" w:type="dxa"/>
            <w:gridSpan w:val="2"/>
            <w:shd w:val="clear" w:color="auto" w:fill="EFEFEF"/>
            <w:tcMar>
              <w:top w:w="100" w:type="dxa"/>
              <w:left w:w="100" w:type="dxa"/>
              <w:bottom w:w="100" w:type="dxa"/>
              <w:right w:w="100" w:type="dxa"/>
            </w:tcMar>
          </w:tcPr>
          <w:p w14:paraId="5E48CB45" w14:textId="77777777" w:rsidR="005F1702" w:rsidRPr="002507B3" w:rsidRDefault="005F1702" w:rsidP="001F5BDB">
            <w:pPr>
              <w:widowControl w:val="0"/>
              <w:jc w:val="center"/>
              <w:rPr>
                <w:i/>
                <w:sz w:val="18"/>
                <w:szCs w:val="18"/>
              </w:rPr>
            </w:pPr>
            <w:proofErr w:type="spellStart"/>
            <w:r w:rsidRPr="002507B3">
              <w:rPr>
                <w:i/>
                <w:sz w:val="18"/>
                <w:szCs w:val="18"/>
              </w:rPr>
              <w:t>Fidalgo</w:t>
            </w:r>
            <w:proofErr w:type="spellEnd"/>
            <w:r w:rsidRPr="002507B3">
              <w:rPr>
                <w:i/>
                <w:sz w:val="18"/>
                <w:szCs w:val="18"/>
              </w:rPr>
              <w:t xml:space="preserve"> Bay </w:t>
            </w:r>
          </w:p>
          <w:p w14:paraId="29AAFB85"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7FF4E9" w14:textId="77777777" w:rsidR="005F1702" w:rsidRPr="002507B3" w:rsidRDefault="005F1702" w:rsidP="001F5BDB">
            <w:pPr>
              <w:widowControl w:val="0"/>
              <w:jc w:val="center"/>
              <w:rPr>
                <w:sz w:val="18"/>
                <w:szCs w:val="18"/>
              </w:rPr>
            </w:pPr>
            <w:proofErr w:type="spellStart"/>
            <w:r w:rsidRPr="002507B3">
              <w:rPr>
                <w:i/>
                <w:sz w:val="18"/>
                <w:szCs w:val="18"/>
              </w:rPr>
              <w:t>Dabob</w:t>
            </w:r>
            <w:proofErr w:type="spellEnd"/>
            <w:r w:rsidRPr="002507B3">
              <w:rPr>
                <w:i/>
                <w:sz w:val="18"/>
                <w:szCs w:val="18"/>
              </w:rPr>
              <w:t xml:space="preserve"> Bay</w:t>
            </w:r>
          </w:p>
        </w:tc>
        <w:tc>
          <w:tcPr>
            <w:tcW w:w="1664" w:type="dxa"/>
            <w:gridSpan w:val="2"/>
            <w:shd w:val="clear" w:color="auto" w:fill="EFEFEF"/>
            <w:tcMar>
              <w:top w:w="100" w:type="dxa"/>
              <w:left w:w="100" w:type="dxa"/>
              <w:bottom w:w="100" w:type="dxa"/>
              <w:right w:w="100" w:type="dxa"/>
            </w:tcMar>
          </w:tcPr>
          <w:p w14:paraId="0AE34F16" w14:textId="77777777" w:rsidR="005F1702" w:rsidRPr="002507B3" w:rsidRDefault="005F1702" w:rsidP="001F5BDB">
            <w:pPr>
              <w:widowControl w:val="0"/>
              <w:jc w:val="center"/>
              <w:rPr>
                <w:i/>
                <w:sz w:val="18"/>
                <w:szCs w:val="18"/>
              </w:rPr>
            </w:pPr>
            <w:r w:rsidRPr="002507B3">
              <w:rPr>
                <w:i/>
                <w:sz w:val="18"/>
                <w:szCs w:val="18"/>
              </w:rPr>
              <w:t>Oyster Bay - F1</w:t>
            </w:r>
          </w:p>
          <w:p w14:paraId="4D5DBA8F"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CAE94D" w14:textId="77777777" w:rsidR="005F1702" w:rsidRPr="002507B3" w:rsidRDefault="005F1702" w:rsidP="001F5BDB">
            <w:pPr>
              <w:widowControl w:val="0"/>
              <w:jc w:val="center"/>
              <w:rPr>
                <w:i/>
                <w:sz w:val="18"/>
                <w:szCs w:val="18"/>
              </w:rPr>
            </w:pPr>
            <w:r w:rsidRPr="002507B3">
              <w:rPr>
                <w:i/>
                <w:sz w:val="18"/>
                <w:szCs w:val="18"/>
              </w:rPr>
              <w:t>Oyster Bay - F2</w:t>
            </w:r>
          </w:p>
        </w:tc>
        <w:tc>
          <w:tcPr>
            <w:tcW w:w="1664" w:type="dxa"/>
            <w:gridSpan w:val="2"/>
            <w:shd w:val="clear" w:color="auto" w:fill="EFEFEF"/>
            <w:tcMar>
              <w:top w:w="100" w:type="dxa"/>
              <w:left w:w="100" w:type="dxa"/>
              <w:bottom w:w="100" w:type="dxa"/>
              <w:right w:w="100" w:type="dxa"/>
            </w:tcMar>
          </w:tcPr>
          <w:p w14:paraId="4664F149" w14:textId="77777777" w:rsidR="005F1702" w:rsidRPr="002507B3" w:rsidRDefault="005F1702" w:rsidP="001F5BDB">
            <w:pPr>
              <w:widowControl w:val="0"/>
              <w:jc w:val="center"/>
              <w:rPr>
                <w:i/>
                <w:sz w:val="18"/>
                <w:szCs w:val="18"/>
              </w:rPr>
            </w:pPr>
            <w:r w:rsidRPr="002507B3">
              <w:rPr>
                <w:i/>
                <w:sz w:val="18"/>
                <w:szCs w:val="18"/>
              </w:rPr>
              <w:t>All cohorts combined</w:t>
            </w:r>
          </w:p>
        </w:tc>
      </w:tr>
      <w:tr w:rsidR="005F1702" w14:paraId="4E347962" w14:textId="77777777" w:rsidTr="001F5BDB">
        <w:trPr>
          <w:trHeight w:val="42"/>
        </w:trPr>
        <w:tc>
          <w:tcPr>
            <w:tcW w:w="1050" w:type="dxa"/>
            <w:shd w:val="clear" w:color="auto" w:fill="D9D9D9"/>
            <w:tcMar>
              <w:top w:w="100" w:type="dxa"/>
              <w:left w:w="100" w:type="dxa"/>
              <w:bottom w:w="100" w:type="dxa"/>
              <w:right w:w="100" w:type="dxa"/>
            </w:tcMar>
          </w:tcPr>
          <w:p w14:paraId="137C2685" w14:textId="77777777" w:rsidR="005F1702" w:rsidRPr="002507B3" w:rsidRDefault="005F1702" w:rsidP="001F5BDB">
            <w:pPr>
              <w:widowControl w:val="0"/>
              <w:jc w:val="center"/>
              <w:rPr>
                <w:sz w:val="18"/>
                <w:szCs w:val="18"/>
              </w:rPr>
            </w:pPr>
            <w:r w:rsidRPr="002507B3">
              <w:rPr>
                <w:sz w:val="18"/>
                <w:szCs w:val="18"/>
              </w:rPr>
              <w:t>pCO</w:t>
            </w:r>
            <w:r w:rsidRPr="002507B3">
              <w:rPr>
                <w:sz w:val="18"/>
                <w:szCs w:val="18"/>
                <w:vertAlign w:val="subscript"/>
              </w:rPr>
              <w:t>2</w:t>
            </w:r>
            <w:r w:rsidRPr="002507B3">
              <w:rPr>
                <w:sz w:val="18"/>
                <w:szCs w:val="18"/>
              </w:rPr>
              <w:t xml:space="preserve"> treatment</w:t>
            </w:r>
          </w:p>
        </w:tc>
        <w:tc>
          <w:tcPr>
            <w:tcW w:w="555" w:type="dxa"/>
            <w:shd w:val="clear" w:color="auto" w:fill="D9D9D9"/>
            <w:tcMar>
              <w:top w:w="100" w:type="dxa"/>
              <w:left w:w="100" w:type="dxa"/>
              <w:bottom w:w="100" w:type="dxa"/>
              <w:right w:w="100" w:type="dxa"/>
            </w:tcMar>
          </w:tcPr>
          <w:p w14:paraId="1CDE87FF" w14:textId="77777777" w:rsidR="005F1702" w:rsidRPr="002507B3" w:rsidRDefault="005F1702" w:rsidP="001F5BDB">
            <w:pPr>
              <w:widowControl w:val="0"/>
              <w:jc w:val="center"/>
              <w:rPr>
                <w:sz w:val="18"/>
                <w:szCs w:val="18"/>
              </w:rPr>
            </w:pPr>
          </w:p>
        </w:tc>
        <w:tc>
          <w:tcPr>
            <w:tcW w:w="832" w:type="dxa"/>
            <w:shd w:val="clear" w:color="auto" w:fill="EFEFEF"/>
            <w:tcMar>
              <w:top w:w="100" w:type="dxa"/>
              <w:left w:w="100" w:type="dxa"/>
              <w:bottom w:w="100" w:type="dxa"/>
              <w:right w:w="100" w:type="dxa"/>
            </w:tcMar>
          </w:tcPr>
          <w:p w14:paraId="201406A6"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3B4FCCF2"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7F76340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74B7FC9C"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162F2D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5C0C14C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685DFDF"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8EA561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00F56F4D"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2BB8043"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r>
      <w:tr w:rsidR="005F1702" w14:paraId="38B7D63C" w14:textId="77777777" w:rsidTr="001F5BDB">
        <w:trPr>
          <w:trHeight w:val="20"/>
        </w:trPr>
        <w:tc>
          <w:tcPr>
            <w:tcW w:w="1050" w:type="dxa"/>
            <w:vMerge w:val="restart"/>
            <w:shd w:val="clear" w:color="auto" w:fill="D9D9D9"/>
            <w:tcMar>
              <w:top w:w="100" w:type="dxa"/>
              <w:left w:w="100" w:type="dxa"/>
              <w:bottom w:w="100" w:type="dxa"/>
              <w:right w:w="100" w:type="dxa"/>
            </w:tcMar>
          </w:tcPr>
          <w:p w14:paraId="4E21913F" w14:textId="77777777" w:rsidR="005F1702" w:rsidRDefault="005F1702" w:rsidP="001F5BDB">
            <w:pPr>
              <w:widowControl w:val="0"/>
              <w:jc w:val="center"/>
              <w:rPr>
                <w:sz w:val="16"/>
                <w:szCs w:val="16"/>
              </w:rPr>
            </w:pPr>
            <w:r>
              <w:rPr>
                <w:sz w:val="16"/>
                <w:szCs w:val="16"/>
              </w:rPr>
              <w:t xml:space="preserve">No. of </w:t>
            </w:r>
            <w:proofErr w:type="spellStart"/>
            <w:r>
              <w:rPr>
                <w:sz w:val="16"/>
                <w:szCs w:val="16"/>
              </w:rPr>
              <w:t>broodstock</w:t>
            </w:r>
            <w:proofErr w:type="spellEnd"/>
          </w:p>
        </w:tc>
        <w:tc>
          <w:tcPr>
            <w:tcW w:w="555" w:type="dxa"/>
            <w:shd w:val="clear" w:color="auto" w:fill="D9D9D9"/>
            <w:tcMar>
              <w:top w:w="100" w:type="dxa"/>
              <w:left w:w="100" w:type="dxa"/>
              <w:bottom w:w="100" w:type="dxa"/>
              <w:right w:w="100" w:type="dxa"/>
            </w:tcMar>
          </w:tcPr>
          <w:p w14:paraId="78CE0642"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2D31328"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46929EB4" w14:textId="77777777" w:rsidR="005F1702" w:rsidRDefault="005F1702" w:rsidP="001F5BDB">
            <w:pPr>
              <w:widowControl w:val="0"/>
              <w:jc w:val="center"/>
              <w:rPr>
                <w:sz w:val="16"/>
                <w:szCs w:val="16"/>
              </w:rPr>
            </w:pPr>
            <w:r>
              <w:rPr>
                <w:sz w:val="16"/>
                <w:szCs w:val="16"/>
              </w:rPr>
              <w:t>14/15</w:t>
            </w:r>
          </w:p>
        </w:tc>
        <w:tc>
          <w:tcPr>
            <w:tcW w:w="832" w:type="dxa"/>
            <w:shd w:val="clear" w:color="auto" w:fill="EFEFEF"/>
            <w:tcMar>
              <w:top w:w="100" w:type="dxa"/>
              <w:left w:w="100" w:type="dxa"/>
              <w:bottom w:w="100" w:type="dxa"/>
              <w:right w:w="100" w:type="dxa"/>
            </w:tcMar>
          </w:tcPr>
          <w:p w14:paraId="01DF2993" w14:textId="77777777" w:rsidR="005F1702" w:rsidRDefault="005F1702" w:rsidP="001F5BDB">
            <w:pPr>
              <w:widowControl w:val="0"/>
              <w:jc w:val="center"/>
              <w:rPr>
                <w:sz w:val="16"/>
                <w:szCs w:val="16"/>
              </w:rPr>
            </w:pPr>
            <w:r>
              <w:rPr>
                <w:sz w:val="16"/>
                <w:szCs w:val="16"/>
              </w:rPr>
              <w:t>14</w:t>
            </w:r>
          </w:p>
        </w:tc>
        <w:tc>
          <w:tcPr>
            <w:tcW w:w="832" w:type="dxa"/>
            <w:shd w:val="clear" w:color="auto" w:fill="D9D9D9"/>
            <w:tcMar>
              <w:top w:w="100" w:type="dxa"/>
              <w:left w:w="100" w:type="dxa"/>
              <w:bottom w:w="100" w:type="dxa"/>
              <w:right w:w="100" w:type="dxa"/>
            </w:tcMar>
          </w:tcPr>
          <w:p w14:paraId="694A9922" w14:textId="77777777" w:rsidR="005F1702" w:rsidRDefault="005F1702" w:rsidP="001F5BDB">
            <w:pPr>
              <w:widowControl w:val="0"/>
              <w:jc w:val="center"/>
              <w:rPr>
                <w:sz w:val="16"/>
                <w:szCs w:val="16"/>
              </w:rPr>
            </w:pPr>
            <w:r>
              <w:rPr>
                <w:sz w:val="16"/>
                <w:szCs w:val="16"/>
              </w:rPr>
              <w:t>15</w:t>
            </w:r>
          </w:p>
        </w:tc>
        <w:tc>
          <w:tcPr>
            <w:tcW w:w="832" w:type="dxa"/>
            <w:shd w:val="clear" w:color="auto" w:fill="EFEFEF"/>
            <w:tcMar>
              <w:top w:w="100" w:type="dxa"/>
              <w:left w:w="100" w:type="dxa"/>
              <w:bottom w:w="100" w:type="dxa"/>
              <w:right w:w="100" w:type="dxa"/>
            </w:tcMar>
          </w:tcPr>
          <w:p w14:paraId="6DE1980D" w14:textId="77777777" w:rsidR="005F1702" w:rsidRDefault="005F1702" w:rsidP="001F5BDB">
            <w:pPr>
              <w:widowControl w:val="0"/>
              <w:jc w:val="center"/>
              <w:rPr>
                <w:sz w:val="16"/>
                <w:szCs w:val="16"/>
              </w:rPr>
            </w:pPr>
            <w:r>
              <w:rPr>
                <w:sz w:val="16"/>
                <w:szCs w:val="16"/>
              </w:rPr>
              <w:t>15/16</w:t>
            </w:r>
          </w:p>
        </w:tc>
        <w:tc>
          <w:tcPr>
            <w:tcW w:w="832" w:type="dxa"/>
            <w:shd w:val="clear" w:color="auto" w:fill="D9D9D9"/>
            <w:tcMar>
              <w:top w:w="100" w:type="dxa"/>
              <w:left w:w="100" w:type="dxa"/>
              <w:bottom w:w="100" w:type="dxa"/>
              <w:right w:w="100" w:type="dxa"/>
            </w:tcMar>
          </w:tcPr>
          <w:p w14:paraId="02930E62" w14:textId="77777777" w:rsidR="005F1702" w:rsidRDefault="005F1702" w:rsidP="001F5BDB">
            <w:pPr>
              <w:widowControl w:val="0"/>
              <w:jc w:val="center"/>
              <w:rPr>
                <w:sz w:val="16"/>
                <w:szCs w:val="16"/>
              </w:rPr>
            </w:pPr>
            <w:r>
              <w:rPr>
                <w:sz w:val="16"/>
                <w:szCs w:val="16"/>
              </w:rPr>
              <w:t>17/17</w:t>
            </w:r>
          </w:p>
        </w:tc>
        <w:tc>
          <w:tcPr>
            <w:tcW w:w="832" w:type="dxa"/>
            <w:shd w:val="clear" w:color="auto" w:fill="EFEFEF"/>
            <w:tcMar>
              <w:top w:w="100" w:type="dxa"/>
              <w:left w:w="100" w:type="dxa"/>
              <w:bottom w:w="100" w:type="dxa"/>
              <w:right w:w="100" w:type="dxa"/>
            </w:tcMar>
          </w:tcPr>
          <w:p w14:paraId="5E9B6931"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0B1F615C" w14:textId="77777777" w:rsidR="005F1702" w:rsidRDefault="005F1702" w:rsidP="001F5BDB">
            <w:pPr>
              <w:widowControl w:val="0"/>
              <w:jc w:val="center"/>
              <w:rPr>
                <w:sz w:val="16"/>
                <w:szCs w:val="16"/>
              </w:rPr>
            </w:pPr>
            <w:r>
              <w:rPr>
                <w:sz w:val="16"/>
                <w:szCs w:val="16"/>
              </w:rPr>
              <w:t>126</w:t>
            </w:r>
          </w:p>
        </w:tc>
        <w:tc>
          <w:tcPr>
            <w:tcW w:w="832" w:type="dxa"/>
            <w:shd w:val="clear" w:color="auto" w:fill="EFEFEF"/>
            <w:tcMar>
              <w:top w:w="100" w:type="dxa"/>
              <w:left w:w="100" w:type="dxa"/>
              <w:bottom w:w="100" w:type="dxa"/>
              <w:right w:w="100" w:type="dxa"/>
            </w:tcMar>
          </w:tcPr>
          <w:p w14:paraId="4DE6C7C2" w14:textId="77777777" w:rsidR="005F1702" w:rsidRDefault="005F1702" w:rsidP="001F5BDB">
            <w:pPr>
              <w:widowControl w:val="0"/>
              <w:jc w:val="center"/>
              <w:rPr>
                <w:sz w:val="16"/>
                <w:szCs w:val="16"/>
              </w:rPr>
            </w:pPr>
            <w:r>
              <w:rPr>
                <w:sz w:val="16"/>
                <w:szCs w:val="16"/>
              </w:rPr>
              <w:t>Tot: 191</w:t>
            </w:r>
          </w:p>
        </w:tc>
        <w:tc>
          <w:tcPr>
            <w:tcW w:w="832" w:type="dxa"/>
            <w:shd w:val="clear" w:color="auto" w:fill="D9D9D9"/>
            <w:tcMar>
              <w:top w:w="100" w:type="dxa"/>
              <w:left w:w="100" w:type="dxa"/>
              <w:bottom w:w="100" w:type="dxa"/>
              <w:right w:w="100" w:type="dxa"/>
            </w:tcMar>
          </w:tcPr>
          <w:p w14:paraId="298A464E" w14:textId="77777777" w:rsidR="005F1702" w:rsidRDefault="005F1702" w:rsidP="001F5BDB">
            <w:pPr>
              <w:widowControl w:val="0"/>
              <w:jc w:val="center"/>
              <w:rPr>
                <w:sz w:val="16"/>
                <w:szCs w:val="16"/>
              </w:rPr>
            </w:pPr>
            <w:r>
              <w:rPr>
                <w:sz w:val="16"/>
                <w:szCs w:val="16"/>
              </w:rPr>
              <w:t>Tot: 204</w:t>
            </w:r>
          </w:p>
        </w:tc>
      </w:tr>
      <w:tr w:rsidR="005F1702" w14:paraId="2A9C9129" w14:textId="77777777" w:rsidTr="001F5BDB">
        <w:trPr>
          <w:trHeight w:val="20"/>
        </w:trPr>
        <w:tc>
          <w:tcPr>
            <w:tcW w:w="1050" w:type="dxa"/>
            <w:vMerge/>
            <w:shd w:val="clear" w:color="auto" w:fill="D9D9D9"/>
            <w:tcMar>
              <w:top w:w="100" w:type="dxa"/>
              <w:left w:w="100" w:type="dxa"/>
              <w:bottom w:w="100" w:type="dxa"/>
              <w:right w:w="100" w:type="dxa"/>
            </w:tcMar>
          </w:tcPr>
          <w:p w14:paraId="7FA2829A"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187940B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7EB5509F"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0CE2EC49" w14:textId="77777777" w:rsidR="005F1702" w:rsidRDefault="005F1702" w:rsidP="001F5BDB">
            <w:pPr>
              <w:widowControl w:val="0"/>
              <w:jc w:val="center"/>
              <w:rPr>
                <w:sz w:val="16"/>
                <w:szCs w:val="16"/>
              </w:rPr>
            </w:pPr>
            <w:r>
              <w:rPr>
                <w:sz w:val="16"/>
                <w:szCs w:val="16"/>
              </w:rPr>
              <w:t>14/14</w:t>
            </w:r>
          </w:p>
        </w:tc>
        <w:tc>
          <w:tcPr>
            <w:tcW w:w="832" w:type="dxa"/>
            <w:shd w:val="clear" w:color="auto" w:fill="EFEFEF"/>
            <w:tcMar>
              <w:top w:w="100" w:type="dxa"/>
              <w:left w:w="100" w:type="dxa"/>
              <w:bottom w:w="100" w:type="dxa"/>
              <w:right w:w="100" w:type="dxa"/>
            </w:tcMar>
          </w:tcPr>
          <w:p w14:paraId="788F5E32" w14:textId="77777777" w:rsidR="005F1702" w:rsidRDefault="005F1702" w:rsidP="001F5BDB">
            <w:pPr>
              <w:widowControl w:val="0"/>
              <w:jc w:val="center"/>
              <w:rPr>
                <w:sz w:val="16"/>
                <w:szCs w:val="16"/>
              </w:rPr>
            </w:pPr>
            <w:r>
              <w:rPr>
                <w:sz w:val="16"/>
                <w:szCs w:val="16"/>
              </w:rPr>
              <w:t>9</w:t>
            </w:r>
          </w:p>
        </w:tc>
        <w:tc>
          <w:tcPr>
            <w:tcW w:w="832" w:type="dxa"/>
            <w:shd w:val="clear" w:color="auto" w:fill="D9D9D9"/>
            <w:tcMar>
              <w:top w:w="100" w:type="dxa"/>
              <w:left w:w="100" w:type="dxa"/>
              <w:bottom w:w="100" w:type="dxa"/>
              <w:right w:w="100" w:type="dxa"/>
            </w:tcMar>
          </w:tcPr>
          <w:p w14:paraId="2F1D8E6A" w14:textId="77777777" w:rsidR="005F1702" w:rsidRDefault="005F1702" w:rsidP="001F5BDB">
            <w:pPr>
              <w:widowControl w:val="0"/>
              <w:jc w:val="center"/>
              <w:rPr>
                <w:sz w:val="16"/>
                <w:szCs w:val="16"/>
              </w:rPr>
            </w:pPr>
            <w:r>
              <w:rPr>
                <w:sz w:val="16"/>
                <w:szCs w:val="16"/>
              </w:rPr>
              <w:t>16</w:t>
            </w:r>
          </w:p>
        </w:tc>
        <w:tc>
          <w:tcPr>
            <w:tcW w:w="832" w:type="dxa"/>
            <w:shd w:val="clear" w:color="auto" w:fill="EFEFEF"/>
            <w:tcMar>
              <w:top w:w="100" w:type="dxa"/>
              <w:left w:w="100" w:type="dxa"/>
              <w:bottom w:w="100" w:type="dxa"/>
              <w:right w:w="100" w:type="dxa"/>
            </w:tcMar>
          </w:tcPr>
          <w:p w14:paraId="1BED41DD" w14:textId="77777777" w:rsidR="005F1702" w:rsidRDefault="005F1702" w:rsidP="001F5BDB">
            <w:pPr>
              <w:widowControl w:val="0"/>
              <w:jc w:val="center"/>
              <w:rPr>
                <w:sz w:val="16"/>
                <w:szCs w:val="16"/>
              </w:rPr>
            </w:pPr>
            <w:r>
              <w:rPr>
                <w:sz w:val="16"/>
                <w:szCs w:val="16"/>
              </w:rPr>
              <w:t>17/17</w:t>
            </w:r>
          </w:p>
        </w:tc>
        <w:tc>
          <w:tcPr>
            <w:tcW w:w="832" w:type="dxa"/>
            <w:shd w:val="clear" w:color="auto" w:fill="D9D9D9"/>
            <w:tcMar>
              <w:top w:w="100" w:type="dxa"/>
              <w:left w:w="100" w:type="dxa"/>
              <w:bottom w:w="100" w:type="dxa"/>
              <w:right w:w="100" w:type="dxa"/>
            </w:tcMar>
          </w:tcPr>
          <w:p w14:paraId="78048E74" w14:textId="77777777" w:rsidR="005F1702" w:rsidRDefault="005F1702" w:rsidP="001F5BDB">
            <w:pPr>
              <w:widowControl w:val="0"/>
              <w:jc w:val="center"/>
              <w:rPr>
                <w:sz w:val="16"/>
                <w:szCs w:val="16"/>
              </w:rPr>
            </w:pPr>
            <w:r>
              <w:rPr>
                <w:sz w:val="16"/>
                <w:szCs w:val="16"/>
              </w:rPr>
              <w:t>15/15</w:t>
            </w:r>
          </w:p>
        </w:tc>
        <w:tc>
          <w:tcPr>
            <w:tcW w:w="832" w:type="dxa"/>
            <w:shd w:val="clear" w:color="auto" w:fill="EFEFEF"/>
            <w:tcMar>
              <w:top w:w="100" w:type="dxa"/>
              <w:left w:w="100" w:type="dxa"/>
              <w:bottom w:w="100" w:type="dxa"/>
              <w:right w:w="100" w:type="dxa"/>
            </w:tcMar>
          </w:tcPr>
          <w:p w14:paraId="61D9E9CE" w14:textId="77777777" w:rsidR="005F1702" w:rsidRDefault="005F1702" w:rsidP="001F5BDB">
            <w:pPr>
              <w:widowControl w:val="0"/>
              <w:jc w:val="center"/>
              <w:rPr>
                <w:sz w:val="16"/>
                <w:szCs w:val="16"/>
              </w:rPr>
            </w:pPr>
            <w:r>
              <w:rPr>
                <w:sz w:val="16"/>
                <w:szCs w:val="16"/>
              </w:rPr>
              <w:t>115</w:t>
            </w:r>
          </w:p>
        </w:tc>
        <w:tc>
          <w:tcPr>
            <w:tcW w:w="832" w:type="dxa"/>
            <w:shd w:val="clear" w:color="auto" w:fill="D9D9D9"/>
            <w:tcMar>
              <w:top w:w="100" w:type="dxa"/>
              <w:left w:w="100" w:type="dxa"/>
              <w:bottom w:w="100" w:type="dxa"/>
              <w:right w:w="100" w:type="dxa"/>
            </w:tcMar>
          </w:tcPr>
          <w:p w14:paraId="7FEB72CD" w14:textId="77777777" w:rsidR="005F1702" w:rsidRDefault="005F1702" w:rsidP="001F5BDB">
            <w:pPr>
              <w:widowControl w:val="0"/>
              <w:jc w:val="center"/>
              <w:rPr>
                <w:sz w:val="16"/>
                <w:szCs w:val="16"/>
              </w:rPr>
            </w:pPr>
            <w:r>
              <w:rPr>
                <w:sz w:val="16"/>
                <w:szCs w:val="16"/>
              </w:rPr>
              <w:t>111</w:t>
            </w:r>
          </w:p>
        </w:tc>
        <w:tc>
          <w:tcPr>
            <w:tcW w:w="832" w:type="dxa"/>
            <w:shd w:val="clear" w:color="auto" w:fill="EFEFEF"/>
            <w:tcMar>
              <w:top w:w="100" w:type="dxa"/>
              <w:left w:w="100" w:type="dxa"/>
              <w:bottom w:w="100" w:type="dxa"/>
              <w:right w:w="100" w:type="dxa"/>
            </w:tcMar>
          </w:tcPr>
          <w:p w14:paraId="06A0230E" w14:textId="77777777" w:rsidR="005F1702" w:rsidRDefault="005F1702" w:rsidP="001F5BDB">
            <w:pPr>
              <w:widowControl w:val="0"/>
              <w:jc w:val="center"/>
              <w:rPr>
                <w:sz w:val="16"/>
                <w:szCs w:val="16"/>
              </w:rPr>
            </w:pPr>
            <w:r>
              <w:rPr>
                <w:sz w:val="16"/>
                <w:szCs w:val="16"/>
              </w:rPr>
              <w:t>Tot: 177</w:t>
            </w:r>
          </w:p>
        </w:tc>
        <w:tc>
          <w:tcPr>
            <w:tcW w:w="832" w:type="dxa"/>
            <w:shd w:val="clear" w:color="auto" w:fill="D9D9D9"/>
            <w:tcMar>
              <w:top w:w="100" w:type="dxa"/>
              <w:left w:w="100" w:type="dxa"/>
              <w:bottom w:w="100" w:type="dxa"/>
              <w:right w:w="100" w:type="dxa"/>
            </w:tcMar>
          </w:tcPr>
          <w:p w14:paraId="486D77DF" w14:textId="77777777" w:rsidR="005F1702" w:rsidRDefault="005F1702" w:rsidP="001F5BDB">
            <w:pPr>
              <w:widowControl w:val="0"/>
              <w:jc w:val="center"/>
              <w:rPr>
                <w:sz w:val="16"/>
                <w:szCs w:val="16"/>
              </w:rPr>
            </w:pPr>
            <w:r>
              <w:rPr>
                <w:sz w:val="16"/>
                <w:szCs w:val="16"/>
              </w:rPr>
              <w:t>Tot: 185</w:t>
            </w:r>
          </w:p>
        </w:tc>
      </w:tr>
      <w:tr w:rsidR="005F1702" w14:paraId="7BA4F306" w14:textId="77777777" w:rsidTr="001F5BDB">
        <w:trPr>
          <w:trHeight w:val="20"/>
        </w:trPr>
        <w:tc>
          <w:tcPr>
            <w:tcW w:w="1050" w:type="dxa"/>
            <w:vMerge w:val="restart"/>
            <w:shd w:val="clear" w:color="auto" w:fill="D9D9D9"/>
            <w:tcMar>
              <w:top w:w="100" w:type="dxa"/>
              <w:left w:w="100" w:type="dxa"/>
              <w:bottom w:w="100" w:type="dxa"/>
              <w:right w:w="100" w:type="dxa"/>
            </w:tcMar>
          </w:tcPr>
          <w:p w14:paraId="5379A1FE" w14:textId="77777777" w:rsidR="005F1702" w:rsidRDefault="005F1702" w:rsidP="001F5BDB">
            <w:pPr>
              <w:widowControl w:val="0"/>
              <w:jc w:val="center"/>
              <w:rPr>
                <w:sz w:val="16"/>
                <w:szCs w:val="16"/>
              </w:rPr>
            </w:pPr>
            <w:r>
              <w:rPr>
                <w:sz w:val="16"/>
                <w:szCs w:val="16"/>
              </w:rPr>
              <w:lastRenderedPageBreak/>
              <w:t>Date of first release</w:t>
            </w:r>
          </w:p>
        </w:tc>
        <w:tc>
          <w:tcPr>
            <w:tcW w:w="555" w:type="dxa"/>
            <w:shd w:val="clear" w:color="auto" w:fill="D9D9D9"/>
            <w:tcMar>
              <w:top w:w="100" w:type="dxa"/>
              <w:left w:w="100" w:type="dxa"/>
              <w:bottom w:w="100" w:type="dxa"/>
              <w:right w:w="100" w:type="dxa"/>
            </w:tcMar>
          </w:tcPr>
          <w:p w14:paraId="7C486D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01A869B3" w14:textId="77777777" w:rsidR="005F1702" w:rsidRDefault="005F1702" w:rsidP="001F5BDB">
            <w:pPr>
              <w:widowControl w:val="0"/>
              <w:jc w:val="center"/>
              <w:rPr>
                <w:sz w:val="16"/>
                <w:szCs w:val="16"/>
              </w:rPr>
            </w:pPr>
            <w:r>
              <w:rPr>
                <w:sz w:val="16"/>
                <w:szCs w:val="16"/>
              </w:rPr>
              <w:t>142/139</w:t>
            </w:r>
          </w:p>
        </w:tc>
        <w:tc>
          <w:tcPr>
            <w:tcW w:w="832" w:type="dxa"/>
            <w:shd w:val="clear" w:color="auto" w:fill="D9D9D9"/>
            <w:tcMar>
              <w:top w:w="100" w:type="dxa"/>
              <w:left w:w="100" w:type="dxa"/>
              <w:bottom w:w="100" w:type="dxa"/>
              <w:right w:w="100" w:type="dxa"/>
            </w:tcMar>
          </w:tcPr>
          <w:p w14:paraId="34EBBBFD" w14:textId="77777777" w:rsidR="005F1702" w:rsidRDefault="005F1702" w:rsidP="001F5BDB">
            <w:pPr>
              <w:widowControl w:val="0"/>
              <w:jc w:val="center"/>
              <w:rPr>
                <w:sz w:val="16"/>
                <w:szCs w:val="16"/>
              </w:rPr>
            </w:pPr>
            <w:r>
              <w:rPr>
                <w:sz w:val="16"/>
                <w:szCs w:val="16"/>
              </w:rPr>
              <w:t>156/145</w:t>
            </w:r>
          </w:p>
        </w:tc>
        <w:tc>
          <w:tcPr>
            <w:tcW w:w="832" w:type="dxa"/>
            <w:shd w:val="clear" w:color="auto" w:fill="EFEFEF"/>
            <w:tcMar>
              <w:top w:w="100" w:type="dxa"/>
              <w:left w:w="100" w:type="dxa"/>
              <w:bottom w:w="100" w:type="dxa"/>
              <w:right w:w="100" w:type="dxa"/>
            </w:tcMar>
          </w:tcPr>
          <w:p w14:paraId="5297A915"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1F3E7D9C" w14:textId="77777777" w:rsidR="005F1702" w:rsidRDefault="005F1702" w:rsidP="001F5BDB">
            <w:pPr>
              <w:widowControl w:val="0"/>
              <w:jc w:val="center"/>
              <w:rPr>
                <w:sz w:val="16"/>
                <w:szCs w:val="16"/>
              </w:rPr>
            </w:pPr>
            <w:r>
              <w:rPr>
                <w:sz w:val="16"/>
                <w:szCs w:val="16"/>
              </w:rPr>
              <w:t>133</w:t>
            </w:r>
          </w:p>
        </w:tc>
        <w:tc>
          <w:tcPr>
            <w:tcW w:w="832" w:type="dxa"/>
            <w:shd w:val="clear" w:color="auto" w:fill="EFEFEF"/>
            <w:tcMar>
              <w:top w:w="100" w:type="dxa"/>
              <w:left w:w="100" w:type="dxa"/>
              <w:bottom w:w="100" w:type="dxa"/>
              <w:right w:w="100" w:type="dxa"/>
            </w:tcMar>
          </w:tcPr>
          <w:p w14:paraId="3B6585EA" w14:textId="77777777" w:rsidR="005F1702" w:rsidRDefault="005F1702" w:rsidP="001F5BDB">
            <w:pPr>
              <w:widowControl w:val="0"/>
              <w:jc w:val="center"/>
              <w:rPr>
                <w:sz w:val="16"/>
                <w:szCs w:val="16"/>
              </w:rPr>
            </w:pPr>
            <w:r>
              <w:rPr>
                <w:sz w:val="16"/>
                <w:szCs w:val="16"/>
              </w:rPr>
              <w:t>134/137</w:t>
            </w:r>
          </w:p>
        </w:tc>
        <w:tc>
          <w:tcPr>
            <w:tcW w:w="832" w:type="dxa"/>
            <w:shd w:val="clear" w:color="auto" w:fill="D9D9D9"/>
            <w:tcMar>
              <w:top w:w="100" w:type="dxa"/>
              <w:left w:w="100" w:type="dxa"/>
              <w:bottom w:w="100" w:type="dxa"/>
              <w:right w:w="100" w:type="dxa"/>
            </w:tcMar>
          </w:tcPr>
          <w:p w14:paraId="40CF3D58" w14:textId="77777777" w:rsidR="005F1702" w:rsidRDefault="005F1702" w:rsidP="001F5BDB">
            <w:pPr>
              <w:widowControl w:val="0"/>
              <w:jc w:val="center"/>
              <w:rPr>
                <w:sz w:val="16"/>
                <w:szCs w:val="16"/>
              </w:rPr>
            </w:pPr>
            <w:r>
              <w:rPr>
                <w:sz w:val="16"/>
                <w:szCs w:val="16"/>
              </w:rPr>
              <w:t>140/141</w:t>
            </w:r>
          </w:p>
        </w:tc>
        <w:tc>
          <w:tcPr>
            <w:tcW w:w="832" w:type="dxa"/>
            <w:shd w:val="clear" w:color="auto" w:fill="EFEFEF"/>
            <w:tcMar>
              <w:top w:w="100" w:type="dxa"/>
              <w:left w:w="100" w:type="dxa"/>
              <w:bottom w:w="100" w:type="dxa"/>
              <w:right w:w="100" w:type="dxa"/>
            </w:tcMar>
          </w:tcPr>
          <w:p w14:paraId="697142EA" w14:textId="77777777" w:rsidR="005F1702" w:rsidRDefault="005F1702" w:rsidP="001F5BDB">
            <w:pPr>
              <w:widowControl w:val="0"/>
              <w:jc w:val="center"/>
              <w:rPr>
                <w:sz w:val="16"/>
                <w:szCs w:val="16"/>
              </w:rPr>
            </w:pPr>
            <w:r>
              <w:rPr>
                <w:sz w:val="16"/>
                <w:szCs w:val="16"/>
              </w:rPr>
              <w:t>139</w:t>
            </w:r>
          </w:p>
        </w:tc>
        <w:tc>
          <w:tcPr>
            <w:tcW w:w="832" w:type="dxa"/>
            <w:shd w:val="clear" w:color="auto" w:fill="D9D9D9"/>
            <w:tcMar>
              <w:top w:w="100" w:type="dxa"/>
              <w:left w:w="100" w:type="dxa"/>
              <w:bottom w:w="100" w:type="dxa"/>
              <w:right w:w="100" w:type="dxa"/>
            </w:tcMar>
          </w:tcPr>
          <w:p w14:paraId="39210511" w14:textId="77777777" w:rsidR="005F1702" w:rsidRDefault="005F1702" w:rsidP="001F5BDB">
            <w:pPr>
              <w:widowControl w:val="0"/>
              <w:jc w:val="center"/>
              <w:rPr>
                <w:sz w:val="16"/>
                <w:szCs w:val="16"/>
              </w:rPr>
            </w:pPr>
            <w:r>
              <w:rPr>
                <w:sz w:val="16"/>
                <w:szCs w:val="16"/>
              </w:rPr>
              <w:t>137</w:t>
            </w:r>
          </w:p>
        </w:tc>
        <w:tc>
          <w:tcPr>
            <w:tcW w:w="832" w:type="dxa"/>
            <w:shd w:val="clear" w:color="auto" w:fill="EFEFEF"/>
            <w:tcMar>
              <w:top w:w="100" w:type="dxa"/>
              <w:left w:w="100" w:type="dxa"/>
              <w:bottom w:w="100" w:type="dxa"/>
              <w:right w:w="100" w:type="dxa"/>
            </w:tcMar>
          </w:tcPr>
          <w:p w14:paraId="42CC32E5" w14:textId="77777777" w:rsidR="005F1702" w:rsidRDefault="005F1702" w:rsidP="001F5BDB">
            <w:pPr>
              <w:widowControl w:val="0"/>
              <w:jc w:val="center"/>
              <w:rPr>
                <w:sz w:val="16"/>
                <w:szCs w:val="16"/>
              </w:rPr>
            </w:pPr>
            <w:r>
              <w:rPr>
                <w:sz w:val="16"/>
                <w:szCs w:val="16"/>
              </w:rPr>
              <w:t>Ave: 142</w:t>
            </w:r>
          </w:p>
        </w:tc>
        <w:tc>
          <w:tcPr>
            <w:tcW w:w="832" w:type="dxa"/>
            <w:shd w:val="clear" w:color="auto" w:fill="D9D9D9"/>
            <w:tcMar>
              <w:top w:w="100" w:type="dxa"/>
              <w:left w:w="100" w:type="dxa"/>
              <w:bottom w:w="100" w:type="dxa"/>
              <w:right w:w="100" w:type="dxa"/>
            </w:tcMar>
          </w:tcPr>
          <w:p w14:paraId="2EC94D3D" w14:textId="77777777" w:rsidR="005F1702" w:rsidRDefault="005F1702" w:rsidP="001F5BDB">
            <w:pPr>
              <w:widowControl w:val="0"/>
              <w:jc w:val="center"/>
              <w:rPr>
                <w:sz w:val="16"/>
                <w:szCs w:val="16"/>
              </w:rPr>
            </w:pPr>
            <w:r>
              <w:rPr>
                <w:sz w:val="16"/>
                <w:szCs w:val="16"/>
              </w:rPr>
              <w:t>Ave: 142</w:t>
            </w:r>
          </w:p>
        </w:tc>
      </w:tr>
      <w:tr w:rsidR="005F1702" w14:paraId="01AE41B9" w14:textId="77777777" w:rsidTr="001F5BDB">
        <w:trPr>
          <w:trHeight w:val="20"/>
        </w:trPr>
        <w:tc>
          <w:tcPr>
            <w:tcW w:w="1050" w:type="dxa"/>
            <w:vMerge/>
            <w:shd w:val="clear" w:color="auto" w:fill="D9D9D9"/>
            <w:tcMar>
              <w:top w:w="100" w:type="dxa"/>
              <w:left w:w="100" w:type="dxa"/>
              <w:bottom w:w="100" w:type="dxa"/>
              <w:right w:w="100" w:type="dxa"/>
            </w:tcMar>
          </w:tcPr>
          <w:p w14:paraId="020C3388"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29218FBF"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079453BB"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605CE008" w14:textId="77777777" w:rsidR="005F1702" w:rsidRDefault="005F1702" w:rsidP="001F5BDB">
            <w:pPr>
              <w:widowControl w:val="0"/>
              <w:jc w:val="center"/>
              <w:rPr>
                <w:sz w:val="16"/>
                <w:szCs w:val="16"/>
              </w:rPr>
            </w:pPr>
            <w:r>
              <w:rPr>
                <w:sz w:val="16"/>
                <w:szCs w:val="16"/>
              </w:rPr>
              <w:t>144/141</w:t>
            </w:r>
          </w:p>
        </w:tc>
        <w:tc>
          <w:tcPr>
            <w:tcW w:w="832" w:type="dxa"/>
            <w:shd w:val="clear" w:color="auto" w:fill="EFEFEF"/>
            <w:tcMar>
              <w:top w:w="100" w:type="dxa"/>
              <w:left w:w="100" w:type="dxa"/>
              <w:bottom w:w="100" w:type="dxa"/>
              <w:right w:w="100" w:type="dxa"/>
            </w:tcMar>
          </w:tcPr>
          <w:p w14:paraId="660B8E76" w14:textId="77777777" w:rsidR="005F1702" w:rsidRDefault="005F1702" w:rsidP="001F5BDB">
            <w:pPr>
              <w:widowControl w:val="0"/>
              <w:jc w:val="center"/>
              <w:rPr>
                <w:sz w:val="16"/>
                <w:szCs w:val="16"/>
              </w:rPr>
            </w:pPr>
            <w:r>
              <w:rPr>
                <w:sz w:val="16"/>
                <w:szCs w:val="16"/>
              </w:rPr>
              <w:t>144</w:t>
            </w:r>
          </w:p>
        </w:tc>
        <w:tc>
          <w:tcPr>
            <w:tcW w:w="832" w:type="dxa"/>
            <w:shd w:val="clear" w:color="auto" w:fill="D9D9D9"/>
            <w:tcMar>
              <w:top w:w="100" w:type="dxa"/>
              <w:left w:w="100" w:type="dxa"/>
              <w:bottom w:w="100" w:type="dxa"/>
              <w:right w:w="100" w:type="dxa"/>
            </w:tcMar>
          </w:tcPr>
          <w:p w14:paraId="646532DC" w14:textId="77777777" w:rsidR="005F1702" w:rsidRDefault="005F1702" w:rsidP="001F5BDB">
            <w:pPr>
              <w:widowControl w:val="0"/>
              <w:jc w:val="center"/>
              <w:rPr>
                <w:sz w:val="16"/>
                <w:szCs w:val="16"/>
              </w:rPr>
            </w:pPr>
            <w:r>
              <w:rPr>
                <w:sz w:val="16"/>
                <w:szCs w:val="16"/>
              </w:rPr>
              <w:t>146</w:t>
            </w:r>
          </w:p>
        </w:tc>
        <w:tc>
          <w:tcPr>
            <w:tcW w:w="832" w:type="dxa"/>
            <w:shd w:val="clear" w:color="auto" w:fill="EFEFEF"/>
            <w:tcMar>
              <w:top w:w="100" w:type="dxa"/>
              <w:left w:w="100" w:type="dxa"/>
              <w:bottom w:w="100" w:type="dxa"/>
              <w:right w:w="100" w:type="dxa"/>
            </w:tcMar>
          </w:tcPr>
          <w:p w14:paraId="195D14A4" w14:textId="77777777" w:rsidR="005F1702" w:rsidRDefault="005F1702" w:rsidP="001F5BDB">
            <w:pPr>
              <w:widowControl w:val="0"/>
              <w:jc w:val="center"/>
              <w:rPr>
                <w:sz w:val="16"/>
                <w:szCs w:val="16"/>
              </w:rPr>
            </w:pPr>
            <w:r>
              <w:rPr>
                <w:sz w:val="16"/>
                <w:szCs w:val="16"/>
              </w:rPr>
              <w:t>135/134</w:t>
            </w:r>
          </w:p>
        </w:tc>
        <w:tc>
          <w:tcPr>
            <w:tcW w:w="832" w:type="dxa"/>
            <w:shd w:val="clear" w:color="auto" w:fill="D9D9D9"/>
            <w:tcMar>
              <w:top w:w="100" w:type="dxa"/>
              <w:left w:w="100" w:type="dxa"/>
              <w:bottom w:w="100" w:type="dxa"/>
              <w:right w:w="100" w:type="dxa"/>
            </w:tcMar>
          </w:tcPr>
          <w:p w14:paraId="22ED8E94" w14:textId="77777777" w:rsidR="005F1702" w:rsidRDefault="005F1702" w:rsidP="001F5BDB">
            <w:pPr>
              <w:widowControl w:val="0"/>
              <w:jc w:val="center"/>
              <w:rPr>
                <w:sz w:val="16"/>
                <w:szCs w:val="16"/>
              </w:rPr>
            </w:pPr>
            <w:r>
              <w:rPr>
                <w:sz w:val="16"/>
                <w:szCs w:val="16"/>
              </w:rPr>
              <w:t>134/137</w:t>
            </w:r>
          </w:p>
        </w:tc>
        <w:tc>
          <w:tcPr>
            <w:tcW w:w="832" w:type="dxa"/>
            <w:shd w:val="clear" w:color="auto" w:fill="EFEFEF"/>
            <w:tcMar>
              <w:top w:w="100" w:type="dxa"/>
              <w:left w:w="100" w:type="dxa"/>
              <w:bottom w:w="100" w:type="dxa"/>
              <w:right w:w="100" w:type="dxa"/>
            </w:tcMar>
          </w:tcPr>
          <w:p w14:paraId="0E8383AF" w14:textId="77777777" w:rsidR="005F1702" w:rsidRDefault="005F1702" w:rsidP="001F5BDB">
            <w:pPr>
              <w:widowControl w:val="0"/>
              <w:jc w:val="center"/>
              <w:rPr>
                <w:sz w:val="16"/>
                <w:szCs w:val="16"/>
              </w:rPr>
            </w:pPr>
            <w:r>
              <w:rPr>
                <w:sz w:val="16"/>
                <w:szCs w:val="16"/>
              </w:rPr>
              <w:t>131</w:t>
            </w:r>
          </w:p>
        </w:tc>
        <w:tc>
          <w:tcPr>
            <w:tcW w:w="832" w:type="dxa"/>
            <w:shd w:val="clear" w:color="auto" w:fill="D9D9D9"/>
            <w:tcMar>
              <w:top w:w="100" w:type="dxa"/>
              <w:left w:w="100" w:type="dxa"/>
              <w:bottom w:w="100" w:type="dxa"/>
              <w:right w:w="100" w:type="dxa"/>
            </w:tcMar>
          </w:tcPr>
          <w:p w14:paraId="665F81BA"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79009C67" w14:textId="77777777" w:rsidR="005F1702" w:rsidRDefault="005F1702" w:rsidP="001F5BDB">
            <w:pPr>
              <w:widowControl w:val="0"/>
              <w:jc w:val="center"/>
              <w:rPr>
                <w:sz w:val="16"/>
                <w:szCs w:val="16"/>
              </w:rPr>
            </w:pPr>
            <w:r>
              <w:rPr>
                <w:sz w:val="16"/>
                <w:szCs w:val="16"/>
              </w:rPr>
              <w:t>Ave: 138</w:t>
            </w:r>
          </w:p>
        </w:tc>
        <w:tc>
          <w:tcPr>
            <w:tcW w:w="832" w:type="dxa"/>
            <w:shd w:val="clear" w:color="auto" w:fill="D9D9D9"/>
            <w:tcMar>
              <w:top w:w="100" w:type="dxa"/>
              <w:left w:w="100" w:type="dxa"/>
              <w:bottom w:w="100" w:type="dxa"/>
              <w:right w:w="100" w:type="dxa"/>
            </w:tcMar>
          </w:tcPr>
          <w:p w14:paraId="277D0179" w14:textId="77777777" w:rsidR="005F1702" w:rsidRDefault="005F1702" w:rsidP="001F5BDB">
            <w:pPr>
              <w:widowControl w:val="0"/>
              <w:jc w:val="center"/>
              <w:rPr>
                <w:sz w:val="16"/>
                <w:szCs w:val="16"/>
              </w:rPr>
            </w:pPr>
            <w:r>
              <w:rPr>
                <w:sz w:val="16"/>
                <w:szCs w:val="16"/>
              </w:rPr>
              <w:t>Ave: 139</w:t>
            </w:r>
          </w:p>
        </w:tc>
      </w:tr>
      <w:tr w:rsidR="005F1702" w14:paraId="5535E224" w14:textId="77777777" w:rsidTr="001F5BDB">
        <w:trPr>
          <w:trHeight w:val="20"/>
        </w:trPr>
        <w:tc>
          <w:tcPr>
            <w:tcW w:w="1050" w:type="dxa"/>
            <w:vMerge w:val="restart"/>
            <w:shd w:val="clear" w:color="auto" w:fill="D9D9D9"/>
            <w:tcMar>
              <w:top w:w="100" w:type="dxa"/>
              <w:left w:w="100" w:type="dxa"/>
              <w:bottom w:w="100" w:type="dxa"/>
              <w:right w:w="100" w:type="dxa"/>
            </w:tcMar>
          </w:tcPr>
          <w:p w14:paraId="151C039E" w14:textId="77777777" w:rsidR="005F1702" w:rsidRDefault="005F1702" w:rsidP="001F5BDB">
            <w:pPr>
              <w:widowControl w:val="0"/>
              <w:jc w:val="right"/>
              <w:rPr>
                <w:sz w:val="16"/>
                <w:szCs w:val="16"/>
              </w:rPr>
            </w:pPr>
            <w:r>
              <w:rPr>
                <w:sz w:val="16"/>
                <w:szCs w:val="16"/>
              </w:rPr>
              <w:t>Date of max release</w:t>
            </w:r>
          </w:p>
        </w:tc>
        <w:tc>
          <w:tcPr>
            <w:tcW w:w="555" w:type="dxa"/>
            <w:shd w:val="clear" w:color="auto" w:fill="D9D9D9"/>
            <w:tcMar>
              <w:top w:w="100" w:type="dxa"/>
              <w:left w:w="100" w:type="dxa"/>
              <w:bottom w:w="100" w:type="dxa"/>
              <w:right w:w="100" w:type="dxa"/>
            </w:tcMar>
          </w:tcPr>
          <w:p w14:paraId="6EC37AB9"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C47F022" w14:textId="77777777" w:rsidR="005F1702" w:rsidRDefault="005F1702" w:rsidP="001F5BDB">
            <w:pPr>
              <w:widowControl w:val="0"/>
              <w:jc w:val="center"/>
              <w:rPr>
                <w:sz w:val="16"/>
                <w:szCs w:val="16"/>
              </w:rPr>
            </w:pPr>
            <w:r>
              <w:rPr>
                <w:sz w:val="16"/>
                <w:szCs w:val="16"/>
              </w:rPr>
              <w:t>149/146</w:t>
            </w:r>
          </w:p>
        </w:tc>
        <w:tc>
          <w:tcPr>
            <w:tcW w:w="832" w:type="dxa"/>
            <w:shd w:val="clear" w:color="auto" w:fill="D9D9D9"/>
            <w:tcMar>
              <w:top w:w="100" w:type="dxa"/>
              <w:left w:w="100" w:type="dxa"/>
              <w:bottom w:w="100" w:type="dxa"/>
              <w:right w:w="100" w:type="dxa"/>
            </w:tcMar>
          </w:tcPr>
          <w:p w14:paraId="4ED43BF7" w14:textId="77777777" w:rsidR="005F1702" w:rsidRDefault="005F1702" w:rsidP="001F5BDB">
            <w:pPr>
              <w:widowControl w:val="0"/>
              <w:jc w:val="center"/>
              <w:rPr>
                <w:sz w:val="16"/>
                <w:szCs w:val="16"/>
              </w:rPr>
            </w:pPr>
            <w:r>
              <w:rPr>
                <w:sz w:val="16"/>
                <w:szCs w:val="16"/>
              </w:rPr>
              <w:t>161/145</w:t>
            </w:r>
          </w:p>
        </w:tc>
        <w:tc>
          <w:tcPr>
            <w:tcW w:w="832" w:type="dxa"/>
            <w:shd w:val="clear" w:color="auto" w:fill="EFEFEF"/>
            <w:tcMar>
              <w:top w:w="100" w:type="dxa"/>
              <w:left w:w="100" w:type="dxa"/>
              <w:bottom w:w="100" w:type="dxa"/>
              <w:right w:w="100" w:type="dxa"/>
            </w:tcMar>
          </w:tcPr>
          <w:p w14:paraId="3F0D56FC"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7DCEDCBB" w14:textId="77777777" w:rsidR="005F1702" w:rsidRDefault="005F1702" w:rsidP="001F5BDB">
            <w:pPr>
              <w:widowControl w:val="0"/>
              <w:jc w:val="center"/>
              <w:rPr>
                <w:sz w:val="16"/>
                <w:szCs w:val="16"/>
              </w:rPr>
            </w:pPr>
            <w:r>
              <w:rPr>
                <w:sz w:val="16"/>
                <w:szCs w:val="16"/>
              </w:rPr>
              <w:t>168</w:t>
            </w:r>
          </w:p>
        </w:tc>
        <w:tc>
          <w:tcPr>
            <w:tcW w:w="832" w:type="dxa"/>
            <w:shd w:val="clear" w:color="auto" w:fill="EFEFEF"/>
            <w:tcMar>
              <w:top w:w="100" w:type="dxa"/>
              <w:left w:w="100" w:type="dxa"/>
              <w:bottom w:w="100" w:type="dxa"/>
              <w:right w:w="100" w:type="dxa"/>
            </w:tcMar>
          </w:tcPr>
          <w:p w14:paraId="03F6F450" w14:textId="77777777" w:rsidR="005F1702" w:rsidRDefault="005F1702" w:rsidP="001F5BDB">
            <w:pPr>
              <w:widowControl w:val="0"/>
              <w:jc w:val="center"/>
              <w:rPr>
                <w:sz w:val="16"/>
                <w:szCs w:val="16"/>
              </w:rPr>
            </w:pPr>
            <w:r>
              <w:rPr>
                <w:sz w:val="16"/>
                <w:szCs w:val="16"/>
              </w:rPr>
              <w:t>135/156</w:t>
            </w:r>
          </w:p>
        </w:tc>
        <w:tc>
          <w:tcPr>
            <w:tcW w:w="832" w:type="dxa"/>
            <w:shd w:val="clear" w:color="auto" w:fill="D9D9D9"/>
            <w:tcMar>
              <w:top w:w="100" w:type="dxa"/>
              <w:left w:w="100" w:type="dxa"/>
              <w:bottom w:w="100" w:type="dxa"/>
              <w:right w:w="100" w:type="dxa"/>
            </w:tcMar>
          </w:tcPr>
          <w:p w14:paraId="340756A3" w14:textId="77777777" w:rsidR="005F1702" w:rsidRDefault="005F1702" w:rsidP="001F5BDB">
            <w:pPr>
              <w:widowControl w:val="0"/>
              <w:jc w:val="center"/>
              <w:rPr>
                <w:sz w:val="16"/>
                <w:szCs w:val="16"/>
              </w:rPr>
            </w:pPr>
            <w:r>
              <w:rPr>
                <w:sz w:val="16"/>
                <w:szCs w:val="16"/>
              </w:rPr>
              <w:t>141/165</w:t>
            </w:r>
          </w:p>
        </w:tc>
        <w:tc>
          <w:tcPr>
            <w:tcW w:w="832" w:type="dxa"/>
            <w:shd w:val="clear" w:color="auto" w:fill="EFEFEF"/>
            <w:tcMar>
              <w:top w:w="100" w:type="dxa"/>
              <w:left w:w="100" w:type="dxa"/>
              <w:bottom w:w="100" w:type="dxa"/>
              <w:right w:w="100" w:type="dxa"/>
            </w:tcMar>
          </w:tcPr>
          <w:p w14:paraId="18938030" w14:textId="77777777" w:rsidR="005F1702" w:rsidRDefault="005F1702" w:rsidP="001F5BDB">
            <w:pPr>
              <w:widowControl w:val="0"/>
              <w:jc w:val="center"/>
              <w:rPr>
                <w:sz w:val="16"/>
                <w:szCs w:val="16"/>
              </w:rPr>
            </w:pPr>
            <w:r>
              <w:rPr>
                <w:sz w:val="16"/>
                <w:szCs w:val="16"/>
              </w:rPr>
              <w:t>154</w:t>
            </w:r>
          </w:p>
        </w:tc>
        <w:tc>
          <w:tcPr>
            <w:tcW w:w="832" w:type="dxa"/>
            <w:shd w:val="clear" w:color="auto" w:fill="D9D9D9"/>
            <w:tcMar>
              <w:top w:w="100" w:type="dxa"/>
              <w:left w:w="100" w:type="dxa"/>
              <w:bottom w:w="100" w:type="dxa"/>
              <w:right w:w="100" w:type="dxa"/>
            </w:tcMar>
          </w:tcPr>
          <w:p w14:paraId="6DA96429"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167477FA" w14:textId="77777777" w:rsidR="005F1702" w:rsidRDefault="005F1702" w:rsidP="001F5BDB">
            <w:pPr>
              <w:widowControl w:val="0"/>
              <w:jc w:val="center"/>
              <w:rPr>
                <w:sz w:val="16"/>
                <w:szCs w:val="16"/>
              </w:rPr>
            </w:pPr>
            <w:r>
              <w:rPr>
                <w:sz w:val="16"/>
                <w:szCs w:val="16"/>
              </w:rPr>
              <w:t>Ave: 151</w:t>
            </w:r>
          </w:p>
        </w:tc>
        <w:tc>
          <w:tcPr>
            <w:tcW w:w="832" w:type="dxa"/>
            <w:shd w:val="clear" w:color="auto" w:fill="D9D9D9"/>
            <w:tcMar>
              <w:top w:w="100" w:type="dxa"/>
              <w:left w:w="100" w:type="dxa"/>
              <w:bottom w:w="100" w:type="dxa"/>
              <w:right w:w="100" w:type="dxa"/>
            </w:tcMar>
          </w:tcPr>
          <w:p w14:paraId="0D2B67B2" w14:textId="77777777" w:rsidR="005F1702" w:rsidRDefault="005F1702" w:rsidP="001F5BDB">
            <w:pPr>
              <w:widowControl w:val="0"/>
              <w:jc w:val="center"/>
              <w:rPr>
                <w:sz w:val="16"/>
                <w:szCs w:val="16"/>
              </w:rPr>
            </w:pPr>
            <w:r>
              <w:rPr>
                <w:sz w:val="16"/>
                <w:szCs w:val="16"/>
              </w:rPr>
              <w:t>Ave: 154</w:t>
            </w:r>
          </w:p>
        </w:tc>
      </w:tr>
      <w:tr w:rsidR="005F1702" w14:paraId="029EA2CA" w14:textId="77777777" w:rsidTr="001F5BDB">
        <w:trPr>
          <w:trHeight w:val="132"/>
        </w:trPr>
        <w:tc>
          <w:tcPr>
            <w:tcW w:w="1050" w:type="dxa"/>
            <w:vMerge/>
            <w:shd w:val="clear" w:color="auto" w:fill="D9D9D9"/>
            <w:tcMar>
              <w:top w:w="100" w:type="dxa"/>
              <w:left w:w="100" w:type="dxa"/>
              <w:bottom w:w="100" w:type="dxa"/>
              <w:right w:w="100" w:type="dxa"/>
            </w:tcMar>
          </w:tcPr>
          <w:p w14:paraId="0F316E0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6579C92"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1A1E818E"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1F5CE973" w14:textId="77777777" w:rsidR="005F1702" w:rsidRDefault="005F1702" w:rsidP="001F5BDB">
            <w:pPr>
              <w:widowControl w:val="0"/>
              <w:jc w:val="center"/>
              <w:rPr>
                <w:sz w:val="16"/>
                <w:szCs w:val="16"/>
              </w:rPr>
            </w:pPr>
            <w:r>
              <w:rPr>
                <w:sz w:val="16"/>
                <w:szCs w:val="16"/>
              </w:rPr>
              <w:t>144/144</w:t>
            </w:r>
          </w:p>
        </w:tc>
        <w:tc>
          <w:tcPr>
            <w:tcW w:w="832" w:type="dxa"/>
            <w:shd w:val="clear" w:color="auto" w:fill="EFEFEF"/>
            <w:tcMar>
              <w:top w:w="100" w:type="dxa"/>
              <w:left w:w="100" w:type="dxa"/>
              <w:bottom w:w="100" w:type="dxa"/>
              <w:right w:w="100" w:type="dxa"/>
            </w:tcMar>
          </w:tcPr>
          <w:p w14:paraId="4A74917B" w14:textId="77777777" w:rsidR="005F1702" w:rsidRDefault="005F1702" w:rsidP="001F5BDB">
            <w:pPr>
              <w:widowControl w:val="0"/>
              <w:jc w:val="center"/>
              <w:rPr>
                <w:sz w:val="16"/>
                <w:szCs w:val="16"/>
              </w:rPr>
            </w:pPr>
            <w:r>
              <w:rPr>
                <w:sz w:val="16"/>
                <w:szCs w:val="16"/>
              </w:rPr>
              <w:t>151</w:t>
            </w:r>
          </w:p>
        </w:tc>
        <w:tc>
          <w:tcPr>
            <w:tcW w:w="832" w:type="dxa"/>
            <w:shd w:val="clear" w:color="auto" w:fill="D9D9D9"/>
            <w:tcMar>
              <w:top w:w="100" w:type="dxa"/>
              <w:left w:w="100" w:type="dxa"/>
              <w:bottom w:w="100" w:type="dxa"/>
              <w:right w:w="100" w:type="dxa"/>
            </w:tcMar>
          </w:tcPr>
          <w:p w14:paraId="74FDF811"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4E22A2F4" w14:textId="77777777" w:rsidR="005F1702" w:rsidRDefault="005F1702" w:rsidP="001F5BDB">
            <w:pPr>
              <w:widowControl w:val="0"/>
              <w:jc w:val="center"/>
              <w:rPr>
                <w:sz w:val="16"/>
                <w:szCs w:val="16"/>
              </w:rPr>
            </w:pPr>
            <w:r>
              <w:rPr>
                <w:sz w:val="16"/>
                <w:szCs w:val="16"/>
              </w:rPr>
              <w:t>135/152</w:t>
            </w:r>
          </w:p>
        </w:tc>
        <w:tc>
          <w:tcPr>
            <w:tcW w:w="832" w:type="dxa"/>
            <w:shd w:val="clear" w:color="auto" w:fill="D9D9D9"/>
            <w:tcMar>
              <w:top w:w="100" w:type="dxa"/>
              <w:left w:w="100" w:type="dxa"/>
              <w:bottom w:w="100" w:type="dxa"/>
              <w:right w:w="100" w:type="dxa"/>
            </w:tcMar>
          </w:tcPr>
          <w:p w14:paraId="21D2515F" w14:textId="77777777" w:rsidR="005F1702" w:rsidRDefault="005F1702" w:rsidP="001F5BDB">
            <w:pPr>
              <w:widowControl w:val="0"/>
              <w:jc w:val="center"/>
              <w:rPr>
                <w:sz w:val="16"/>
                <w:szCs w:val="16"/>
              </w:rPr>
            </w:pPr>
            <w:r>
              <w:rPr>
                <w:sz w:val="16"/>
                <w:szCs w:val="16"/>
              </w:rPr>
              <w:t>151/137</w:t>
            </w:r>
          </w:p>
        </w:tc>
        <w:tc>
          <w:tcPr>
            <w:tcW w:w="832" w:type="dxa"/>
            <w:shd w:val="clear" w:color="auto" w:fill="EFEFEF"/>
            <w:tcMar>
              <w:top w:w="100" w:type="dxa"/>
              <w:left w:w="100" w:type="dxa"/>
              <w:bottom w:w="100" w:type="dxa"/>
              <w:right w:w="100" w:type="dxa"/>
            </w:tcMar>
          </w:tcPr>
          <w:p w14:paraId="1C885E1D" w14:textId="77777777" w:rsidR="005F1702" w:rsidRDefault="005F1702" w:rsidP="001F5BDB">
            <w:pPr>
              <w:widowControl w:val="0"/>
              <w:jc w:val="center"/>
              <w:rPr>
                <w:sz w:val="16"/>
                <w:szCs w:val="16"/>
              </w:rPr>
            </w:pPr>
            <w:r>
              <w:rPr>
                <w:sz w:val="16"/>
                <w:szCs w:val="16"/>
              </w:rPr>
              <w:t>140</w:t>
            </w:r>
          </w:p>
        </w:tc>
        <w:tc>
          <w:tcPr>
            <w:tcW w:w="832" w:type="dxa"/>
            <w:shd w:val="clear" w:color="auto" w:fill="D9D9D9"/>
            <w:tcMar>
              <w:top w:w="100" w:type="dxa"/>
              <w:left w:w="100" w:type="dxa"/>
              <w:bottom w:w="100" w:type="dxa"/>
              <w:right w:w="100" w:type="dxa"/>
            </w:tcMar>
          </w:tcPr>
          <w:p w14:paraId="368F45A5"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316F8CE1" w14:textId="77777777" w:rsidR="005F1702" w:rsidRDefault="005F1702" w:rsidP="001F5BDB">
            <w:pPr>
              <w:widowControl w:val="0"/>
              <w:jc w:val="center"/>
              <w:rPr>
                <w:sz w:val="16"/>
                <w:szCs w:val="16"/>
              </w:rPr>
            </w:pPr>
            <w:r>
              <w:rPr>
                <w:sz w:val="16"/>
                <w:szCs w:val="16"/>
              </w:rPr>
              <w:t>Ave: 143</w:t>
            </w:r>
          </w:p>
        </w:tc>
        <w:tc>
          <w:tcPr>
            <w:tcW w:w="832" w:type="dxa"/>
            <w:shd w:val="clear" w:color="auto" w:fill="D9D9D9"/>
            <w:tcMar>
              <w:top w:w="100" w:type="dxa"/>
              <w:left w:w="100" w:type="dxa"/>
              <w:bottom w:w="100" w:type="dxa"/>
              <w:right w:w="100" w:type="dxa"/>
            </w:tcMar>
          </w:tcPr>
          <w:p w14:paraId="1F7C6796" w14:textId="77777777" w:rsidR="005F1702" w:rsidRDefault="005F1702" w:rsidP="001F5BDB">
            <w:pPr>
              <w:widowControl w:val="0"/>
              <w:jc w:val="center"/>
              <w:rPr>
                <w:sz w:val="16"/>
                <w:szCs w:val="16"/>
              </w:rPr>
            </w:pPr>
            <w:r>
              <w:rPr>
                <w:sz w:val="16"/>
                <w:szCs w:val="16"/>
              </w:rPr>
              <w:t>Ave: 144</w:t>
            </w:r>
          </w:p>
        </w:tc>
      </w:tr>
      <w:tr w:rsidR="005F1702" w14:paraId="785F6DF5" w14:textId="77777777" w:rsidTr="001F5BDB">
        <w:trPr>
          <w:trHeight w:val="20"/>
        </w:trPr>
        <w:tc>
          <w:tcPr>
            <w:tcW w:w="1050" w:type="dxa"/>
            <w:vMerge w:val="restart"/>
            <w:shd w:val="clear" w:color="auto" w:fill="D9D9D9"/>
            <w:tcMar>
              <w:top w:w="100" w:type="dxa"/>
              <w:left w:w="100" w:type="dxa"/>
              <w:bottom w:w="100" w:type="dxa"/>
              <w:right w:w="100" w:type="dxa"/>
            </w:tcMar>
          </w:tcPr>
          <w:p w14:paraId="1AD7C2D4" w14:textId="77777777" w:rsidR="005F1702" w:rsidRDefault="005F1702" w:rsidP="001F5BDB">
            <w:pPr>
              <w:widowControl w:val="0"/>
              <w:jc w:val="right"/>
              <w:rPr>
                <w:sz w:val="16"/>
                <w:szCs w:val="16"/>
              </w:rPr>
            </w:pPr>
            <w:r>
              <w:rPr>
                <w:sz w:val="16"/>
                <w:szCs w:val="16"/>
              </w:rPr>
              <w:t>Date of last release</w:t>
            </w:r>
          </w:p>
        </w:tc>
        <w:tc>
          <w:tcPr>
            <w:tcW w:w="555" w:type="dxa"/>
            <w:shd w:val="clear" w:color="auto" w:fill="D9D9D9"/>
            <w:tcMar>
              <w:top w:w="100" w:type="dxa"/>
              <w:left w:w="100" w:type="dxa"/>
              <w:bottom w:w="100" w:type="dxa"/>
              <w:right w:w="100" w:type="dxa"/>
            </w:tcMar>
          </w:tcPr>
          <w:p w14:paraId="6259EF45"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2F3D1A03" w14:textId="77777777" w:rsidR="005F1702" w:rsidRDefault="005F1702" w:rsidP="001F5BDB">
            <w:pPr>
              <w:widowControl w:val="0"/>
              <w:jc w:val="center"/>
              <w:rPr>
                <w:sz w:val="16"/>
                <w:szCs w:val="16"/>
              </w:rPr>
            </w:pPr>
            <w:r>
              <w:rPr>
                <w:sz w:val="16"/>
                <w:szCs w:val="16"/>
              </w:rPr>
              <w:t>173/149</w:t>
            </w:r>
          </w:p>
        </w:tc>
        <w:tc>
          <w:tcPr>
            <w:tcW w:w="832" w:type="dxa"/>
            <w:shd w:val="clear" w:color="auto" w:fill="D9D9D9"/>
            <w:tcMar>
              <w:top w:w="100" w:type="dxa"/>
              <w:left w:w="100" w:type="dxa"/>
              <w:bottom w:w="100" w:type="dxa"/>
              <w:right w:w="100" w:type="dxa"/>
            </w:tcMar>
          </w:tcPr>
          <w:p w14:paraId="561BA6CD" w14:textId="77777777" w:rsidR="005F1702" w:rsidRDefault="005F1702" w:rsidP="001F5BDB">
            <w:pPr>
              <w:widowControl w:val="0"/>
              <w:jc w:val="center"/>
              <w:rPr>
                <w:sz w:val="16"/>
                <w:szCs w:val="16"/>
              </w:rPr>
            </w:pPr>
            <w:r>
              <w:rPr>
                <w:sz w:val="16"/>
                <w:szCs w:val="16"/>
              </w:rPr>
              <w:t>173/191</w:t>
            </w:r>
          </w:p>
        </w:tc>
        <w:tc>
          <w:tcPr>
            <w:tcW w:w="832" w:type="dxa"/>
            <w:shd w:val="clear" w:color="auto" w:fill="EFEFEF"/>
            <w:tcMar>
              <w:top w:w="100" w:type="dxa"/>
              <w:left w:w="100" w:type="dxa"/>
              <w:bottom w:w="100" w:type="dxa"/>
              <w:right w:w="100" w:type="dxa"/>
            </w:tcMar>
          </w:tcPr>
          <w:p w14:paraId="7DDAEBC6" w14:textId="77777777" w:rsidR="005F1702" w:rsidRDefault="005F1702" w:rsidP="001F5BDB">
            <w:pPr>
              <w:widowControl w:val="0"/>
              <w:jc w:val="center"/>
              <w:rPr>
                <w:sz w:val="16"/>
                <w:szCs w:val="16"/>
              </w:rPr>
            </w:pPr>
            <w:r>
              <w:rPr>
                <w:sz w:val="16"/>
                <w:szCs w:val="16"/>
              </w:rPr>
              <w:t>187</w:t>
            </w:r>
          </w:p>
        </w:tc>
        <w:tc>
          <w:tcPr>
            <w:tcW w:w="832" w:type="dxa"/>
            <w:shd w:val="clear" w:color="auto" w:fill="D9D9D9"/>
            <w:tcMar>
              <w:top w:w="100" w:type="dxa"/>
              <w:left w:w="100" w:type="dxa"/>
              <w:bottom w:w="100" w:type="dxa"/>
              <w:right w:w="100" w:type="dxa"/>
            </w:tcMar>
          </w:tcPr>
          <w:p w14:paraId="5293FAF2" w14:textId="77777777" w:rsidR="005F1702" w:rsidRDefault="005F1702" w:rsidP="001F5BDB">
            <w:pPr>
              <w:widowControl w:val="0"/>
              <w:jc w:val="center"/>
              <w:rPr>
                <w:sz w:val="16"/>
                <w:szCs w:val="16"/>
              </w:rPr>
            </w:pPr>
            <w:r>
              <w:rPr>
                <w:sz w:val="16"/>
                <w:szCs w:val="16"/>
              </w:rPr>
              <w:t>173</w:t>
            </w:r>
          </w:p>
        </w:tc>
        <w:tc>
          <w:tcPr>
            <w:tcW w:w="832" w:type="dxa"/>
            <w:shd w:val="clear" w:color="auto" w:fill="EFEFEF"/>
            <w:tcMar>
              <w:top w:w="100" w:type="dxa"/>
              <w:left w:w="100" w:type="dxa"/>
              <w:bottom w:w="100" w:type="dxa"/>
              <w:right w:w="100" w:type="dxa"/>
            </w:tcMar>
          </w:tcPr>
          <w:p w14:paraId="120F0509" w14:textId="77777777" w:rsidR="005F1702" w:rsidRDefault="005F1702" w:rsidP="001F5BDB">
            <w:pPr>
              <w:widowControl w:val="0"/>
              <w:jc w:val="center"/>
              <w:rPr>
                <w:sz w:val="16"/>
                <w:szCs w:val="16"/>
              </w:rPr>
            </w:pPr>
            <w:r>
              <w:rPr>
                <w:sz w:val="16"/>
                <w:szCs w:val="16"/>
              </w:rPr>
              <w:t>170/170</w:t>
            </w:r>
          </w:p>
        </w:tc>
        <w:tc>
          <w:tcPr>
            <w:tcW w:w="832" w:type="dxa"/>
            <w:shd w:val="clear" w:color="auto" w:fill="D9D9D9"/>
            <w:tcMar>
              <w:top w:w="100" w:type="dxa"/>
              <w:left w:w="100" w:type="dxa"/>
              <w:bottom w:w="100" w:type="dxa"/>
              <w:right w:w="100" w:type="dxa"/>
            </w:tcMar>
          </w:tcPr>
          <w:p w14:paraId="6540EC0E" w14:textId="77777777" w:rsidR="005F1702" w:rsidRDefault="005F1702" w:rsidP="001F5BDB">
            <w:pPr>
              <w:widowControl w:val="0"/>
              <w:jc w:val="center"/>
              <w:rPr>
                <w:sz w:val="16"/>
                <w:szCs w:val="16"/>
              </w:rPr>
            </w:pPr>
            <w:r>
              <w:rPr>
                <w:sz w:val="16"/>
                <w:szCs w:val="16"/>
              </w:rPr>
              <w:t>168/168</w:t>
            </w:r>
          </w:p>
        </w:tc>
        <w:tc>
          <w:tcPr>
            <w:tcW w:w="832" w:type="dxa"/>
            <w:shd w:val="clear" w:color="auto" w:fill="EFEFEF"/>
            <w:tcMar>
              <w:top w:w="100" w:type="dxa"/>
              <w:left w:w="100" w:type="dxa"/>
              <w:bottom w:w="100" w:type="dxa"/>
              <w:right w:w="100" w:type="dxa"/>
            </w:tcMar>
          </w:tcPr>
          <w:p w14:paraId="06ACC15C" w14:textId="77777777" w:rsidR="005F1702" w:rsidRDefault="005F1702" w:rsidP="001F5BDB">
            <w:pPr>
              <w:widowControl w:val="0"/>
              <w:jc w:val="center"/>
              <w:rPr>
                <w:sz w:val="16"/>
                <w:szCs w:val="16"/>
              </w:rPr>
            </w:pPr>
            <w:r>
              <w:rPr>
                <w:sz w:val="16"/>
                <w:szCs w:val="16"/>
              </w:rPr>
              <w:t>173</w:t>
            </w:r>
          </w:p>
        </w:tc>
        <w:tc>
          <w:tcPr>
            <w:tcW w:w="832" w:type="dxa"/>
            <w:shd w:val="clear" w:color="auto" w:fill="D9D9D9"/>
            <w:tcMar>
              <w:top w:w="100" w:type="dxa"/>
              <w:left w:w="100" w:type="dxa"/>
              <w:bottom w:w="100" w:type="dxa"/>
              <w:right w:w="100" w:type="dxa"/>
            </w:tcMar>
          </w:tcPr>
          <w:p w14:paraId="2C82ABF5" w14:textId="77777777" w:rsidR="005F1702" w:rsidRDefault="005F1702" w:rsidP="001F5BDB">
            <w:pPr>
              <w:widowControl w:val="0"/>
              <w:jc w:val="center"/>
              <w:rPr>
                <w:sz w:val="16"/>
                <w:szCs w:val="16"/>
              </w:rPr>
            </w:pPr>
            <w:r>
              <w:rPr>
                <w:sz w:val="16"/>
                <w:szCs w:val="16"/>
              </w:rPr>
              <w:t>161</w:t>
            </w:r>
          </w:p>
        </w:tc>
        <w:tc>
          <w:tcPr>
            <w:tcW w:w="832" w:type="dxa"/>
            <w:shd w:val="clear" w:color="auto" w:fill="EFEFEF"/>
            <w:tcMar>
              <w:top w:w="100" w:type="dxa"/>
              <w:left w:w="100" w:type="dxa"/>
              <w:bottom w:w="100" w:type="dxa"/>
              <w:right w:w="100" w:type="dxa"/>
            </w:tcMar>
          </w:tcPr>
          <w:p w14:paraId="2C0B9F0F" w14:textId="77777777" w:rsidR="005F1702" w:rsidRDefault="005F1702" w:rsidP="001F5BDB">
            <w:pPr>
              <w:widowControl w:val="0"/>
              <w:jc w:val="center"/>
              <w:rPr>
                <w:sz w:val="16"/>
                <w:szCs w:val="16"/>
              </w:rPr>
            </w:pPr>
            <w:r>
              <w:rPr>
                <w:sz w:val="16"/>
                <w:szCs w:val="16"/>
              </w:rPr>
              <w:t>Ave: 170</w:t>
            </w:r>
          </w:p>
        </w:tc>
        <w:tc>
          <w:tcPr>
            <w:tcW w:w="832" w:type="dxa"/>
            <w:shd w:val="clear" w:color="auto" w:fill="D9D9D9"/>
            <w:tcMar>
              <w:top w:w="100" w:type="dxa"/>
              <w:left w:w="100" w:type="dxa"/>
              <w:bottom w:w="100" w:type="dxa"/>
              <w:right w:w="100" w:type="dxa"/>
            </w:tcMar>
          </w:tcPr>
          <w:p w14:paraId="54E1E01C" w14:textId="77777777" w:rsidR="005F1702" w:rsidRDefault="005F1702" w:rsidP="001F5BDB">
            <w:pPr>
              <w:widowControl w:val="0"/>
              <w:jc w:val="center"/>
              <w:rPr>
                <w:sz w:val="16"/>
                <w:szCs w:val="16"/>
              </w:rPr>
            </w:pPr>
            <w:r>
              <w:rPr>
                <w:sz w:val="16"/>
                <w:szCs w:val="16"/>
              </w:rPr>
              <w:t>Ave: 172</w:t>
            </w:r>
          </w:p>
        </w:tc>
      </w:tr>
      <w:tr w:rsidR="005F1702" w14:paraId="1E1D9CB4" w14:textId="77777777" w:rsidTr="001F5BDB">
        <w:trPr>
          <w:trHeight w:val="20"/>
        </w:trPr>
        <w:tc>
          <w:tcPr>
            <w:tcW w:w="1050" w:type="dxa"/>
            <w:vMerge/>
            <w:shd w:val="clear" w:color="auto" w:fill="D9D9D9"/>
            <w:tcMar>
              <w:top w:w="100" w:type="dxa"/>
              <w:left w:w="100" w:type="dxa"/>
              <w:bottom w:w="100" w:type="dxa"/>
              <w:right w:w="100" w:type="dxa"/>
            </w:tcMar>
          </w:tcPr>
          <w:p w14:paraId="000A3D6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23E25363"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3CA5D4EF" w14:textId="77777777" w:rsidR="005F1702" w:rsidRDefault="005F1702" w:rsidP="001F5BDB">
            <w:pPr>
              <w:widowControl w:val="0"/>
              <w:jc w:val="center"/>
              <w:rPr>
                <w:sz w:val="16"/>
                <w:szCs w:val="16"/>
              </w:rPr>
            </w:pPr>
            <w:r>
              <w:rPr>
                <w:sz w:val="16"/>
                <w:szCs w:val="16"/>
              </w:rPr>
              <w:t>158/168</w:t>
            </w:r>
          </w:p>
        </w:tc>
        <w:tc>
          <w:tcPr>
            <w:tcW w:w="832" w:type="dxa"/>
            <w:shd w:val="clear" w:color="auto" w:fill="D9D9D9"/>
            <w:tcMar>
              <w:top w:w="100" w:type="dxa"/>
              <w:left w:w="100" w:type="dxa"/>
              <w:bottom w:w="100" w:type="dxa"/>
              <w:right w:w="100" w:type="dxa"/>
            </w:tcMar>
          </w:tcPr>
          <w:p w14:paraId="40E69F61" w14:textId="77777777" w:rsidR="005F1702" w:rsidRDefault="005F1702" w:rsidP="001F5BDB">
            <w:pPr>
              <w:widowControl w:val="0"/>
              <w:jc w:val="center"/>
              <w:rPr>
                <w:sz w:val="16"/>
                <w:szCs w:val="16"/>
              </w:rPr>
            </w:pPr>
            <w:r>
              <w:rPr>
                <w:sz w:val="16"/>
                <w:szCs w:val="16"/>
              </w:rPr>
              <w:t>184/191</w:t>
            </w:r>
          </w:p>
        </w:tc>
        <w:tc>
          <w:tcPr>
            <w:tcW w:w="832" w:type="dxa"/>
            <w:shd w:val="clear" w:color="auto" w:fill="EFEFEF"/>
            <w:tcMar>
              <w:top w:w="100" w:type="dxa"/>
              <w:left w:w="100" w:type="dxa"/>
              <w:bottom w:w="100" w:type="dxa"/>
              <w:right w:w="100" w:type="dxa"/>
            </w:tcMar>
          </w:tcPr>
          <w:p w14:paraId="6A7D1BCF" w14:textId="77777777" w:rsidR="005F1702" w:rsidRDefault="005F1702" w:rsidP="001F5BDB">
            <w:pPr>
              <w:widowControl w:val="0"/>
              <w:jc w:val="center"/>
              <w:rPr>
                <w:sz w:val="16"/>
                <w:szCs w:val="16"/>
              </w:rPr>
            </w:pPr>
            <w:r>
              <w:rPr>
                <w:sz w:val="16"/>
                <w:szCs w:val="16"/>
              </w:rPr>
              <w:t>182</w:t>
            </w:r>
          </w:p>
        </w:tc>
        <w:tc>
          <w:tcPr>
            <w:tcW w:w="832" w:type="dxa"/>
            <w:shd w:val="clear" w:color="auto" w:fill="D9D9D9"/>
            <w:tcMar>
              <w:top w:w="100" w:type="dxa"/>
              <w:left w:w="100" w:type="dxa"/>
              <w:bottom w:w="100" w:type="dxa"/>
              <w:right w:w="100" w:type="dxa"/>
            </w:tcMar>
          </w:tcPr>
          <w:p w14:paraId="5CA0D0A7" w14:textId="77777777" w:rsidR="005F1702" w:rsidRDefault="005F1702" w:rsidP="001F5BDB">
            <w:pPr>
              <w:widowControl w:val="0"/>
              <w:jc w:val="center"/>
              <w:rPr>
                <w:sz w:val="16"/>
                <w:szCs w:val="16"/>
              </w:rPr>
            </w:pPr>
            <w:r>
              <w:rPr>
                <w:sz w:val="16"/>
                <w:szCs w:val="16"/>
              </w:rPr>
              <w:t>175</w:t>
            </w:r>
          </w:p>
        </w:tc>
        <w:tc>
          <w:tcPr>
            <w:tcW w:w="832" w:type="dxa"/>
            <w:shd w:val="clear" w:color="auto" w:fill="EFEFEF"/>
            <w:tcMar>
              <w:top w:w="100" w:type="dxa"/>
              <w:left w:w="100" w:type="dxa"/>
              <w:bottom w:w="100" w:type="dxa"/>
              <w:right w:w="100" w:type="dxa"/>
            </w:tcMar>
          </w:tcPr>
          <w:p w14:paraId="20718B8F" w14:textId="77777777" w:rsidR="005F1702" w:rsidRDefault="005F1702" w:rsidP="001F5BDB">
            <w:pPr>
              <w:widowControl w:val="0"/>
              <w:jc w:val="center"/>
              <w:rPr>
                <w:sz w:val="16"/>
                <w:szCs w:val="16"/>
              </w:rPr>
            </w:pPr>
            <w:r>
              <w:rPr>
                <w:sz w:val="16"/>
                <w:szCs w:val="16"/>
              </w:rPr>
              <w:t>191/187</w:t>
            </w:r>
          </w:p>
        </w:tc>
        <w:tc>
          <w:tcPr>
            <w:tcW w:w="832" w:type="dxa"/>
            <w:shd w:val="clear" w:color="auto" w:fill="D9D9D9"/>
            <w:tcMar>
              <w:top w:w="100" w:type="dxa"/>
              <w:left w:w="100" w:type="dxa"/>
              <w:bottom w:w="100" w:type="dxa"/>
              <w:right w:w="100" w:type="dxa"/>
            </w:tcMar>
          </w:tcPr>
          <w:p w14:paraId="3F03AE36" w14:textId="77777777" w:rsidR="005F1702" w:rsidRDefault="005F1702" w:rsidP="001F5BDB">
            <w:pPr>
              <w:widowControl w:val="0"/>
              <w:jc w:val="center"/>
              <w:rPr>
                <w:sz w:val="16"/>
                <w:szCs w:val="16"/>
              </w:rPr>
            </w:pPr>
            <w:r>
              <w:rPr>
                <w:sz w:val="16"/>
                <w:szCs w:val="16"/>
              </w:rPr>
              <w:t>175/173</w:t>
            </w:r>
          </w:p>
        </w:tc>
        <w:tc>
          <w:tcPr>
            <w:tcW w:w="832" w:type="dxa"/>
            <w:shd w:val="clear" w:color="auto" w:fill="EFEFEF"/>
            <w:tcMar>
              <w:top w:w="100" w:type="dxa"/>
              <w:left w:w="100" w:type="dxa"/>
              <w:bottom w:w="100" w:type="dxa"/>
              <w:right w:w="100" w:type="dxa"/>
            </w:tcMar>
          </w:tcPr>
          <w:p w14:paraId="0B3F2F7A" w14:textId="77777777" w:rsidR="005F1702" w:rsidRDefault="005F1702" w:rsidP="001F5BDB">
            <w:pPr>
              <w:widowControl w:val="0"/>
              <w:jc w:val="center"/>
              <w:rPr>
                <w:sz w:val="16"/>
                <w:szCs w:val="16"/>
              </w:rPr>
            </w:pPr>
            <w:r>
              <w:rPr>
                <w:sz w:val="16"/>
                <w:szCs w:val="16"/>
              </w:rPr>
              <w:t>166</w:t>
            </w:r>
          </w:p>
        </w:tc>
        <w:tc>
          <w:tcPr>
            <w:tcW w:w="832" w:type="dxa"/>
            <w:shd w:val="clear" w:color="auto" w:fill="D9D9D9"/>
            <w:tcMar>
              <w:top w:w="100" w:type="dxa"/>
              <w:left w:w="100" w:type="dxa"/>
              <w:bottom w:w="100" w:type="dxa"/>
              <w:right w:w="100" w:type="dxa"/>
            </w:tcMar>
          </w:tcPr>
          <w:p w14:paraId="120D1757" w14:textId="77777777" w:rsidR="005F1702" w:rsidRDefault="005F1702" w:rsidP="001F5BDB">
            <w:pPr>
              <w:widowControl w:val="0"/>
              <w:jc w:val="center"/>
              <w:rPr>
                <w:sz w:val="16"/>
                <w:szCs w:val="16"/>
              </w:rPr>
            </w:pPr>
            <w:r>
              <w:rPr>
                <w:sz w:val="16"/>
                <w:szCs w:val="16"/>
              </w:rPr>
              <w:t>170</w:t>
            </w:r>
          </w:p>
        </w:tc>
        <w:tc>
          <w:tcPr>
            <w:tcW w:w="832" w:type="dxa"/>
            <w:shd w:val="clear" w:color="auto" w:fill="EFEFEF"/>
            <w:tcMar>
              <w:top w:w="100" w:type="dxa"/>
              <w:left w:w="100" w:type="dxa"/>
              <w:bottom w:w="100" w:type="dxa"/>
              <w:right w:w="100" w:type="dxa"/>
            </w:tcMar>
          </w:tcPr>
          <w:p w14:paraId="1B452B0A" w14:textId="77777777" w:rsidR="005F1702" w:rsidRDefault="005F1702" w:rsidP="001F5BDB">
            <w:pPr>
              <w:widowControl w:val="0"/>
              <w:jc w:val="center"/>
              <w:rPr>
                <w:sz w:val="16"/>
                <w:szCs w:val="16"/>
              </w:rPr>
            </w:pPr>
            <w:r>
              <w:rPr>
                <w:sz w:val="16"/>
                <w:szCs w:val="16"/>
              </w:rPr>
              <w:t>Ave: 175</w:t>
            </w:r>
          </w:p>
        </w:tc>
        <w:tc>
          <w:tcPr>
            <w:tcW w:w="832" w:type="dxa"/>
            <w:shd w:val="clear" w:color="auto" w:fill="D9D9D9"/>
            <w:tcMar>
              <w:top w:w="100" w:type="dxa"/>
              <w:left w:w="100" w:type="dxa"/>
              <w:bottom w:w="100" w:type="dxa"/>
              <w:right w:w="100" w:type="dxa"/>
            </w:tcMar>
          </w:tcPr>
          <w:p w14:paraId="4790EE95" w14:textId="77777777" w:rsidR="005F1702" w:rsidRDefault="005F1702" w:rsidP="001F5BDB">
            <w:pPr>
              <w:widowControl w:val="0"/>
              <w:jc w:val="center"/>
              <w:rPr>
                <w:sz w:val="16"/>
                <w:szCs w:val="16"/>
              </w:rPr>
            </w:pPr>
            <w:r>
              <w:rPr>
                <w:sz w:val="16"/>
                <w:szCs w:val="16"/>
              </w:rPr>
              <w:t>Ave: 178</w:t>
            </w:r>
          </w:p>
        </w:tc>
      </w:tr>
      <w:tr w:rsidR="005F1702" w14:paraId="39651B67" w14:textId="77777777" w:rsidTr="001F5BDB">
        <w:trPr>
          <w:trHeight w:val="20"/>
        </w:trPr>
        <w:tc>
          <w:tcPr>
            <w:tcW w:w="1050" w:type="dxa"/>
            <w:vMerge w:val="restart"/>
            <w:shd w:val="clear" w:color="auto" w:fill="D9D9D9"/>
            <w:tcMar>
              <w:top w:w="100" w:type="dxa"/>
              <w:left w:w="100" w:type="dxa"/>
              <w:bottom w:w="100" w:type="dxa"/>
              <w:right w:w="100" w:type="dxa"/>
            </w:tcMar>
          </w:tcPr>
          <w:p w14:paraId="71115F4F" w14:textId="77777777" w:rsidR="005F1702" w:rsidRDefault="005F1702" w:rsidP="001F5BDB">
            <w:pPr>
              <w:widowControl w:val="0"/>
              <w:jc w:val="right"/>
              <w:rPr>
                <w:sz w:val="16"/>
                <w:szCs w:val="16"/>
              </w:rPr>
            </w:pPr>
            <w:r>
              <w:rPr>
                <w:sz w:val="16"/>
                <w:szCs w:val="16"/>
              </w:rPr>
              <w:t>Ave. daily larvae released</w:t>
            </w:r>
          </w:p>
          <w:p w14:paraId="42824333"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1A58CB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8E595F" w14:textId="77777777" w:rsidR="005F1702" w:rsidRDefault="005F1702" w:rsidP="001F5BDB">
            <w:pPr>
              <w:widowControl w:val="0"/>
              <w:jc w:val="center"/>
              <w:rPr>
                <w:sz w:val="16"/>
                <w:szCs w:val="16"/>
              </w:rPr>
            </w:pPr>
            <w:r>
              <w:rPr>
                <w:sz w:val="16"/>
                <w:szCs w:val="16"/>
              </w:rPr>
              <w:t>21/38</w:t>
            </w:r>
          </w:p>
        </w:tc>
        <w:tc>
          <w:tcPr>
            <w:tcW w:w="832" w:type="dxa"/>
            <w:shd w:val="clear" w:color="auto" w:fill="D9D9D9"/>
            <w:tcMar>
              <w:top w:w="100" w:type="dxa"/>
              <w:left w:w="100" w:type="dxa"/>
              <w:bottom w:w="100" w:type="dxa"/>
              <w:right w:w="100" w:type="dxa"/>
            </w:tcMar>
          </w:tcPr>
          <w:p w14:paraId="7F0787AC" w14:textId="77777777" w:rsidR="005F1702" w:rsidRDefault="005F1702" w:rsidP="001F5BDB">
            <w:pPr>
              <w:widowControl w:val="0"/>
              <w:jc w:val="center"/>
              <w:rPr>
                <w:sz w:val="16"/>
                <w:szCs w:val="16"/>
              </w:rPr>
            </w:pPr>
            <w:r>
              <w:rPr>
                <w:sz w:val="16"/>
                <w:szCs w:val="16"/>
              </w:rPr>
              <w:t>99/127</w:t>
            </w:r>
          </w:p>
        </w:tc>
        <w:tc>
          <w:tcPr>
            <w:tcW w:w="832" w:type="dxa"/>
            <w:shd w:val="clear" w:color="auto" w:fill="EFEFEF"/>
            <w:tcMar>
              <w:top w:w="100" w:type="dxa"/>
              <w:left w:w="100" w:type="dxa"/>
              <w:bottom w:w="100" w:type="dxa"/>
              <w:right w:w="100" w:type="dxa"/>
            </w:tcMar>
          </w:tcPr>
          <w:p w14:paraId="5EECBC7B" w14:textId="77777777" w:rsidR="005F1702" w:rsidRDefault="005F1702" w:rsidP="001F5BDB">
            <w:pPr>
              <w:widowControl w:val="0"/>
              <w:jc w:val="center"/>
              <w:rPr>
                <w:sz w:val="16"/>
                <w:szCs w:val="16"/>
              </w:rPr>
            </w:pPr>
            <w:r>
              <w:rPr>
                <w:sz w:val="16"/>
                <w:szCs w:val="16"/>
              </w:rPr>
              <w:t>53</w:t>
            </w:r>
          </w:p>
        </w:tc>
        <w:tc>
          <w:tcPr>
            <w:tcW w:w="832" w:type="dxa"/>
            <w:shd w:val="clear" w:color="auto" w:fill="D9D9D9"/>
            <w:tcMar>
              <w:top w:w="100" w:type="dxa"/>
              <w:left w:w="100" w:type="dxa"/>
              <w:bottom w:w="100" w:type="dxa"/>
              <w:right w:w="100" w:type="dxa"/>
            </w:tcMar>
          </w:tcPr>
          <w:p w14:paraId="3B07A336" w14:textId="77777777" w:rsidR="005F1702" w:rsidRDefault="005F1702" w:rsidP="001F5BDB">
            <w:pPr>
              <w:widowControl w:val="0"/>
              <w:jc w:val="center"/>
              <w:rPr>
                <w:sz w:val="16"/>
                <w:szCs w:val="16"/>
              </w:rPr>
            </w:pPr>
            <w:r>
              <w:rPr>
                <w:sz w:val="16"/>
                <w:szCs w:val="16"/>
              </w:rPr>
              <w:t>107</w:t>
            </w:r>
          </w:p>
        </w:tc>
        <w:tc>
          <w:tcPr>
            <w:tcW w:w="832" w:type="dxa"/>
            <w:shd w:val="clear" w:color="auto" w:fill="EFEFEF"/>
            <w:tcMar>
              <w:top w:w="100" w:type="dxa"/>
              <w:left w:w="100" w:type="dxa"/>
              <w:bottom w:w="100" w:type="dxa"/>
              <w:right w:w="100" w:type="dxa"/>
            </w:tcMar>
          </w:tcPr>
          <w:p w14:paraId="2F0D1101" w14:textId="77777777" w:rsidR="005F1702" w:rsidRDefault="005F1702" w:rsidP="001F5BDB">
            <w:pPr>
              <w:widowControl w:val="0"/>
              <w:jc w:val="center"/>
              <w:rPr>
                <w:sz w:val="16"/>
                <w:szCs w:val="16"/>
              </w:rPr>
            </w:pPr>
            <w:r>
              <w:rPr>
                <w:sz w:val="16"/>
                <w:szCs w:val="16"/>
              </w:rPr>
              <w:t>139/114</w:t>
            </w:r>
          </w:p>
        </w:tc>
        <w:tc>
          <w:tcPr>
            <w:tcW w:w="832" w:type="dxa"/>
            <w:shd w:val="clear" w:color="auto" w:fill="D9D9D9"/>
            <w:tcMar>
              <w:top w:w="100" w:type="dxa"/>
              <w:left w:w="100" w:type="dxa"/>
              <w:bottom w:w="100" w:type="dxa"/>
              <w:right w:w="100" w:type="dxa"/>
            </w:tcMar>
          </w:tcPr>
          <w:p w14:paraId="23522AA8" w14:textId="77777777" w:rsidR="005F1702" w:rsidRDefault="005F1702" w:rsidP="001F5BDB">
            <w:pPr>
              <w:widowControl w:val="0"/>
              <w:jc w:val="center"/>
              <w:rPr>
                <w:sz w:val="16"/>
                <w:szCs w:val="16"/>
              </w:rPr>
            </w:pPr>
            <w:r>
              <w:rPr>
                <w:sz w:val="16"/>
                <w:szCs w:val="16"/>
              </w:rPr>
              <w:t>103/175</w:t>
            </w:r>
          </w:p>
        </w:tc>
        <w:tc>
          <w:tcPr>
            <w:tcW w:w="832" w:type="dxa"/>
            <w:shd w:val="clear" w:color="auto" w:fill="EFEFEF"/>
            <w:tcMar>
              <w:top w:w="100" w:type="dxa"/>
              <w:left w:w="100" w:type="dxa"/>
              <w:bottom w:w="100" w:type="dxa"/>
              <w:right w:w="100" w:type="dxa"/>
            </w:tcMar>
          </w:tcPr>
          <w:p w14:paraId="223B39F6" w14:textId="77777777" w:rsidR="005F1702" w:rsidRDefault="005F1702" w:rsidP="001F5BDB">
            <w:pPr>
              <w:widowControl w:val="0"/>
              <w:jc w:val="center"/>
              <w:rPr>
                <w:sz w:val="16"/>
                <w:szCs w:val="16"/>
              </w:rPr>
            </w:pPr>
            <w:r>
              <w:rPr>
                <w:sz w:val="16"/>
                <w:szCs w:val="16"/>
              </w:rPr>
              <w:t>58</w:t>
            </w:r>
          </w:p>
        </w:tc>
        <w:tc>
          <w:tcPr>
            <w:tcW w:w="832" w:type="dxa"/>
            <w:shd w:val="clear" w:color="auto" w:fill="D9D9D9"/>
            <w:tcMar>
              <w:top w:w="100" w:type="dxa"/>
              <w:left w:w="100" w:type="dxa"/>
              <w:bottom w:w="100" w:type="dxa"/>
              <w:right w:w="100" w:type="dxa"/>
            </w:tcMar>
          </w:tcPr>
          <w:p w14:paraId="552B5E6B" w14:textId="77777777" w:rsidR="005F1702" w:rsidRDefault="005F1702" w:rsidP="001F5BDB">
            <w:pPr>
              <w:widowControl w:val="0"/>
              <w:jc w:val="center"/>
              <w:rPr>
                <w:sz w:val="16"/>
                <w:szCs w:val="16"/>
              </w:rPr>
            </w:pPr>
            <w:r>
              <w:rPr>
                <w:sz w:val="16"/>
                <w:szCs w:val="16"/>
              </w:rPr>
              <w:t>43</w:t>
            </w:r>
          </w:p>
        </w:tc>
        <w:tc>
          <w:tcPr>
            <w:tcW w:w="832" w:type="dxa"/>
            <w:shd w:val="clear" w:color="auto" w:fill="EFEFEF"/>
            <w:tcMar>
              <w:top w:w="100" w:type="dxa"/>
              <w:left w:w="100" w:type="dxa"/>
              <w:bottom w:w="100" w:type="dxa"/>
              <w:right w:w="100" w:type="dxa"/>
            </w:tcMar>
          </w:tcPr>
          <w:p w14:paraId="7BD216B8" w14:textId="77777777" w:rsidR="005F1702" w:rsidRDefault="005F1702" w:rsidP="001F5BDB">
            <w:pPr>
              <w:widowControl w:val="0"/>
              <w:jc w:val="center"/>
              <w:rPr>
                <w:sz w:val="16"/>
                <w:szCs w:val="16"/>
              </w:rPr>
            </w:pPr>
            <w:r>
              <w:rPr>
                <w:sz w:val="16"/>
                <w:szCs w:val="16"/>
              </w:rPr>
              <w:t>Ave: 79</w:t>
            </w:r>
          </w:p>
        </w:tc>
        <w:tc>
          <w:tcPr>
            <w:tcW w:w="832" w:type="dxa"/>
            <w:shd w:val="clear" w:color="auto" w:fill="D9D9D9"/>
            <w:tcMar>
              <w:top w:w="100" w:type="dxa"/>
              <w:left w:w="100" w:type="dxa"/>
              <w:bottom w:w="100" w:type="dxa"/>
              <w:right w:w="100" w:type="dxa"/>
            </w:tcMar>
          </w:tcPr>
          <w:p w14:paraId="45BE879B" w14:textId="77777777" w:rsidR="005F1702" w:rsidRDefault="005F1702" w:rsidP="001F5BDB">
            <w:pPr>
              <w:widowControl w:val="0"/>
              <w:jc w:val="center"/>
              <w:rPr>
                <w:sz w:val="16"/>
                <w:szCs w:val="16"/>
              </w:rPr>
            </w:pPr>
            <w:r>
              <w:rPr>
                <w:sz w:val="16"/>
                <w:szCs w:val="16"/>
              </w:rPr>
              <w:t>Ave: 110</w:t>
            </w:r>
          </w:p>
        </w:tc>
      </w:tr>
      <w:tr w:rsidR="005F1702" w14:paraId="4DB2A4AA" w14:textId="77777777" w:rsidTr="001F5BDB">
        <w:trPr>
          <w:trHeight w:val="20"/>
        </w:trPr>
        <w:tc>
          <w:tcPr>
            <w:tcW w:w="1050" w:type="dxa"/>
            <w:vMerge/>
            <w:shd w:val="clear" w:color="auto" w:fill="D9D9D9"/>
            <w:tcMar>
              <w:top w:w="100" w:type="dxa"/>
              <w:left w:w="100" w:type="dxa"/>
              <w:bottom w:w="100" w:type="dxa"/>
              <w:right w:w="100" w:type="dxa"/>
            </w:tcMar>
          </w:tcPr>
          <w:p w14:paraId="76D90CF1"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FD2612C"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E6DD47" w14:textId="77777777" w:rsidR="005F1702" w:rsidRDefault="005F1702" w:rsidP="001F5BDB">
            <w:pPr>
              <w:widowControl w:val="0"/>
              <w:jc w:val="center"/>
              <w:rPr>
                <w:sz w:val="16"/>
                <w:szCs w:val="16"/>
              </w:rPr>
            </w:pPr>
            <w:r>
              <w:rPr>
                <w:sz w:val="16"/>
                <w:szCs w:val="16"/>
              </w:rPr>
              <w:t>139/84</w:t>
            </w:r>
          </w:p>
        </w:tc>
        <w:tc>
          <w:tcPr>
            <w:tcW w:w="832" w:type="dxa"/>
            <w:shd w:val="clear" w:color="auto" w:fill="D9D9D9"/>
            <w:tcMar>
              <w:top w:w="100" w:type="dxa"/>
              <w:left w:w="100" w:type="dxa"/>
              <w:bottom w:w="100" w:type="dxa"/>
              <w:right w:w="100" w:type="dxa"/>
            </w:tcMar>
          </w:tcPr>
          <w:p w14:paraId="67C3D637" w14:textId="77777777" w:rsidR="005F1702" w:rsidRDefault="005F1702" w:rsidP="001F5BDB">
            <w:pPr>
              <w:widowControl w:val="0"/>
              <w:jc w:val="center"/>
              <w:rPr>
                <w:sz w:val="16"/>
                <w:szCs w:val="16"/>
              </w:rPr>
            </w:pPr>
            <w:r>
              <w:rPr>
                <w:sz w:val="16"/>
                <w:szCs w:val="16"/>
              </w:rPr>
              <w:t>58/56</w:t>
            </w:r>
          </w:p>
        </w:tc>
        <w:tc>
          <w:tcPr>
            <w:tcW w:w="832" w:type="dxa"/>
            <w:shd w:val="clear" w:color="auto" w:fill="EFEFEF"/>
            <w:tcMar>
              <w:top w:w="100" w:type="dxa"/>
              <w:left w:w="100" w:type="dxa"/>
              <w:bottom w:w="100" w:type="dxa"/>
              <w:right w:w="100" w:type="dxa"/>
            </w:tcMar>
          </w:tcPr>
          <w:p w14:paraId="5EFDEB9F"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4E452554" w14:textId="77777777" w:rsidR="005F1702" w:rsidRDefault="005F1702" w:rsidP="001F5BDB">
            <w:pPr>
              <w:widowControl w:val="0"/>
              <w:jc w:val="center"/>
              <w:rPr>
                <w:sz w:val="16"/>
                <w:szCs w:val="16"/>
              </w:rPr>
            </w:pPr>
            <w:r>
              <w:rPr>
                <w:sz w:val="16"/>
                <w:szCs w:val="16"/>
              </w:rPr>
              <w:t>101</w:t>
            </w:r>
          </w:p>
        </w:tc>
        <w:tc>
          <w:tcPr>
            <w:tcW w:w="832" w:type="dxa"/>
            <w:shd w:val="clear" w:color="auto" w:fill="EFEFEF"/>
            <w:tcMar>
              <w:top w:w="100" w:type="dxa"/>
              <w:left w:w="100" w:type="dxa"/>
              <w:bottom w:w="100" w:type="dxa"/>
              <w:right w:w="100" w:type="dxa"/>
            </w:tcMar>
          </w:tcPr>
          <w:p w14:paraId="4DB5D6F0" w14:textId="77777777" w:rsidR="005F1702" w:rsidRDefault="005F1702" w:rsidP="001F5BDB">
            <w:pPr>
              <w:widowControl w:val="0"/>
              <w:jc w:val="center"/>
              <w:rPr>
                <w:sz w:val="16"/>
                <w:szCs w:val="16"/>
              </w:rPr>
            </w:pPr>
            <w:r>
              <w:rPr>
                <w:sz w:val="16"/>
                <w:szCs w:val="16"/>
              </w:rPr>
              <w:t>192/107</w:t>
            </w:r>
          </w:p>
        </w:tc>
        <w:tc>
          <w:tcPr>
            <w:tcW w:w="832" w:type="dxa"/>
            <w:shd w:val="clear" w:color="auto" w:fill="D9D9D9"/>
            <w:tcMar>
              <w:top w:w="100" w:type="dxa"/>
              <w:left w:w="100" w:type="dxa"/>
              <w:bottom w:w="100" w:type="dxa"/>
              <w:right w:w="100" w:type="dxa"/>
            </w:tcMar>
          </w:tcPr>
          <w:p w14:paraId="5403A3B5" w14:textId="77777777" w:rsidR="005F1702" w:rsidRDefault="005F1702" w:rsidP="001F5BDB">
            <w:pPr>
              <w:widowControl w:val="0"/>
              <w:jc w:val="center"/>
              <w:rPr>
                <w:sz w:val="16"/>
                <w:szCs w:val="16"/>
              </w:rPr>
            </w:pPr>
            <w:r>
              <w:rPr>
                <w:sz w:val="16"/>
                <w:szCs w:val="16"/>
              </w:rPr>
              <w:t>133/111</w:t>
            </w:r>
          </w:p>
        </w:tc>
        <w:tc>
          <w:tcPr>
            <w:tcW w:w="832" w:type="dxa"/>
            <w:shd w:val="clear" w:color="auto" w:fill="EFEFEF"/>
            <w:tcMar>
              <w:top w:w="100" w:type="dxa"/>
              <w:left w:w="100" w:type="dxa"/>
              <w:bottom w:w="100" w:type="dxa"/>
              <w:right w:w="100" w:type="dxa"/>
            </w:tcMar>
          </w:tcPr>
          <w:p w14:paraId="2AAC2D86" w14:textId="77777777" w:rsidR="005F1702" w:rsidRDefault="005F1702" w:rsidP="001F5BDB">
            <w:pPr>
              <w:widowControl w:val="0"/>
              <w:jc w:val="center"/>
              <w:rPr>
                <w:sz w:val="16"/>
                <w:szCs w:val="16"/>
              </w:rPr>
            </w:pPr>
            <w:r>
              <w:rPr>
                <w:sz w:val="16"/>
                <w:szCs w:val="16"/>
              </w:rPr>
              <w:t>36</w:t>
            </w:r>
          </w:p>
        </w:tc>
        <w:tc>
          <w:tcPr>
            <w:tcW w:w="832" w:type="dxa"/>
            <w:shd w:val="clear" w:color="auto" w:fill="D9D9D9"/>
            <w:tcMar>
              <w:top w:w="100" w:type="dxa"/>
              <w:left w:w="100" w:type="dxa"/>
              <w:bottom w:w="100" w:type="dxa"/>
              <w:right w:w="100" w:type="dxa"/>
            </w:tcMar>
          </w:tcPr>
          <w:p w14:paraId="2A5B2E32" w14:textId="77777777" w:rsidR="005F1702" w:rsidRDefault="005F1702" w:rsidP="001F5BDB">
            <w:pPr>
              <w:widowControl w:val="0"/>
              <w:jc w:val="center"/>
              <w:rPr>
                <w:sz w:val="16"/>
                <w:szCs w:val="16"/>
              </w:rPr>
            </w:pPr>
            <w:r>
              <w:rPr>
                <w:sz w:val="16"/>
                <w:szCs w:val="16"/>
              </w:rPr>
              <w:t>57</w:t>
            </w:r>
          </w:p>
        </w:tc>
        <w:tc>
          <w:tcPr>
            <w:tcW w:w="832" w:type="dxa"/>
            <w:shd w:val="clear" w:color="auto" w:fill="EFEFEF"/>
            <w:tcMar>
              <w:top w:w="100" w:type="dxa"/>
              <w:left w:w="100" w:type="dxa"/>
              <w:bottom w:w="100" w:type="dxa"/>
              <w:right w:w="100" w:type="dxa"/>
            </w:tcMar>
          </w:tcPr>
          <w:p w14:paraId="0707F6B4" w14:textId="77777777" w:rsidR="005F1702" w:rsidRDefault="005F1702" w:rsidP="001F5BDB">
            <w:pPr>
              <w:widowControl w:val="0"/>
              <w:jc w:val="center"/>
              <w:rPr>
                <w:sz w:val="16"/>
                <w:szCs w:val="16"/>
              </w:rPr>
            </w:pPr>
            <w:r>
              <w:rPr>
                <w:sz w:val="16"/>
                <w:szCs w:val="16"/>
              </w:rPr>
              <w:t>Ave: 108</w:t>
            </w:r>
          </w:p>
        </w:tc>
        <w:tc>
          <w:tcPr>
            <w:tcW w:w="832" w:type="dxa"/>
            <w:shd w:val="clear" w:color="auto" w:fill="D9D9D9"/>
            <w:tcMar>
              <w:top w:w="100" w:type="dxa"/>
              <w:left w:w="100" w:type="dxa"/>
              <w:bottom w:w="100" w:type="dxa"/>
              <w:right w:w="100" w:type="dxa"/>
            </w:tcMar>
          </w:tcPr>
          <w:p w14:paraId="57901641" w14:textId="77777777" w:rsidR="005F1702" w:rsidRDefault="005F1702" w:rsidP="001F5BDB">
            <w:pPr>
              <w:widowControl w:val="0"/>
              <w:jc w:val="center"/>
              <w:rPr>
                <w:sz w:val="16"/>
                <w:szCs w:val="16"/>
              </w:rPr>
            </w:pPr>
            <w:r>
              <w:rPr>
                <w:sz w:val="16"/>
                <w:szCs w:val="16"/>
              </w:rPr>
              <w:t>Ave: 88</w:t>
            </w:r>
          </w:p>
        </w:tc>
      </w:tr>
      <w:tr w:rsidR="005F1702" w14:paraId="59AC97E9" w14:textId="77777777" w:rsidTr="001F5BDB">
        <w:trPr>
          <w:trHeight w:val="20"/>
        </w:trPr>
        <w:tc>
          <w:tcPr>
            <w:tcW w:w="1050" w:type="dxa"/>
            <w:vMerge w:val="restart"/>
            <w:shd w:val="clear" w:color="auto" w:fill="D9D9D9"/>
            <w:tcMar>
              <w:top w:w="100" w:type="dxa"/>
              <w:left w:w="100" w:type="dxa"/>
              <w:bottom w:w="100" w:type="dxa"/>
              <w:right w:w="100" w:type="dxa"/>
            </w:tcMar>
          </w:tcPr>
          <w:p w14:paraId="5963DA8F" w14:textId="77777777" w:rsidR="005F1702" w:rsidRDefault="005F1702" w:rsidP="001F5BDB">
            <w:pPr>
              <w:widowControl w:val="0"/>
              <w:jc w:val="right"/>
              <w:rPr>
                <w:sz w:val="16"/>
                <w:szCs w:val="16"/>
              </w:rPr>
            </w:pPr>
            <w:r>
              <w:rPr>
                <w:sz w:val="16"/>
                <w:szCs w:val="16"/>
              </w:rPr>
              <w:t>Total larvae released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66C480C1"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B8C6008" w14:textId="77777777" w:rsidR="005F1702" w:rsidRDefault="005F1702" w:rsidP="001F5BDB">
            <w:pPr>
              <w:widowControl w:val="0"/>
              <w:jc w:val="center"/>
              <w:rPr>
                <w:sz w:val="16"/>
                <w:szCs w:val="16"/>
              </w:rPr>
            </w:pPr>
            <w:r>
              <w:rPr>
                <w:sz w:val="16"/>
                <w:szCs w:val="16"/>
              </w:rPr>
              <w:t>127/150</w:t>
            </w:r>
          </w:p>
        </w:tc>
        <w:tc>
          <w:tcPr>
            <w:tcW w:w="832" w:type="dxa"/>
            <w:shd w:val="clear" w:color="auto" w:fill="D9D9D9"/>
            <w:tcMar>
              <w:top w:w="100" w:type="dxa"/>
              <w:left w:w="100" w:type="dxa"/>
              <w:bottom w:w="100" w:type="dxa"/>
              <w:right w:w="100" w:type="dxa"/>
            </w:tcMar>
          </w:tcPr>
          <w:p w14:paraId="734CC64E" w14:textId="77777777" w:rsidR="005F1702" w:rsidRDefault="005F1702" w:rsidP="001F5BDB">
            <w:pPr>
              <w:widowControl w:val="0"/>
              <w:jc w:val="center"/>
              <w:rPr>
                <w:sz w:val="16"/>
                <w:szCs w:val="16"/>
              </w:rPr>
            </w:pPr>
            <w:r>
              <w:rPr>
                <w:sz w:val="16"/>
                <w:szCs w:val="16"/>
              </w:rPr>
              <w:t>591/892</w:t>
            </w:r>
          </w:p>
        </w:tc>
        <w:tc>
          <w:tcPr>
            <w:tcW w:w="832" w:type="dxa"/>
            <w:shd w:val="clear" w:color="auto" w:fill="EFEFEF"/>
            <w:tcMar>
              <w:top w:w="100" w:type="dxa"/>
              <w:left w:w="100" w:type="dxa"/>
              <w:bottom w:w="100" w:type="dxa"/>
              <w:right w:w="100" w:type="dxa"/>
            </w:tcMar>
          </w:tcPr>
          <w:p w14:paraId="63608F67"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0A6A4002" w14:textId="77777777" w:rsidR="005F1702" w:rsidRDefault="005F1702" w:rsidP="001F5BDB">
            <w:pPr>
              <w:widowControl w:val="0"/>
              <w:jc w:val="center"/>
              <w:rPr>
                <w:sz w:val="16"/>
                <w:szCs w:val="16"/>
              </w:rPr>
            </w:pPr>
            <w:r>
              <w:rPr>
                <w:sz w:val="16"/>
                <w:szCs w:val="16"/>
              </w:rPr>
              <w:t>959</w:t>
            </w:r>
          </w:p>
        </w:tc>
        <w:tc>
          <w:tcPr>
            <w:tcW w:w="832" w:type="dxa"/>
            <w:shd w:val="clear" w:color="auto" w:fill="EFEFEF"/>
            <w:tcMar>
              <w:top w:w="100" w:type="dxa"/>
              <w:left w:w="100" w:type="dxa"/>
              <w:bottom w:w="100" w:type="dxa"/>
              <w:right w:w="100" w:type="dxa"/>
            </w:tcMar>
          </w:tcPr>
          <w:p w14:paraId="29263B2F" w14:textId="77777777" w:rsidR="005F1702" w:rsidRDefault="005F1702" w:rsidP="001F5BDB">
            <w:pPr>
              <w:widowControl w:val="0"/>
              <w:jc w:val="center"/>
              <w:rPr>
                <w:sz w:val="16"/>
                <w:szCs w:val="16"/>
              </w:rPr>
            </w:pPr>
            <w:r>
              <w:rPr>
                <w:sz w:val="16"/>
                <w:szCs w:val="16"/>
              </w:rPr>
              <w:t>697/</w:t>
            </w:r>
          </w:p>
          <w:p w14:paraId="3AB9453A" w14:textId="77777777" w:rsidR="005F1702" w:rsidRDefault="005F1702" w:rsidP="001F5BDB">
            <w:pPr>
              <w:widowControl w:val="0"/>
              <w:jc w:val="center"/>
              <w:rPr>
                <w:sz w:val="16"/>
                <w:szCs w:val="16"/>
              </w:rPr>
            </w:pPr>
            <w:r>
              <w:rPr>
                <w:sz w:val="16"/>
                <w:szCs w:val="16"/>
              </w:rPr>
              <w:t>1,482</w:t>
            </w:r>
          </w:p>
        </w:tc>
        <w:tc>
          <w:tcPr>
            <w:tcW w:w="832" w:type="dxa"/>
            <w:shd w:val="clear" w:color="auto" w:fill="D9D9D9"/>
            <w:tcMar>
              <w:top w:w="100" w:type="dxa"/>
              <w:left w:w="100" w:type="dxa"/>
              <w:bottom w:w="100" w:type="dxa"/>
              <w:right w:w="100" w:type="dxa"/>
            </w:tcMar>
          </w:tcPr>
          <w:p w14:paraId="70A1A306" w14:textId="77777777" w:rsidR="005F1702" w:rsidRDefault="005F1702" w:rsidP="001F5BDB">
            <w:pPr>
              <w:widowControl w:val="0"/>
              <w:jc w:val="center"/>
              <w:rPr>
                <w:sz w:val="16"/>
                <w:szCs w:val="16"/>
              </w:rPr>
            </w:pPr>
            <w:r>
              <w:rPr>
                <w:sz w:val="16"/>
                <w:szCs w:val="16"/>
              </w:rPr>
              <w:t>719/</w:t>
            </w:r>
          </w:p>
          <w:p w14:paraId="03F81F09" w14:textId="77777777" w:rsidR="005F1702" w:rsidRDefault="005F1702" w:rsidP="001F5BDB">
            <w:pPr>
              <w:widowControl w:val="0"/>
              <w:jc w:val="center"/>
              <w:rPr>
                <w:sz w:val="16"/>
                <w:szCs w:val="16"/>
              </w:rPr>
            </w:pPr>
            <w:r>
              <w:rPr>
                <w:sz w:val="16"/>
                <w:szCs w:val="16"/>
              </w:rPr>
              <w:t>1,397</w:t>
            </w:r>
          </w:p>
        </w:tc>
        <w:tc>
          <w:tcPr>
            <w:tcW w:w="832" w:type="dxa"/>
            <w:shd w:val="clear" w:color="auto" w:fill="EFEFEF"/>
            <w:tcMar>
              <w:top w:w="100" w:type="dxa"/>
              <w:left w:w="100" w:type="dxa"/>
              <w:bottom w:w="100" w:type="dxa"/>
              <w:right w:w="100" w:type="dxa"/>
            </w:tcMar>
          </w:tcPr>
          <w:p w14:paraId="60CB4780" w14:textId="77777777" w:rsidR="005F1702" w:rsidRDefault="005F1702" w:rsidP="001F5BDB">
            <w:pPr>
              <w:widowControl w:val="0"/>
              <w:jc w:val="center"/>
              <w:rPr>
                <w:sz w:val="16"/>
                <w:szCs w:val="16"/>
              </w:rPr>
            </w:pPr>
            <w:r>
              <w:rPr>
                <w:sz w:val="16"/>
                <w:szCs w:val="16"/>
              </w:rPr>
              <w:t>518</w:t>
            </w:r>
          </w:p>
        </w:tc>
        <w:tc>
          <w:tcPr>
            <w:tcW w:w="832" w:type="dxa"/>
            <w:shd w:val="clear" w:color="auto" w:fill="D9D9D9"/>
            <w:tcMar>
              <w:top w:w="100" w:type="dxa"/>
              <w:left w:w="100" w:type="dxa"/>
              <w:bottom w:w="100" w:type="dxa"/>
              <w:right w:w="100" w:type="dxa"/>
            </w:tcMar>
          </w:tcPr>
          <w:p w14:paraId="7182F248" w14:textId="77777777" w:rsidR="005F1702" w:rsidRDefault="005F1702" w:rsidP="001F5BDB">
            <w:pPr>
              <w:widowControl w:val="0"/>
              <w:jc w:val="center"/>
              <w:rPr>
                <w:sz w:val="16"/>
                <w:szCs w:val="16"/>
              </w:rPr>
            </w:pPr>
            <w:r>
              <w:rPr>
                <w:sz w:val="16"/>
                <w:szCs w:val="16"/>
              </w:rPr>
              <w:t>389</w:t>
            </w:r>
          </w:p>
        </w:tc>
        <w:tc>
          <w:tcPr>
            <w:tcW w:w="832" w:type="dxa"/>
            <w:shd w:val="clear" w:color="auto" w:fill="EFEFEF"/>
            <w:tcMar>
              <w:top w:w="100" w:type="dxa"/>
              <w:left w:w="100" w:type="dxa"/>
              <w:bottom w:w="100" w:type="dxa"/>
              <w:right w:w="100" w:type="dxa"/>
            </w:tcMar>
          </w:tcPr>
          <w:p w14:paraId="4795ACDE" w14:textId="77777777" w:rsidR="005F1702" w:rsidRDefault="005F1702" w:rsidP="001F5BDB">
            <w:pPr>
              <w:widowControl w:val="0"/>
              <w:jc w:val="center"/>
              <w:rPr>
                <w:sz w:val="16"/>
                <w:szCs w:val="16"/>
              </w:rPr>
            </w:pPr>
            <w:r>
              <w:rPr>
                <w:sz w:val="16"/>
                <w:szCs w:val="16"/>
              </w:rPr>
              <w:t>Tot: 3.08M</w:t>
            </w:r>
          </w:p>
        </w:tc>
        <w:tc>
          <w:tcPr>
            <w:tcW w:w="832" w:type="dxa"/>
            <w:shd w:val="clear" w:color="auto" w:fill="D9D9D9"/>
            <w:tcMar>
              <w:top w:w="100" w:type="dxa"/>
              <w:left w:w="100" w:type="dxa"/>
              <w:bottom w:w="100" w:type="dxa"/>
              <w:right w:w="100" w:type="dxa"/>
            </w:tcMar>
          </w:tcPr>
          <w:p w14:paraId="54158C1A" w14:textId="77777777" w:rsidR="005F1702" w:rsidRDefault="005F1702" w:rsidP="001F5BDB">
            <w:pPr>
              <w:widowControl w:val="0"/>
              <w:jc w:val="center"/>
              <w:rPr>
                <w:sz w:val="16"/>
                <w:szCs w:val="16"/>
              </w:rPr>
            </w:pPr>
            <w:r>
              <w:rPr>
                <w:sz w:val="16"/>
                <w:szCs w:val="16"/>
              </w:rPr>
              <w:t>Tot: 4.95M</w:t>
            </w:r>
          </w:p>
        </w:tc>
      </w:tr>
      <w:tr w:rsidR="005F1702" w14:paraId="58CAF8B0" w14:textId="77777777" w:rsidTr="001F5BDB">
        <w:trPr>
          <w:trHeight w:val="20"/>
        </w:trPr>
        <w:tc>
          <w:tcPr>
            <w:tcW w:w="1050" w:type="dxa"/>
            <w:vMerge/>
            <w:shd w:val="clear" w:color="auto" w:fill="D9D9D9"/>
            <w:tcMar>
              <w:top w:w="100" w:type="dxa"/>
              <w:left w:w="100" w:type="dxa"/>
              <w:bottom w:w="100" w:type="dxa"/>
              <w:right w:w="100" w:type="dxa"/>
            </w:tcMar>
          </w:tcPr>
          <w:p w14:paraId="4D4CB703"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315C11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9E32E7" w14:textId="77777777" w:rsidR="005F1702" w:rsidRDefault="005F1702" w:rsidP="001F5BDB">
            <w:pPr>
              <w:widowControl w:val="0"/>
              <w:jc w:val="center"/>
              <w:rPr>
                <w:sz w:val="16"/>
                <w:szCs w:val="16"/>
              </w:rPr>
            </w:pPr>
            <w:r>
              <w:rPr>
                <w:sz w:val="16"/>
                <w:szCs w:val="16"/>
              </w:rPr>
              <w:t>695/421</w:t>
            </w:r>
          </w:p>
        </w:tc>
        <w:tc>
          <w:tcPr>
            <w:tcW w:w="832" w:type="dxa"/>
            <w:shd w:val="clear" w:color="auto" w:fill="D9D9D9"/>
            <w:tcMar>
              <w:top w:w="100" w:type="dxa"/>
              <w:left w:w="100" w:type="dxa"/>
              <w:bottom w:w="100" w:type="dxa"/>
              <w:right w:w="100" w:type="dxa"/>
            </w:tcMar>
          </w:tcPr>
          <w:p w14:paraId="041398B2" w14:textId="77777777" w:rsidR="005F1702" w:rsidRDefault="005F1702" w:rsidP="001F5BDB">
            <w:pPr>
              <w:widowControl w:val="0"/>
              <w:jc w:val="center"/>
              <w:rPr>
                <w:sz w:val="16"/>
                <w:szCs w:val="16"/>
              </w:rPr>
            </w:pPr>
            <w:r>
              <w:rPr>
                <w:sz w:val="16"/>
                <w:szCs w:val="16"/>
              </w:rPr>
              <w:t>345/393</w:t>
            </w:r>
          </w:p>
        </w:tc>
        <w:tc>
          <w:tcPr>
            <w:tcW w:w="832" w:type="dxa"/>
            <w:shd w:val="clear" w:color="auto" w:fill="EFEFEF"/>
            <w:tcMar>
              <w:top w:w="100" w:type="dxa"/>
              <w:left w:w="100" w:type="dxa"/>
              <w:bottom w:w="100" w:type="dxa"/>
              <w:right w:w="100" w:type="dxa"/>
            </w:tcMar>
          </w:tcPr>
          <w:p w14:paraId="7ED590CB" w14:textId="77777777" w:rsidR="005F1702" w:rsidRDefault="005F1702" w:rsidP="001F5BDB">
            <w:pPr>
              <w:widowControl w:val="0"/>
              <w:jc w:val="center"/>
              <w:rPr>
                <w:sz w:val="16"/>
                <w:szCs w:val="16"/>
              </w:rPr>
            </w:pPr>
            <w:r>
              <w:rPr>
                <w:sz w:val="16"/>
                <w:szCs w:val="16"/>
              </w:rPr>
              <w:t>939</w:t>
            </w:r>
          </w:p>
        </w:tc>
        <w:tc>
          <w:tcPr>
            <w:tcW w:w="832" w:type="dxa"/>
            <w:shd w:val="clear" w:color="auto" w:fill="D9D9D9"/>
            <w:tcMar>
              <w:top w:w="100" w:type="dxa"/>
              <w:left w:w="100" w:type="dxa"/>
              <w:bottom w:w="100" w:type="dxa"/>
              <w:right w:w="100" w:type="dxa"/>
            </w:tcMar>
          </w:tcPr>
          <w:p w14:paraId="6220BB6C" w14:textId="77777777" w:rsidR="005F1702" w:rsidRDefault="005F1702" w:rsidP="001F5BDB">
            <w:pPr>
              <w:widowControl w:val="0"/>
              <w:jc w:val="center"/>
              <w:rPr>
                <w:sz w:val="16"/>
                <w:szCs w:val="16"/>
              </w:rPr>
            </w:pPr>
            <w:r>
              <w:rPr>
                <w:sz w:val="16"/>
                <w:szCs w:val="16"/>
              </w:rPr>
              <w:t>705</w:t>
            </w:r>
          </w:p>
        </w:tc>
        <w:tc>
          <w:tcPr>
            <w:tcW w:w="832" w:type="dxa"/>
            <w:shd w:val="clear" w:color="auto" w:fill="EFEFEF"/>
            <w:tcMar>
              <w:top w:w="100" w:type="dxa"/>
              <w:left w:w="100" w:type="dxa"/>
              <w:bottom w:w="100" w:type="dxa"/>
              <w:right w:w="100" w:type="dxa"/>
            </w:tcMar>
          </w:tcPr>
          <w:p w14:paraId="1CC30BDB" w14:textId="77777777" w:rsidR="005F1702" w:rsidRDefault="005F1702" w:rsidP="001F5BDB">
            <w:pPr>
              <w:widowControl w:val="0"/>
              <w:jc w:val="center"/>
              <w:rPr>
                <w:sz w:val="16"/>
                <w:szCs w:val="16"/>
              </w:rPr>
            </w:pPr>
            <w:r>
              <w:rPr>
                <w:sz w:val="16"/>
                <w:szCs w:val="16"/>
              </w:rPr>
              <w:t>1,918/</w:t>
            </w:r>
          </w:p>
          <w:p w14:paraId="01AAA070" w14:textId="77777777" w:rsidR="005F1702" w:rsidRDefault="005F1702" w:rsidP="001F5BDB">
            <w:pPr>
              <w:widowControl w:val="0"/>
              <w:jc w:val="center"/>
              <w:rPr>
                <w:sz w:val="16"/>
                <w:szCs w:val="16"/>
              </w:rPr>
            </w:pPr>
            <w:r>
              <w:rPr>
                <w:sz w:val="16"/>
                <w:szCs w:val="16"/>
              </w:rPr>
              <w:t>1,502</w:t>
            </w:r>
          </w:p>
        </w:tc>
        <w:tc>
          <w:tcPr>
            <w:tcW w:w="832" w:type="dxa"/>
            <w:shd w:val="clear" w:color="auto" w:fill="D9D9D9"/>
            <w:tcMar>
              <w:top w:w="100" w:type="dxa"/>
              <w:left w:w="100" w:type="dxa"/>
              <w:bottom w:w="100" w:type="dxa"/>
              <w:right w:w="100" w:type="dxa"/>
            </w:tcMar>
          </w:tcPr>
          <w:p w14:paraId="09D98DEE" w14:textId="77777777" w:rsidR="005F1702" w:rsidRDefault="005F1702" w:rsidP="001F5BDB">
            <w:pPr>
              <w:widowControl w:val="0"/>
              <w:jc w:val="center"/>
              <w:rPr>
                <w:sz w:val="16"/>
                <w:szCs w:val="16"/>
              </w:rPr>
            </w:pPr>
            <w:r>
              <w:rPr>
                <w:sz w:val="16"/>
                <w:szCs w:val="16"/>
              </w:rPr>
              <w:t>933/</w:t>
            </w:r>
          </w:p>
          <w:p w14:paraId="7A26A180" w14:textId="77777777" w:rsidR="005F1702" w:rsidRDefault="005F1702" w:rsidP="001F5BDB">
            <w:pPr>
              <w:widowControl w:val="0"/>
              <w:jc w:val="center"/>
              <w:rPr>
                <w:sz w:val="16"/>
                <w:szCs w:val="16"/>
              </w:rPr>
            </w:pPr>
            <w:r>
              <w:rPr>
                <w:sz w:val="16"/>
                <w:szCs w:val="16"/>
              </w:rPr>
              <w:t>1,441</w:t>
            </w:r>
          </w:p>
        </w:tc>
        <w:tc>
          <w:tcPr>
            <w:tcW w:w="832" w:type="dxa"/>
            <w:shd w:val="clear" w:color="auto" w:fill="EFEFEF"/>
            <w:tcMar>
              <w:top w:w="100" w:type="dxa"/>
              <w:left w:w="100" w:type="dxa"/>
              <w:bottom w:w="100" w:type="dxa"/>
              <w:right w:w="100" w:type="dxa"/>
            </w:tcMar>
          </w:tcPr>
          <w:p w14:paraId="370EAB9E" w14:textId="77777777" w:rsidR="005F1702" w:rsidRDefault="005F1702" w:rsidP="001F5BDB">
            <w:pPr>
              <w:widowControl w:val="0"/>
              <w:jc w:val="center"/>
              <w:rPr>
                <w:sz w:val="16"/>
                <w:szCs w:val="16"/>
              </w:rPr>
            </w:pPr>
            <w:r>
              <w:rPr>
                <w:sz w:val="16"/>
                <w:szCs w:val="16"/>
              </w:rPr>
              <w:t>466</w:t>
            </w:r>
          </w:p>
        </w:tc>
        <w:tc>
          <w:tcPr>
            <w:tcW w:w="832" w:type="dxa"/>
            <w:shd w:val="clear" w:color="auto" w:fill="D9D9D9"/>
            <w:tcMar>
              <w:top w:w="100" w:type="dxa"/>
              <w:left w:w="100" w:type="dxa"/>
              <w:bottom w:w="100" w:type="dxa"/>
              <w:right w:w="100" w:type="dxa"/>
            </w:tcMar>
          </w:tcPr>
          <w:p w14:paraId="48DAAE54" w14:textId="77777777" w:rsidR="005F1702" w:rsidRDefault="005F1702" w:rsidP="001F5BDB">
            <w:pPr>
              <w:widowControl w:val="0"/>
              <w:jc w:val="center"/>
              <w:rPr>
                <w:sz w:val="16"/>
                <w:szCs w:val="16"/>
              </w:rPr>
            </w:pPr>
            <w:r>
              <w:rPr>
                <w:sz w:val="16"/>
                <w:szCs w:val="16"/>
              </w:rPr>
              <w:t>689</w:t>
            </w:r>
          </w:p>
        </w:tc>
        <w:tc>
          <w:tcPr>
            <w:tcW w:w="832" w:type="dxa"/>
            <w:shd w:val="clear" w:color="auto" w:fill="EFEFEF"/>
            <w:tcMar>
              <w:top w:w="100" w:type="dxa"/>
              <w:left w:w="100" w:type="dxa"/>
              <w:bottom w:w="100" w:type="dxa"/>
              <w:right w:w="100" w:type="dxa"/>
            </w:tcMar>
          </w:tcPr>
          <w:p w14:paraId="085EB5DE" w14:textId="77777777" w:rsidR="005F1702" w:rsidRDefault="005F1702" w:rsidP="001F5BDB">
            <w:pPr>
              <w:widowControl w:val="0"/>
              <w:jc w:val="center"/>
              <w:rPr>
                <w:sz w:val="16"/>
                <w:szCs w:val="16"/>
              </w:rPr>
            </w:pPr>
            <w:r>
              <w:rPr>
                <w:sz w:val="16"/>
                <w:szCs w:val="16"/>
              </w:rPr>
              <w:t>Tot: 5.9M</w:t>
            </w:r>
          </w:p>
        </w:tc>
        <w:tc>
          <w:tcPr>
            <w:tcW w:w="832" w:type="dxa"/>
            <w:shd w:val="clear" w:color="auto" w:fill="D9D9D9"/>
            <w:tcMar>
              <w:top w:w="100" w:type="dxa"/>
              <w:left w:w="100" w:type="dxa"/>
              <w:bottom w:w="100" w:type="dxa"/>
              <w:right w:w="100" w:type="dxa"/>
            </w:tcMar>
          </w:tcPr>
          <w:p w14:paraId="3473C7F6" w14:textId="77777777" w:rsidR="005F1702" w:rsidRDefault="005F1702" w:rsidP="001F5BDB">
            <w:pPr>
              <w:widowControl w:val="0"/>
              <w:jc w:val="center"/>
              <w:rPr>
                <w:sz w:val="16"/>
                <w:szCs w:val="16"/>
              </w:rPr>
            </w:pPr>
            <w:r>
              <w:rPr>
                <w:sz w:val="16"/>
                <w:szCs w:val="16"/>
              </w:rPr>
              <w:t>Tot: 4.5M</w:t>
            </w:r>
          </w:p>
        </w:tc>
      </w:tr>
      <w:tr w:rsidR="005F1702" w14:paraId="4CCB879A" w14:textId="77777777" w:rsidTr="001F5BDB">
        <w:trPr>
          <w:trHeight w:val="20"/>
        </w:trPr>
        <w:tc>
          <w:tcPr>
            <w:tcW w:w="1050" w:type="dxa"/>
            <w:vMerge w:val="restart"/>
            <w:shd w:val="clear" w:color="auto" w:fill="D9D9D9"/>
            <w:tcMar>
              <w:top w:w="100" w:type="dxa"/>
              <w:left w:w="100" w:type="dxa"/>
              <w:bottom w:w="100" w:type="dxa"/>
              <w:right w:w="100" w:type="dxa"/>
            </w:tcMar>
          </w:tcPr>
          <w:p w14:paraId="7DB36D59" w14:textId="77777777" w:rsidR="005F1702" w:rsidRDefault="005F1702" w:rsidP="001F5BDB">
            <w:pPr>
              <w:widowControl w:val="0"/>
              <w:jc w:val="right"/>
              <w:rPr>
                <w:sz w:val="16"/>
                <w:szCs w:val="16"/>
              </w:rPr>
            </w:pPr>
            <w:r>
              <w:rPr>
                <w:sz w:val="16"/>
                <w:szCs w:val="16"/>
              </w:rPr>
              <w:t xml:space="preserve">Total larvae released per </w:t>
            </w:r>
            <w:proofErr w:type="spellStart"/>
            <w:r>
              <w:rPr>
                <w:sz w:val="16"/>
                <w:szCs w:val="16"/>
              </w:rPr>
              <w:t>broodstock</w:t>
            </w:r>
            <w:proofErr w:type="spellEnd"/>
          </w:p>
          <w:p w14:paraId="6776E15F"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56B0E50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4F56D8" w14:textId="77777777" w:rsidR="005F1702" w:rsidRDefault="005F1702" w:rsidP="001F5BDB">
            <w:pPr>
              <w:widowControl w:val="0"/>
              <w:jc w:val="center"/>
              <w:rPr>
                <w:sz w:val="16"/>
                <w:szCs w:val="16"/>
              </w:rPr>
            </w:pPr>
            <w:r>
              <w:rPr>
                <w:sz w:val="16"/>
                <w:szCs w:val="16"/>
              </w:rPr>
              <w:t>2.4/3.0</w:t>
            </w:r>
          </w:p>
        </w:tc>
        <w:tc>
          <w:tcPr>
            <w:tcW w:w="832" w:type="dxa"/>
            <w:shd w:val="clear" w:color="auto" w:fill="D9D9D9"/>
            <w:tcMar>
              <w:top w:w="100" w:type="dxa"/>
              <w:left w:w="100" w:type="dxa"/>
              <w:bottom w:w="100" w:type="dxa"/>
              <w:right w:w="100" w:type="dxa"/>
            </w:tcMar>
          </w:tcPr>
          <w:p w14:paraId="0DC38EBD" w14:textId="77777777" w:rsidR="005F1702" w:rsidRDefault="005F1702" w:rsidP="001F5BDB">
            <w:pPr>
              <w:widowControl w:val="0"/>
              <w:jc w:val="center"/>
              <w:rPr>
                <w:sz w:val="16"/>
                <w:szCs w:val="16"/>
              </w:rPr>
            </w:pPr>
            <w:r>
              <w:rPr>
                <w:sz w:val="16"/>
                <w:szCs w:val="16"/>
              </w:rPr>
              <w:t>11.7/16.5</w:t>
            </w:r>
          </w:p>
        </w:tc>
        <w:tc>
          <w:tcPr>
            <w:tcW w:w="832" w:type="dxa"/>
            <w:shd w:val="clear" w:color="auto" w:fill="EFEFEF"/>
            <w:tcMar>
              <w:top w:w="100" w:type="dxa"/>
              <w:left w:w="100" w:type="dxa"/>
              <w:bottom w:w="100" w:type="dxa"/>
              <w:right w:w="100" w:type="dxa"/>
            </w:tcMar>
          </w:tcPr>
          <w:p w14:paraId="22479C37" w14:textId="77777777" w:rsidR="005F1702" w:rsidRDefault="005F1702" w:rsidP="001F5BDB">
            <w:pPr>
              <w:widowControl w:val="0"/>
              <w:jc w:val="center"/>
              <w:rPr>
                <w:sz w:val="16"/>
                <w:szCs w:val="16"/>
              </w:rPr>
            </w:pPr>
            <w:r>
              <w:rPr>
                <w:sz w:val="16"/>
                <w:szCs w:val="16"/>
              </w:rPr>
              <w:t>2.5</w:t>
            </w:r>
          </w:p>
        </w:tc>
        <w:tc>
          <w:tcPr>
            <w:tcW w:w="832" w:type="dxa"/>
            <w:shd w:val="clear" w:color="auto" w:fill="D9D9D9"/>
            <w:tcMar>
              <w:top w:w="100" w:type="dxa"/>
              <w:left w:w="100" w:type="dxa"/>
              <w:bottom w:w="100" w:type="dxa"/>
              <w:right w:w="100" w:type="dxa"/>
            </w:tcMar>
          </w:tcPr>
          <w:p w14:paraId="30409C42" w14:textId="77777777" w:rsidR="005F1702" w:rsidRDefault="005F1702" w:rsidP="001F5BDB">
            <w:pPr>
              <w:widowControl w:val="0"/>
              <w:jc w:val="center"/>
              <w:rPr>
                <w:sz w:val="16"/>
                <w:szCs w:val="16"/>
              </w:rPr>
            </w:pPr>
            <w:r>
              <w:rPr>
                <w:sz w:val="16"/>
                <w:szCs w:val="16"/>
              </w:rPr>
              <w:t>21.3</w:t>
            </w:r>
          </w:p>
        </w:tc>
        <w:tc>
          <w:tcPr>
            <w:tcW w:w="832" w:type="dxa"/>
            <w:shd w:val="clear" w:color="auto" w:fill="EFEFEF"/>
            <w:tcMar>
              <w:top w:w="100" w:type="dxa"/>
              <w:left w:w="100" w:type="dxa"/>
              <w:bottom w:w="100" w:type="dxa"/>
              <w:right w:w="100" w:type="dxa"/>
            </w:tcMar>
          </w:tcPr>
          <w:p w14:paraId="39B7653F" w14:textId="77777777" w:rsidR="005F1702" w:rsidRDefault="005F1702" w:rsidP="001F5BDB">
            <w:pPr>
              <w:widowControl w:val="0"/>
              <w:jc w:val="center"/>
              <w:rPr>
                <w:sz w:val="16"/>
                <w:szCs w:val="16"/>
              </w:rPr>
            </w:pPr>
            <w:r>
              <w:rPr>
                <w:sz w:val="16"/>
                <w:szCs w:val="16"/>
              </w:rPr>
              <w:t>12.9/25.7</w:t>
            </w:r>
          </w:p>
        </w:tc>
        <w:tc>
          <w:tcPr>
            <w:tcW w:w="832" w:type="dxa"/>
            <w:shd w:val="clear" w:color="auto" w:fill="D9D9D9"/>
            <w:tcMar>
              <w:top w:w="100" w:type="dxa"/>
              <w:left w:w="100" w:type="dxa"/>
              <w:bottom w:w="100" w:type="dxa"/>
              <w:right w:w="100" w:type="dxa"/>
            </w:tcMar>
          </w:tcPr>
          <w:p w14:paraId="4BB3F07C" w14:textId="77777777" w:rsidR="005F1702" w:rsidRDefault="005F1702" w:rsidP="001F5BDB">
            <w:pPr>
              <w:widowControl w:val="0"/>
              <w:jc w:val="center"/>
              <w:rPr>
                <w:sz w:val="16"/>
                <w:szCs w:val="16"/>
              </w:rPr>
            </w:pPr>
            <w:r>
              <w:rPr>
                <w:sz w:val="16"/>
                <w:szCs w:val="16"/>
              </w:rPr>
              <w:t>11.7/22.8</w:t>
            </w:r>
          </w:p>
        </w:tc>
        <w:tc>
          <w:tcPr>
            <w:tcW w:w="832" w:type="dxa"/>
            <w:shd w:val="clear" w:color="auto" w:fill="EFEFEF"/>
            <w:tcMar>
              <w:top w:w="100" w:type="dxa"/>
              <w:left w:w="100" w:type="dxa"/>
              <w:bottom w:w="100" w:type="dxa"/>
              <w:right w:w="100" w:type="dxa"/>
            </w:tcMar>
          </w:tcPr>
          <w:p w14:paraId="511DB3A4" w14:textId="77777777" w:rsidR="005F1702" w:rsidRDefault="005F1702" w:rsidP="001F5BDB">
            <w:pPr>
              <w:widowControl w:val="0"/>
              <w:jc w:val="center"/>
              <w:rPr>
                <w:sz w:val="16"/>
                <w:szCs w:val="16"/>
              </w:rPr>
            </w:pPr>
            <w:r>
              <w:rPr>
                <w:sz w:val="16"/>
                <w:szCs w:val="16"/>
              </w:rPr>
              <w:t>2.0</w:t>
            </w:r>
          </w:p>
        </w:tc>
        <w:tc>
          <w:tcPr>
            <w:tcW w:w="832" w:type="dxa"/>
            <w:shd w:val="clear" w:color="auto" w:fill="D9D9D9"/>
            <w:tcMar>
              <w:top w:w="100" w:type="dxa"/>
              <w:left w:w="100" w:type="dxa"/>
              <w:bottom w:w="100" w:type="dxa"/>
              <w:right w:w="100" w:type="dxa"/>
            </w:tcMar>
          </w:tcPr>
          <w:p w14:paraId="7B81784F" w14:textId="77777777" w:rsidR="005F1702" w:rsidRDefault="005F1702" w:rsidP="001F5BDB">
            <w:pPr>
              <w:widowControl w:val="0"/>
              <w:jc w:val="center"/>
              <w:rPr>
                <w:sz w:val="16"/>
                <w:szCs w:val="16"/>
              </w:rPr>
            </w:pPr>
            <w:r>
              <w:rPr>
                <w:sz w:val="16"/>
                <w:szCs w:val="16"/>
              </w:rPr>
              <w:t>1.4</w:t>
            </w:r>
          </w:p>
        </w:tc>
        <w:tc>
          <w:tcPr>
            <w:tcW w:w="832" w:type="dxa"/>
            <w:shd w:val="clear" w:color="auto" w:fill="EFEFEF"/>
            <w:tcMar>
              <w:top w:w="100" w:type="dxa"/>
              <w:left w:w="100" w:type="dxa"/>
              <w:bottom w:w="100" w:type="dxa"/>
              <w:right w:w="100" w:type="dxa"/>
            </w:tcMar>
          </w:tcPr>
          <w:p w14:paraId="30F177D2" w14:textId="77777777" w:rsidR="005F1702" w:rsidRDefault="005F1702" w:rsidP="001F5BDB">
            <w:pPr>
              <w:widowControl w:val="0"/>
              <w:jc w:val="center"/>
              <w:rPr>
                <w:sz w:val="16"/>
                <w:szCs w:val="16"/>
              </w:rPr>
            </w:pPr>
            <w:r>
              <w:rPr>
                <w:sz w:val="16"/>
                <w:szCs w:val="16"/>
              </w:rPr>
              <w:t xml:space="preserve">Ave: </w:t>
            </w:r>
          </w:p>
          <w:p w14:paraId="3A8E765A" w14:textId="77777777" w:rsidR="005F1702" w:rsidRDefault="005F1702" w:rsidP="001F5BDB">
            <w:pPr>
              <w:widowControl w:val="0"/>
              <w:jc w:val="center"/>
              <w:rPr>
                <w:sz w:val="16"/>
                <w:szCs w:val="16"/>
              </w:rPr>
            </w:pPr>
            <w:r>
              <w:rPr>
                <w:sz w:val="16"/>
                <w:szCs w:val="16"/>
              </w:rPr>
              <w:t>6.6</w:t>
            </w:r>
          </w:p>
        </w:tc>
        <w:tc>
          <w:tcPr>
            <w:tcW w:w="832" w:type="dxa"/>
            <w:shd w:val="clear" w:color="auto" w:fill="D9D9D9"/>
            <w:tcMar>
              <w:top w:w="100" w:type="dxa"/>
              <w:left w:w="100" w:type="dxa"/>
              <w:bottom w:w="100" w:type="dxa"/>
              <w:right w:w="100" w:type="dxa"/>
            </w:tcMar>
          </w:tcPr>
          <w:p w14:paraId="065F23FB" w14:textId="77777777" w:rsidR="005F1702" w:rsidRDefault="005F1702" w:rsidP="001F5BDB">
            <w:pPr>
              <w:widowControl w:val="0"/>
              <w:jc w:val="center"/>
              <w:rPr>
                <w:sz w:val="16"/>
                <w:szCs w:val="16"/>
              </w:rPr>
            </w:pPr>
            <w:r>
              <w:rPr>
                <w:sz w:val="16"/>
                <w:szCs w:val="16"/>
              </w:rPr>
              <w:t>Ave:</w:t>
            </w:r>
          </w:p>
          <w:p w14:paraId="0AF3FA07" w14:textId="77777777" w:rsidR="005F1702" w:rsidRDefault="005F1702" w:rsidP="001F5BDB">
            <w:pPr>
              <w:widowControl w:val="0"/>
              <w:jc w:val="center"/>
              <w:rPr>
                <w:sz w:val="16"/>
                <w:szCs w:val="16"/>
              </w:rPr>
            </w:pPr>
            <w:r>
              <w:rPr>
                <w:sz w:val="16"/>
                <w:szCs w:val="16"/>
              </w:rPr>
              <w:t>13.5</w:t>
            </w:r>
          </w:p>
        </w:tc>
      </w:tr>
      <w:tr w:rsidR="005F1702" w14:paraId="2A51A839" w14:textId="77777777" w:rsidTr="001F5BDB">
        <w:trPr>
          <w:trHeight w:val="20"/>
        </w:trPr>
        <w:tc>
          <w:tcPr>
            <w:tcW w:w="1050" w:type="dxa"/>
            <w:vMerge/>
            <w:shd w:val="clear" w:color="auto" w:fill="D9D9D9"/>
            <w:tcMar>
              <w:top w:w="100" w:type="dxa"/>
              <w:left w:w="100" w:type="dxa"/>
              <w:bottom w:w="100" w:type="dxa"/>
              <w:right w:w="100" w:type="dxa"/>
            </w:tcMar>
          </w:tcPr>
          <w:p w14:paraId="371E0D7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6F7650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2BEA7184" w14:textId="77777777" w:rsidR="005F1702" w:rsidRDefault="005F1702" w:rsidP="001F5BDB">
            <w:pPr>
              <w:widowControl w:val="0"/>
              <w:jc w:val="center"/>
              <w:rPr>
                <w:sz w:val="16"/>
                <w:szCs w:val="16"/>
              </w:rPr>
            </w:pPr>
            <w:r>
              <w:rPr>
                <w:sz w:val="16"/>
                <w:szCs w:val="16"/>
              </w:rPr>
              <w:t>1.3/8.4</w:t>
            </w:r>
          </w:p>
        </w:tc>
        <w:tc>
          <w:tcPr>
            <w:tcW w:w="832" w:type="dxa"/>
            <w:shd w:val="clear" w:color="auto" w:fill="D9D9D9"/>
            <w:tcMar>
              <w:top w:w="100" w:type="dxa"/>
              <w:left w:w="100" w:type="dxa"/>
              <w:bottom w:w="100" w:type="dxa"/>
              <w:right w:w="100" w:type="dxa"/>
            </w:tcMar>
          </w:tcPr>
          <w:p w14:paraId="5C11977D" w14:textId="77777777" w:rsidR="005F1702" w:rsidRDefault="005F1702" w:rsidP="001F5BDB">
            <w:pPr>
              <w:widowControl w:val="0"/>
              <w:jc w:val="center"/>
              <w:rPr>
                <w:sz w:val="16"/>
                <w:szCs w:val="16"/>
              </w:rPr>
            </w:pPr>
            <w:r>
              <w:rPr>
                <w:sz w:val="16"/>
                <w:szCs w:val="16"/>
              </w:rPr>
              <w:t>6.8/7.8</w:t>
            </w:r>
          </w:p>
        </w:tc>
        <w:tc>
          <w:tcPr>
            <w:tcW w:w="832" w:type="dxa"/>
            <w:shd w:val="clear" w:color="auto" w:fill="EFEFEF"/>
            <w:tcMar>
              <w:top w:w="100" w:type="dxa"/>
              <w:left w:w="100" w:type="dxa"/>
              <w:bottom w:w="100" w:type="dxa"/>
              <w:right w:w="100" w:type="dxa"/>
            </w:tcMar>
          </w:tcPr>
          <w:p w14:paraId="29ED7BA4" w14:textId="77777777" w:rsidR="005F1702" w:rsidRDefault="005F1702" w:rsidP="001F5BDB">
            <w:pPr>
              <w:widowControl w:val="0"/>
              <w:jc w:val="center"/>
              <w:rPr>
                <w:sz w:val="16"/>
                <w:szCs w:val="16"/>
              </w:rPr>
            </w:pPr>
            <w:r>
              <w:rPr>
                <w:sz w:val="16"/>
                <w:szCs w:val="16"/>
              </w:rPr>
              <w:t>34.8</w:t>
            </w:r>
          </w:p>
        </w:tc>
        <w:tc>
          <w:tcPr>
            <w:tcW w:w="832" w:type="dxa"/>
            <w:shd w:val="clear" w:color="auto" w:fill="D9D9D9"/>
            <w:tcMar>
              <w:top w:w="100" w:type="dxa"/>
              <w:left w:w="100" w:type="dxa"/>
              <w:bottom w:w="100" w:type="dxa"/>
              <w:right w:w="100" w:type="dxa"/>
            </w:tcMar>
          </w:tcPr>
          <w:p w14:paraId="16AD0544"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06AFCE82" w14:textId="77777777" w:rsidR="005F1702" w:rsidRDefault="005F1702" w:rsidP="001F5BDB">
            <w:pPr>
              <w:widowControl w:val="0"/>
              <w:jc w:val="center"/>
              <w:rPr>
                <w:sz w:val="16"/>
                <w:szCs w:val="16"/>
              </w:rPr>
            </w:pPr>
            <w:r>
              <w:rPr>
                <w:sz w:val="16"/>
                <w:szCs w:val="16"/>
              </w:rPr>
              <w:t>31.3/24.6</w:t>
            </w:r>
          </w:p>
        </w:tc>
        <w:tc>
          <w:tcPr>
            <w:tcW w:w="832" w:type="dxa"/>
            <w:shd w:val="clear" w:color="auto" w:fill="D9D9D9"/>
            <w:tcMar>
              <w:top w:w="100" w:type="dxa"/>
              <w:left w:w="100" w:type="dxa"/>
              <w:bottom w:w="100" w:type="dxa"/>
              <w:right w:w="100" w:type="dxa"/>
            </w:tcMar>
          </w:tcPr>
          <w:p w14:paraId="21920BAC" w14:textId="77777777" w:rsidR="005F1702" w:rsidRDefault="005F1702" w:rsidP="001F5BDB">
            <w:pPr>
              <w:widowControl w:val="0"/>
              <w:jc w:val="center"/>
              <w:rPr>
                <w:sz w:val="16"/>
                <w:szCs w:val="16"/>
              </w:rPr>
            </w:pPr>
            <w:r>
              <w:rPr>
                <w:sz w:val="16"/>
                <w:szCs w:val="16"/>
              </w:rPr>
              <w:t>17.3/26.7</w:t>
            </w:r>
          </w:p>
        </w:tc>
        <w:tc>
          <w:tcPr>
            <w:tcW w:w="832" w:type="dxa"/>
            <w:shd w:val="clear" w:color="auto" w:fill="EFEFEF"/>
            <w:tcMar>
              <w:top w:w="100" w:type="dxa"/>
              <w:left w:w="100" w:type="dxa"/>
              <w:bottom w:w="100" w:type="dxa"/>
              <w:right w:w="100" w:type="dxa"/>
            </w:tcMar>
          </w:tcPr>
          <w:p w14:paraId="7AD69308" w14:textId="77777777" w:rsidR="005F1702" w:rsidRDefault="005F1702" w:rsidP="001F5BDB">
            <w:pPr>
              <w:widowControl w:val="0"/>
              <w:jc w:val="center"/>
              <w:rPr>
                <w:sz w:val="16"/>
                <w:szCs w:val="16"/>
              </w:rPr>
            </w:pPr>
            <w:r>
              <w:rPr>
                <w:sz w:val="16"/>
                <w:szCs w:val="16"/>
              </w:rPr>
              <w:t>1.8</w:t>
            </w:r>
          </w:p>
        </w:tc>
        <w:tc>
          <w:tcPr>
            <w:tcW w:w="832" w:type="dxa"/>
            <w:shd w:val="clear" w:color="auto" w:fill="D9D9D9"/>
            <w:tcMar>
              <w:top w:w="100" w:type="dxa"/>
              <w:left w:w="100" w:type="dxa"/>
              <w:bottom w:w="100" w:type="dxa"/>
              <w:right w:w="100" w:type="dxa"/>
            </w:tcMar>
          </w:tcPr>
          <w:p w14:paraId="14D39A09" w14:textId="77777777" w:rsidR="005F1702" w:rsidRDefault="005F1702" w:rsidP="001F5BDB">
            <w:pPr>
              <w:widowControl w:val="0"/>
              <w:jc w:val="center"/>
              <w:rPr>
                <w:sz w:val="16"/>
                <w:szCs w:val="16"/>
              </w:rPr>
            </w:pPr>
            <w:r>
              <w:rPr>
                <w:sz w:val="16"/>
                <w:szCs w:val="16"/>
              </w:rPr>
              <w:t>2.8</w:t>
            </w:r>
          </w:p>
        </w:tc>
        <w:tc>
          <w:tcPr>
            <w:tcW w:w="832" w:type="dxa"/>
            <w:shd w:val="clear" w:color="auto" w:fill="EFEFEF"/>
            <w:tcMar>
              <w:top w:w="100" w:type="dxa"/>
              <w:left w:w="100" w:type="dxa"/>
              <w:bottom w:w="100" w:type="dxa"/>
              <w:right w:w="100" w:type="dxa"/>
            </w:tcMar>
          </w:tcPr>
          <w:p w14:paraId="14C91620" w14:textId="77777777" w:rsidR="005F1702" w:rsidRDefault="005F1702" w:rsidP="001F5BDB">
            <w:pPr>
              <w:widowControl w:val="0"/>
              <w:jc w:val="center"/>
              <w:rPr>
                <w:sz w:val="16"/>
                <w:szCs w:val="16"/>
              </w:rPr>
            </w:pPr>
            <w:r>
              <w:rPr>
                <w:sz w:val="16"/>
                <w:szCs w:val="16"/>
              </w:rPr>
              <w:t>Ave:</w:t>
            </w:r>
          </w:p>
          <w:p w14:paraId="01628EB7" w14:textId="77777777" w:rsidR="005F1702" w:rsidRDefault="005F1702" w:rsidP="001F5BDB">
            <w:pPr>
              <w:widowControl w:val="0"/>
              <w:jc w:val="center"/>
              <w:rPr>
                <w:sz w:val="16"/>
                <w:szCs w:val="16"/>
              </w:rPr>
            </w:pPr>
            <w:r>
              <w:rPr>
                <w:sz w:val="16"/>
                <w:szCs w:val="16"/>
              </w:rPr>
              <w:t>18.8</w:t>
            </w:r>
          </w:p>
        </w:tc>
        <w:tc>
          <w:tcPr>
            <w:tcW w:w="832" w:type="dxa"/>
            <w:shd w:val="clear" w:color="auto" w:fill="D9D9D9"/>
            <w:tcMar>
              <w:top w:w="100" w:type="dxa"/>
              <w:left w:w="100" w:type="dxa"/>
              <w:bottom w:w="100" w:type="dxa"/>
              <w:right w:w="100" w:type="dxa"/>
            </w:tcMar>
          </w:tcPr>
          <w:p w14:paraId="3D09A1BA" w14:textId="77777777" w:rsidR="005F1702" w:rsidRDefault="005F1702" w:rsidP="001F5BDB">
            <w:pPr>
              <w:widowControl w:val="0"/>
              <w:jc w:val="center"/>
              <w:rPr>
                <w:sz w:val="16"/>
                <w:szCs w:val="16"/>
              </w:rPr>
            </w:pPr>
            <w:r>
              <w:rPr>
                <w:sz w:val="16"/>
                <w:szCs w:val="16"/>
              </w:rPr>
              <w:t>Ave:</w:t>
            </w:r>
          </w:p>
          <w:p w14:paraId="358E2C99" w14:textId="77777777" w:rsidR="005F1702" w:rsidRDefault="005F1702" w:rsidP="001F5BDB">
            <w:pPr>
              <w:widowControl w:val="0"/>
              <w:jc w:val="center"/>
              <w:rPr>
                <w:sz w:val="16"/>
                <w:szCs w:val="16"/>
              </w:rPr>
            </w:pPr>
            <w:r>
              <w:rPr>
                <w:sz w:val="16"/>
                <w:szCs w:val="16"/>
              </w:rPr>
              <w:t>11.7</w:t>
            </w:r>
          </w:p>
        </w:tc>
      </w:tr>
      <w:tr w:rsidR="005F1702" w14:paraId="36EF1266" w14:textId="77777777" w:rsidTr="001F5BDB">
        <w:trPr>
          <w:trHeight w:val="20"/>
        </w:trPr>
        <w:tc>
          <w:tcPr>
            <w:tcW w:w="1050" w:type="dxa"/>
            <w:vMerge w:val="restart"/>
            <w:shd w:val="clear" w:color="auto" w:fill="D9D9D9"/>
            <w:tcMar>
              <w:top w:w="100" w:type="dxa"/>
              <w:left w:w="100" w:type="dxa"/>
              <w:bottom w:w="100" w:type="dxa"/>
              <w:right w:w="100" w:type="dxa"/>
            </w:tcMar>
          </w:tcPr>
          <w:p w14:paraId="19AF66DB" w14:textId="77777777" w:rsidR="005F1702" w:rsidRDefault="005F1702" w:rsidP="001F5BDB">
            <w:pPr>
              <w:widowControl w:val="0"/>
              <w:jc w:val="right"/>
              <w:rPr>
                <w:sz w:val="16"/>
                <w:szCs w:val="16"/>
              </w:rPr>
            </w:pPr>
            <w:r>
              <w:rPr>
                <w:sz w:val="16"/>
                <w:szCs w:val="16"/>
              </w:rPr>
              <w:t>Maximum release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7909925B"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7F40B31A" w14:textId="77777777" w:rsidR="005F1702" w:rsidRDefault="005F1702" w:rsidP="001F5BDB">
            <w:pPr>
              <w:widowControl w:val="0"/>
              <w:jc w:val="center"/>
              <w:rPr>
                <w:sz w:val="16"/>
                <w:szCs w:val="16"/>
              </w:rPr>
            </w:pPr>
            <w:r>
              <w:rPr>
                <w:sz w:val="16"/>
                <w:szCs w:val="16"/>
              </w:rPr>
              <w:t>111/140</w:t>
            </w:r>
          </w:p>
        </w:tc>
        <w:tc>
          <w:tcPr>
            <w:tcW w:w="832" w:type="dxa"/>
            <w:shd w:val="clear" w:color="auto" w:fill="D9D9D9"/>
            <w:tcMar>
              <w:top w:w="100" w:type="dxa"/>
              <w:left w:w="100" w:type="dxa"/>
              <w:bottom w:w="100" w:type="dxa"/>
              <w:right w:w="100" w:type="dxa"/>
            </w:tcMar>
          </w:tcPr>
          <w:p w14:paraId="7023EAFF" w14:textId="77777777" w:rsidR="005F1702" w:rsidRDefault="005F1702" w:rsidP="001F5BDB">
            <w:pPr>
              <w:widowControl w:val="0"/>
              <w:jc w:val="center"/>
              <w:rPr>
                <w:sz w:val="16"/>
                <w:szCs w:val="16"/>
              </w:rPr>
            </w:pPr>
            <w:r>
              <w:rPr>
                <w:sz w:val="16"/>
                <w:szCs w:val="16"/>
              </w:rPr>
              <w:t>247/308</w:t>
            </w:r>
          </w:p>
        </w:tc>
        <w:tc>
          <w:tcPr>
            <w:tcW w:w="832" w:type="dxa"/>
            <w:shd w:val="clear" w:color="auto" w:fill="EFEFEF"/>
            <w:tcMar>
              <w:top w:w="100" w:type="dxa"/>
              <w:left w:w="100" w:type="dxa"/>
              <w:bottom w:w="100" w:type="dxa"/>
              <w:right w:w="100" w:type="dxa"/>
            </w:tcMar>
          </w:tcPr>
          <w:p w14:paraId="2CFB30E6"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3B8FAF90" w14:textId="77777777" w:rsidR="005F1702" w:rsidRDefault="005F1702" w:rsidP="001F5BDB">
            <w:pPr>
              <w:widowControl w:val="0"/>
              <w:jc w:val="center"/>
              <w:rPr>
                <w:sz w:val="16"/>
                <w:szCs w:val="16"/>
              </w:rPr>
            </w:pPr>
            <w:r>
              <w:rPr>
                <w:sz w:val="16"/>
                <w:szCs w:val="16"/>
              </w:rPr>
              <w:t>356</w:t>
            </w:r>
          </w:p>
        </w:tc>
        <w:tc>
          <w:tcPr>
            <w:tcW w:w="832" w:type="dxa"/>
            <w:shd w:val="clear" w:color="auto" w:fill="EFEFEF"/>
            <w:tcMar>
              <w:top w:w="100" w:type="dxa"/>
              <w:left w:w="100" w:type="dxa"/>
              <w:bottom w:w="100" w:type="dxa"/>
              <w:right w:w="100" w:type="dxa"/>
            </w:tcMar>
          </w:tcPr>
          <w:p w14:paraId="124EF025" w14:textId="77777777" w:rsidR="005F1702" w:rsidRDefault="005F1702" w:rsidP="001F5BDB">
            <w:pPr>
              <w:widowControl w:val="0"/>
              <w:jc w:val="center"/>
              <w:rPr>
                <w:sz w:val="16"/>
                <w:szCs w:val="16"/>
              </w:rPr>
            </w:pPr>
            <w:r>
              <w:rPr>
                <w:sz w:val="16"/>
                <w:szCs w:val="16"/>
              </w:rPr>
              <w:t>462/484</w:t>
            </w:r>
          </w:p>
        </w:tc>
        <w:tc>
          <w:tcPr>
            <w:tcW w:w="832" w:type="dxa"/>
            <w:shd w:val="clear" w:color="auto" w:fill="D9D9D9"/>
            <w:tcMar>
              <w:top w:w="100" w:type="dxa"/>
              <w:left w:w="100" w:type="dxa"/>
              <w:bottom w:w="100" w:type="dxa"/>
              <w:right w:w="100" w:type="dxa"/>
            </w:tcMar>
          </w:tcPr>
          <w:p w14:paraId="795F8432" w14:textId="77777777" w:rsidR="005F1702" w:rsidRDefault="005F1702" w:rsidP="001F5BDB">
            <w:pPr>
              <w:widowControl w:val="0"/>
              <w:jc w:val="center"/>
              <w:rPr>
                <w:sz w:val="16"/>
                <w:szCs w:val="16"/>
              </w:rPr>
            </w:pPr>
            <w:r>
              <w:rPr>
                <w:sz w:val="16"/>
                <w:szCs w:val="16"/>
              </w:rPr>
              <w:t>250/809</w:t>
            </w:r>
          </w:p>
        </w:tc>
        <w:tc>
          <w:tcPr>
            <w:tcW w:w="832" w:type="dxa"/>
            <w:shd w:val="clear" w:color="auto" w:fill="EFEFEF"/>
            <w:tcMar>
              <w:top w:w="100" w:type="dxa"/>
              <w:left w:w="100" w:type="dxa"/>
              <w:bottom w:w="100" w:type="dxa"/>
              <w:right w:w="100" w:type="dxa"/>
            </w:tcMar>
          </w:tcPr>
          <w:p w14:paraId="605F5A50" w14:textId="77777777" w:rsidR="005F1702" w:rsidRDefault="005F1702" w:rsidP="001F5BDB">
            <w:pPr>
              <w:widowControl w:val="0"/>
              <w:jc w:val="center"/>
              <w:rPr>
                <w:sz w:val="16"/>
                <w:szCs w:val="16"/>
              </w:rPr>
            </w:pPr>
            <w:r>
              <w:rPr>
                <w:sz w:val="16"/>
                <w:szCs w:val="16"/>
              </w:rPr>
              <w:t>133</w:t>
            </w:r>
          </w:p>
        </w:tc>
        <w:tc>
          <w:tcPr>
            <w:tcW w:w="832" w:type="dxa"/>
            <w:shd w:val="clear" w:color="auto" w:fill="D9D9D9"/>
            <w:tcMar>
              <w:top w:w="100" w:type="dxa"/>
              <w:left w:w="100" w:type="dxa"/>
              <w:bottom w:w="100" w:type="dxa"/>
              <w:right w:w="100" w:type="dxa"/>
            </w:tcMar>
          </w:tcPr>
          <w:p w14:paraId="45189B7C"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5C11B784" w14:textId="77777777" w:rsidR="005F1702" w:rsidRDefault="005F1702" w:rsidP="001F5BDB">
            <w:pPr>
              <w:widowControl w:val="0"/>
              <w:jc w:val="center"/>
              <w:rPr>
                <w:sz w:val="16"/>
                <w:szCs w:val="16"/>
              </w:rPr>
            </w:pPr>
            <w:r>
              <w:rPr>
                <w:sz w:val="16"/>
                <w:szCs w:val="16"/>
              </w:rPr>
              <w:t>Ave: 239</w:t>
            </w:r>
          </w:p>
        </w:tc>
        <w:tc>
          <w:tcPr>
            <w:tcW w:w="832" w:type="dxa"/>
            <w:shd w:val="clear" w:color="auto" w:fill="D9D9D9"/>
            <w:tcMar>
              <w:top w:w="100" w:type="dxa"/>
              <w:left w:w="100" w:type="dxa"/>
              <w:bottom w:w="100" w:type="dxa"/>
              <w:right w:w="100" w:type="dxa"/>
            </w:tcMar>
          </w:tcPr>
          <w:p w14:paraId="2EBA2A21" w14:textId="77777777" w:rsidR="005F1702" w:rsidRDefault="005F1702" w:rsidP="001F5BDB">
            <w:pPr>
              <w:widowControl w:val="0"/>
              <w:jc w:val="center"/>
              <w:rPr>
                <w:sz w:val="16"/>
                <w:szCs w:val="16"/>
              </w:rPr>
            </w:pPr>
            <w:r>
              <w:rPr>
                <w:sz w:val="16"/>
                <w:szCs w:val="16"/>
              </w:rPr>
              <w:t>Ave: 350</w:t>
            </w:r>
          </w:p>
        </w:tc>
      </w:tr>
      <w:tr w:rsidR="005F1702" w14:paraId="4551E380" w14:textId="77777777" w:rsidTr="001F5BDB">
        <w:trPr>
          <w:trHeight w:val="20"/>
        </w:trPr>
        <w:tc>
          <w:tcPr>
            <w:tcW w:w="1050" w:type="dxa"/>
            <w:vMerge/>
            <w:shd w:val="clear" w:color="auto" w:fill="D9D9D9"/>
            <w:tcMar>
              <w:top w:w="100" w:type="dxa"/>
              <w:left w:w="100" w:type="dxa"/>
              <w:bottom w:w="100" w:type="dxa"/>
              <w:right w:w="100" w:type="dxa"/>
            </w:tcMar>
          </w:tcPr>
          <w:p w14:paraId="0CA1A7C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30AF27A9"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A913D1C" w14:textId="77777777" w:rsidR="005F1702" w:rsidRDefault="005F1702" w:rsidP="001F5BDB">
            <w:pPr>
              <w:widowControl w:val="0"/>
              <w:jc w:val="center"/>
              <w:rPr>
                <w:sz w:val="16"/>
                <w:szCs w:val="16"/>
              </w:rPr>
            </w:pPr>
            <w:r>
              <w:rPr>
                <w:sz w:val="16"/>
                <w:szCs w:val="16"/>
              </w:rPr>
              <w:t>248/246</w:t>
            </w:r>
          </w:p>
        </w:tc>
        <w:tc>
          <w:tcPr>
            <w:tcW w:w="832" w:type="dxa"/>
            <w:shd w:val="clear" w:color="auto" w:fill="D9D9D9"/>
            <w:tcMar>
              <w:top w:w="100" w:type="dxa"/>
              <w:left w:w="100" w:type="dxa"/>
              <w:bottom w:w="100" w:type="dxa"/>
              <w:right w:w="100" w:type="dxa"/>
            </w:tcMar>
          </w:tcPr>
          <w:p w14:paraId="40E23649" w14:textId="77777777" w:rsidR="005F1702" w:rsidRDefault="005F1702" w:rsidP="001F5BDB">
            <w:pPr>
              <w:widowControl w:val="0"/>
              <w:jc w:val="center"/>
              <w:rPr>
                <w:sz w:val="16"/>
                <w:szCs w:val="16"/>
              </w:rPr>
            </w:pPr>
            <w:r>
              <w:rPr>
                <w:sz w:val="16"/>
                <w:szCs w:val="16"/>
              </w:rPr>
              <w:t>298/186</w:t>
            </w:r>
          </w:p>
        </w:tc>
        <w:tc>
          <w:tcPr>
            <w:tcW w:w="832" w:type="dxa"/>
            <w:shd w:val="clear" w:color="auto" w:fill="EFEFEF"/>
            <w:tcMar>
              <w:top w:w="100" w:type="dxa"/>
              <w:left w:w="100" w:type="dxa"/>
              <w:bottom w:w="100" w:type="dxa"/>
              <w:right w:w="100" w:type="dxa"/>
            </w:tcMar>
          </w:tcPr>
          <w:p w14:paraId="41496390" w14:textId="77777777" w:rsidR="005F1702" w:rsidRDefault="005F1702" w:rsidP="001F5BDB">
            <w:pPr>
              <w:widowControl w:val="0"/>
              <w:jc w:val="center"/>
              <w:rPr>
                <w:sz w:val="16"/>
                <w:szCs w:val="16"/>
              </w:rPr>
            </w:pPr>
            <w:r>
              <w:rPr>
                <w:sz w:val="16"/>
                <w:szCs w:val="16"/>
              </w:rPr>
              <w:t>437</w:t>
            </w:r>
          </w:p>
        </w:tc>
        <w:tc>
          <w:tcPr>
            <w:tcW w:w="832" w:type="dxa"/>
            <w:shd w:val="clear" w:color="auto" w:fill="D9D9D9"/>
            <w:tcMar>
              <w:top w:w="100" w:type="dxa"/>
              <w:left w:w="100" w:type="dxa"/>
              <w:bottom w:w="100" w:type="dxa"/>
              <w:right w:w="100" w:type="dxa"/>
            </w:tcMar>
          </w:tcPr>
          <w:p w14:paraId="377D6B5F" w14:textId="77777777" w:rsidR="005F1702" w:rsidRDefault="005F1702" w:rsidP="001F5BDB">
            <w:pPr>
              <w:widowControl w:val="0"/>
              <w:jc w:val="center"/>
              <w:rPr>
                <w:sz w:val="16"/>
                <w:szCs w:val="16"/>
              </w:rPr>
            </w:pPr>
            <w:r>
              <w:rPr>
                <w:sz w:val="16"/>
                <w:szCs w:val="16"/>
              </w:rPr>
              <w:t>268</w:t>
            </w:r>
          </w:p>
        </w:tc>
        <w:tc>
          <w:tcPr>
            <w:tcW w:w="832" w:type="dxa"/>
            <w:shd w:val="clear" w:color="auto" w:fill="EFEFEF"/>
            <w:tcMar>
              <w:top w:w="100" w:type="dxa"/>
              <w:left w:w="100" w:type="dxa"/>
              <w:bottom w:w="100" w:type="dxa"/>
              <w:right w:w="100" w:type="dxa"/>
            </w:tcMar>
          </w:tcPr>
          <w:p w14:paraId="618CF01B" w14:textId="77777777" w:rsidR="005F1702" w:rsidRDefault="005F1702" w:rsidP="001F5BDB">
            <w:pPr>
              <w:widowControl w:val="0"/>
              <w:jc w:val="center"/>
              <w:rPr>
                <w:sz w:val="16"/>
                <w:szCs w:val="16"/>
              </w:rPr>
            </w:pPr>
            <w:r>
              <w:rPr>
                <w:sz w:val="16"/>
                <w:szCs w:val="16"/>
              </w:rPr>
              <w:t>555/407</w:t>
            </w:r>
          </w:p>
        </w:tc>
        <w:tc>
          <w:tcPr>
            <w:tcW w:w="832" w:type="dxa"/>
            <w:shd w:val="clear" w:color="auto" w:fill="D9D9D9"/>
            <w:tcMar>
              <w:top w:w="100" w:type="dxa"/>
              <w:left w:w="100" w:type="dxa"/>
              <w:bottom w:w="100" w:type="dxa"/>
              <w:right w:w="100" w:type="dxa"/>
            </w:tcMar>
          </w:tcPr>
          <w:p w14:paraId="76E4186B" w14:textId="77777777" w:rsidR="005F1702" w:rsidRDefault="005F1702" w:rsidP="001F5BDB">
            <w:pPr>
              <w:widowControl w:val="0"/>
              <w:jc w:val="center"/>
              <w:rPr>
                <w:sz w:val="16"/>
                <w:szCs w:val="16"/>
              </w:rPr>
            </w:pPr>
            <w:r>
              <w:rPr>
                <w:sz w:val="16"/>
                <w:szCs w:val="16"/>
              </w:rPr>
              <w:t>378/379</w:t>
            </w:r>
          </w:p>
        </w:tc>
        <w:tc>
          <w:tcPr>
            <w:tcW w:w="832" w:type="dxa"/>
            <w:shd w:val="clear" w:color="auto" w:fill="EFEFEF"/>
            <w:tcMar>
              <w:top w:w="100" w:type="dxa"/>
              <w:left w:w="100" w:type="dxa"/>
              <w:bottom w:w="100" w:type="dxa"/>
              <w:right w:w="100" w:type="dxa"/>
            </w:tcMar>
          </w:tcPr>
          <w:p w14:paraId="2789AE31" w14:textId="77777777" w:rsidR="005F1702" w:rsidRDefault="005F1702" w:rsidP="001F5BDB">
            <w:pPr>
              <w:widowControl w:val="0"/>
              <w:jc w:val="center"/>
              <w:rPr>
                <w:sz w:val="16"/>
                <w:szCs w:val="16"/>
              </w:rPr>
            </w:pPr>
            <w:r>
              <w:rPr>
                <w:sz w:val="16"/>
                <w:szCs w:val="16"/>
              </w:rPr>
              <w:t>108</w:t>
            </w:r>
          </w:p>
        </w:tc>
        <w:tc>
          <w:tcPr>
            <w:tcW w:w="832" w:type="dxa"/>
            <w:shd w:val="clear" w:color="auto" w:fill="D9D9D9"/>
            <w:tcMar>
              <w:top w:w="100" w:type="dxa"/>
              <w:left w:w="100" w:type="dxa"/>
              <w:bottom w:w="100" w:type="dxa"/>
              <w:right w:w="100" w:type="dxa"/>
            </w:tcMar>
          </w:tcPr>
          <w:p w14:paraId="67EC683D" w14:textId="77777777" w:rsidR="005F1702" w:rsidRDefault="005F1702" w:rsidP="001F5BDB">
            <w:pPr>
              <w:widowControl w:val="0"/>
              <w:jc w:val="center"/>
              <w:rPr>
                <w:sz w:val="16"/>
                <w:szCs w:val="16"/>
              </w:rPr>
            </w:pPr>
            <w:r>
              <w:rPr>
                <w:sz w:val="16"/>
                <w:szCs w:val="16"/>
              </w:rPr>
              <w:t>241</w:t>
            </w:r>
          </w:p>
        </w:tc>
        <w:tc>
          <w:tcPr>
            <w:tcW w:w="832" w:type="dxa"/>
            <w:shd w:val="clear" w:color="auto" w:fill="EFEFEF"/>
            <w:tcMar>
              <w:top w:w="100" w:type="dxa"/>
              <w:left w:w="100" w:type="dxa"/>
              <w:bottom w:w="100" w:type="dxa"/>
              <w:right w:w="100" w:type="dxa"/>
            </w:tcMar>
          </w:tcPr>
          <w:p w14:paraId="7367CF36" w14:textId="77777777" w:rsidR="005F1702" w:rsidRDefault="005F1702" w:rsidP="001F5BDB">
            <w:pPr>
              <w:widowControl w:val="0"/>
              <w:jc w:val="center"/>
              <w:rPr>
                <w:sz w:val="16"/>
                <w:szCs w:val="16"/>
              </w:rPr>
            </w:pPr>
            <w:r>
              <w:rPr>
                <w:sz w:val="16"/>
                <w:szCs w:val="16"/>
              </w:rPr>
              <w:t>Ave: 333</w:t>
            </w:r>
          </w:p>
        </w:tc>
        <w:tc>
          <w:tcPr>
            <w:tcW w:w="832" w:type="dxa"/>
            <w:shd w:val="clear" w:color="auto" w:fill="D9D9D9"/>
            <w:tcMar>
              <w:top w:w="100" w:type="dxa"/>
              <w:left w:w="100" w:type="dxa"/>
              <w:bottom w:w="100" w:type="dxa"/>
              <w:right w:w="100" w:type="dxa"/>
            </w:tcMar>
          </w:tcPr>
          <w:p w14:paraId="70854FC3" w14:textId="77777777" w:rsidR="005F1702" w:rsidRDefault="005F1702" w:rsidP="001F5BDB">
            <w:pPr>
              <w:widowControl w:val="0"/>
              <w:jc w:val="center"/>
              <w:rPr>
                <w:sz w:val="16"/>
                <w:szCs w:val="16"/>
              </w:rPr>
            </w:pPr>
            <w:r>
              <w:rPr>
                <w:sz w:val="16"/>
                <w:szCs w:val="16"/>
              </w:rPr>
              <w:t>Ave: 292</w:t>
            </w:r>
          </w:p>
        </w:tc>
      </w:tr>
      <w:tr w:rsidR="005F1702" w14:paraId="754D96A5" w14:textId="77777777" w:rsidTr="001F5BDB">
        <w:trPr>
          <w:trHeight w:val="20"/>
        </w:trPr>
        <w:tc>
          <w:tcPr>
            <w:tcW w:w="1050" w:type="dxa"/>
            <w:vMerge w:val="restart"/>
            <w:shd w:val="clear" w:color="auto" w:fill="D9D9D9"/>
            <w:tcMar>
              <w:top w:w="100" w:type="dxa"/>
              <w:left w:w="100" w:type="dxa"/>
              <w:bottom w:w="100" w:type="dxa"/>
              <w:right w:w="100" w:type="dxa"/>
            </w:tcMar>
          </w:tcPr>
          <w:p w14:paraId="7191827C" w14:textId="77777777" w:rsidR="005F1702" w:rsidRDefault="005F1702" w:rsidP="001F5BDB">
            <w:pPr>
              <w:widowControl w:val="0"/>
              <w:jc w:val="right"/>
              <w:rPr>
                <w:sz w:val="16"/>
                <w:szCs w:val="16"/>
              </w:rPr>
            </w:pPr>
            <w:r>
              <w:rPr>
                <w:sz w:val="16"/>
                <w:szCs w:val="16"/>
              </w:rPr>
              <w:t>No. big release days (&gt;10k)</w:t>
            </w:r>
          </w:p>
        </w:tc>
        <w:tc>
          <w:tcPr>
            <w:tcW w:w="555" w:type="dxa"/>
            <w:shd w:val="clear" w:color="auto" w:fill="D9D9D9"/>
            <w:tcMar>
              <w:top w:w="100" w:type="dxa"/>
              <w:left w:w="100" w:type="dxa"/>
              <w:bottom w:w="100" w:type="dxa"/>
              <w:right w:w="100" w:type="dxa"/>
            </w:tcMar>
          </w:tcPr>
          <w:p w14:paraId="7647B8D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388B2297" w14:textId="77777777" w:rsidR="005F1702" w:rsidRDefault="005F1702" w:rsidP="001F5BDB">
            <w:pPr>
              <w:widowControl w:val="0"/>
              <w:jc w:val="center"/>
              <w:rPr>
                <w:sz w:val="16"/>
                <w:szCs w:val="16"/>
              </w:rPr>
            </w:pPr>
            <w:r>
              <w:rPr>
                <w:sz w:val="16"/>
                <w:szCs w:val="16"/>
              </w:rPr>
              <w:t>2/1</w:t>
            </w:r>
          </w:p>
        </w:tc>
        <w:tc>
          <w:tcPr>
            <w:tcW w:w="832" w:type="dxa"/>
            <w:shd w:val="clear" w:color="auto" w:fill="D9D9D9"/>
            <w:tcMar>
              <w:top w:w="100" w:type="dxa"/>
              <w:left w:w="100" w:type="dxa"/>
              <w:bottom w:w="100" w:type="dxa"/>
              <w:right w:w="100" w:type="dxa"/>
            </w:tcMar>
          </w:tcPr>
          <w:p w14:paraId="4CBAD8E4" w14:textId="77777777" w:rsidR="005F1702" w:rsidRDefault="005F1702" w:rsidP="001F5BDB">
            <w:pPr>
              <w:widowControl w:val="0"/>
              <w:jc w:val="center"/>
              <w:rPr>
                <w:sz w:val="16"/>
                <w:szCs w:val="16"/>
              </w:rPr>
            </w:pPr>
            <w:r>
              <w:rPr>
                <w:sz w:val="16"/>
                <w:szCs w:val="16"/>
              </w:rPr>
              <w:t>4/4</w:t>
            </w:r>
          </w:p>
        </w:tc>
        <w:tc>
          <w:tcPr>
            <w:tcW w:w="832" w:type="dxa"/>
            <w:shd w:val="clear" w:color="auto" w:fill="EFEFEF"/>
            <w:tcMar>
              <w:top w:w="100" w:type="dxa"/>
              <w:left w:w="100" w:type="dxa"/>
              <w:bottom w:w="100" w:type="dxa"/>
              <w:right w:w="100" w:type="dxa"/>
            </w:tcMar>
          </w:tcPr>
          <w:p w14:paraId="371F7B18" w14:textId="77777777" w:rsidR="005F1702" w:rsidRDefault="005F1702" w:rsidP="001F5BDB">
            <w:pPr>
              <w:widowControl w:val="0"/>
              <w:jc w:val="center"/>
              <w:rPr>
                <w:sz w:val="16"/>
                <w:szCs w:val="16"/>
              </w:rPr>
            </w:pPr>
            <w:r>
              <w:rPr>
                <w:sz w:val="16"/>
                <w:szCs w:val="16"/>
              </w:rPr>
              <w:t>1</w:t>
            </w:r>
          </w:p>
        </w:tc>
        <w:tc>
          <w:tcPr>
            <w:tcW w:w="832" w:type="dxa"/>
            <w:shd w:val="clear" w:color="auto" w:fill="D9D9D9"/>
            <w:tcMar>
              <w:top w:w="100" w:type="dxa"/>
              <w:left w:w="100" w:type="dxa"/>
              <w:bottom w:w="100" w:type="dxa"/>
              <w:right w:w="100" w:type="dxa"/>
            </w:tcMar>
          </w:tcPr>
          <w:p w14:paraId="4DC22082" w14:textId="77777777" w:rsidR="005F1702" w:rsidRDefault="005F1702" w:rsidP="001F5BDB">
            <w:pPr>
              <w:widowControl w:val="0"/>
              <w:jc w:val="center"/>
              <w:rPr>
                <w:sz w:val="16"/>
                <w:szCs w:val="16"/>
              </w:rPr>
            </w:pPr>
            <w:r>
              <w:rPr>
                <w:sz w:val="16"/>
                <w:szCs w:val="16"/>
              </w:rPr>
              <w:t>4</w:t>
            </w:r>
          </w:p>
        </w:tc>
        <w:tc>
          <w:tcPr>
            <w:tcW w:w="832" w:type="dxa"/>
            <w:shd w:val="clear" w:color="auto" w:fill="EFEFEF"/>
            <w:tcMar>
              <w:top w:w="100" w:type="dxa"/>
              <w:left w:w="100" w:type="dxa"/>
              <w:bottom w:w="100" w:type="dxa"/>
              <w:right w:w="100" w:type="dxa"/>
            </w:tcMar>
          </w:tcPr>
          <w:p w14:paraId="2B65FE6F" w14:textId="77777777" w:rsidR="005F1702" w:rsidRDefault="005F1702" w:rsidP="001F5BDB">
            <w:pPr>
              <w:widowControl w:val="0"/>
              <w:jc w:val="center"/>
              <w:rPr>
                <w:sz w:val="16"/>
                <w:szCs w:val="16"/>
              </w:rPr>
            </w:pPr>
            <w:r>
              <w:rPr>
                <w:sz w:val="16"/>
                <w:szCs w:val="16"/>
              </w:rPr>
              <w:t>3/8</w:t>
            </w:r>
          </w:p>
        </w:tc>
        <w:tc>
          <w:tcPr>
            <w:tcW w:w="832" w:type="dxa"/>
            <w:shd w:val="clear" w:color="auto" w:fill="D9D9D9"/>
            <w:tcMar>
              <w:top w:w="100" w:type="dxa"/>
              <w:left w:w="100" w:type="dxa"/>
              <w:bottom w:w="100" w:type="dxa"/>
              <w:right w:w="100" w:type="dxa"/>
            </w:tcMar>
          </w:tcPr>
          <w:p w14:paraId="02DEAEB0" w14:textId="77777777" w:rsidR="005F1702" w:rsidRDefault="005F1702" w:rsidP="001F5BDB">
            <w:pPr>
              <w:widowControl w:val="0"/>
              <w:jc w:val="center"/>
              <w:rPr>
                <w:sz w:val="16"/>
                <w:szCs w:val="16"/>
              </w:rPr>
            </w:pPr>
            <w:r>
              <w:rPr>
                <w:sz w:val="16"/>
                <w:szCs w:val="16"/>
              </w:rPr>
              <w:t>5/5</w:t>
            </w:r>
          </w:p>
        </w:tc>
        <w:tc>
          <w:tcPr>
            <w:tcW w:w="832" w:type="dxa"/>
            <w:shd w:val="clear" w:color="auto" w:fill="EFEFEF"/>
            <w:tcMar>
              <w:top w:w="100" w:type="dxa"/>
              <w:left w:w="100" w:type="dxa"/>
              <w:bottom w:w="100" w:type="dxa"/>
              <w:right w:w="100" w:type="dxa"/>
            </w:tcMar>
          </w:tcPr>
          <w:p w14:paraId="33E0388E" w14:textId="77777777" w:rsidR="005F1702" w:rsidRDefault="005F1702" w:rsidP="001F5BDB">
            <w:pPr>
              <w:widowControl w:val="0"/>
              <w:jc w:val="center"/>
              <w:rPr>
                <w:sz w:val="16"/>
                <w:szCs w:val="16"/>
              </w:rPr>
            </w:pPr>
            <w:r>
              <w:rPr>
                <w:sz w:val="16"/>
                <w:szCs w:val="16"/>
              </w:rPr>
              <w:t>6</w:t>
            </w:r>
          </w:p>
        </w:tc>
        <w:tc>
          <w:tcPr>
            <w:tcW w:w="832" w:type="dxa"/>
            <w:shd w:val="clear" w:color="auto" w:fill="D9D9D9"/>
            <w:tcMar>
              <w:top w:w="100" w:type="dxa"/>
              <w:left w:w="100" w:type="dxa"/>
              <w:bottom w:w="100" w:type="dxa"/>
              <w:right w:w="100" w:type="dxa"/>
            </w:tcMar>
          </w:tcPr>
          <w:p w14:paraId="3BE67648"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135478B5" w14:textId="77777777" w:rsidR="005F1702" w:rsidRDefault="005F1702" w:rsidP="001F5BDB">
            <w:pPr>
              <w:widowControl w:val="0"/>
              <w:jc w:val="center"/>
              <w:rPr>
                <w:sz w:val="16"/>
                <w:szCs w:val="16"/>
              </w:rPr>
            </w:pPr>
            <w:r>
              <w:rPr>
                <w:sz w:val="16"/>
                <w:szCs w:val="16"/>
              </w:rPr>
              <w:t>Tot: 21</w:t>
            </w:r>
          </w:p>
        </w:tc>
        <w:tc>
          <w:tcPr>
            <w:tcW w:w="832" w:type="dxa"/>
            <w:shd w:val="clear" w:color="auto" w:fill="D9D9D9"/>
            <w:tcMar>
              <w:top w:w="100" w:type="dxa"/>
              <w:left w:w="100" w:type="dxa"/>
              <w:bottom w:w="100" w:type="dxa"/>
              <w:right w:w="100" w:type="dxa"/>
            </w:tcMar>
          </w:tcPr>
          <w:p w14:paraId="2AA77559" w14:textId="77777777" w:rsidR="005F1702" w:rsidRDefault="005F1702" w:rsidP="001F5BDB">
            <w:pPr>
              <w:widowControl w:val="0"/>
              <w:jc w:val="center"/>
              <w:rPr>
                <w:sz w:val="16"/>
                <w:szCs w:val="16"/>
              </w:rPr>
            </w:pPr>
            <w:r>
              <w:rPr>
                <w:sz w:val="16"/>
                <w:szCs w:val="16"/>
              </w:rPr>
              <w:t>Tot: 27</w:t>
            </w:r>
          </w:p>
        </w:tc>
      </w:tr>
      <w:tr w:rsidR="005F1702" w14:paraId="653764C1" w14:textId="77777777" w:rsidTr="001F5BDB">
        <w:trPr>
          <w:trHeight w:val="20"/>
        </w:trPr>
        <w:tc>
          <w:tcPr>
            <w:tcW w:w="1050" w:type="dxa"/>
            <w:vMerge/>
            <w:shd w:val="clear" w:color="auto" w:fill="D9D9D9"/>
            <w:tcMar>
              <w:top w:w="100" w:type="dxa"/>
              <w:left w:w="100" w:type="dxa"/>
              <w:bottom w:w="100" w:type="dxa"/>
              <w:right w:w="100" w:type="dxa"/>
            </w:tcMar>
          </w:tcPr>
          <w:p w14:paraId="3C992470"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5A17B72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5AD929AE" w14:textId="77777777" w:rsidR="005F1702" w:rsidRDefault="005F1702" w:rsidP="001F5BDB">
            <w:pPr>
              <w:widowControl w:val="0"/>
              <w:jc w:val="center"/>
              <w:rPr>
                <w:sz w:val="16"/>
                <w:szCs w:val="16"/>
              </w:rPr>
            </w:pPr>
            <w:r>
              <w:rPr>
                <w:sz w:val="16"/>
                <w:szCs w:val="16"/>
              </w:rPr>
              <w:t>3/3</w:t>
            </w:r>
          </w:p>
        </w:tc>
        <w:tc>
          <w:tcPr>
            <w:tcW w:w="832" w:type="dxa"/>
            <w:shd w:val="clear" w:color="auto" w:fill="D9D9D9"/>
            <w:tcMar>
              <w:top w:w="100" w:type="dxa"/>
              <w:left w:w="100" w:type="dxa"/>
              <w:bottom w:w="100" w:type="dxa"/>
              <w:right w:w="100" w:type="dxa"/>
            </w:tcMar>
          </w:tcPr>
          <w:p w14:paraId="5820D6FE" w14:textId="77777777" w:rsidR="005F1702" w:rsidRDefault="005F1702" w:rsidP="001F5BDB">
            <w:pPr>
              <w:widowControl w:val="0"/>
              <w:jc w:val="center"/>
              <w:rPr>
                <w:sz w:val="16"/>
                <w:szCs w:val="16"/>
              </w:rPr>
            </w:pPr>
            <w:r>
              <w:rPr>
                <w:sz w:val="16"/>
                <w:szCs w:val="16"/>
              </w:rPr>
              <w:t>2/3</w:t>
            </w:r>
          </w:p>
        </w:tc>
        <w:tc>
          <w:tcPr>
            <w:tcW w:w="832" w:type="dxa"/>
            <w:shd w:val="clear" w:color="auto" w:fill="EFEFEF"/>
            <w:tcMar>
              <w:top w:w="100" w:type="dxa"/>
              <w:left w:w="100" w:type="dxa"/>
              <w:bottom w:w="100" w:type="dxa"/>
              <w:right w:w="100" w:type="dxa"/>
            </w:tcMar>
          </w:tcPr>
          <w:p w14:paraId="7EE4C5DB" w14:textId="77777777" w:rsidR="005F1702" w:rsidRDefault="005F1702" w:rsidP="001F5BDB">
            <w:pPr>
              <w:widowControl w:val="0"/>
              <w:jc w:val="center"/>
              <w:rPr>
                <w:sz w:val="16"/>
                <w:szCs w:val="16"/>
              </w:rPr>
            </w:pPr>
            <w:r>
              <w:rPr>
                <w:sz w:val="16"/>
                <w:szCs w:val="16"/>
              </w:rPr>
              <w:t>5</w:t>
            </w:r>
          </w:p>
        </w:tc>
        <w:tc>
          <w:tcPr>
            <w:tcW w:w="832" w:type="dxa"/>
            <w:shd w:val="clear" w:color="auto" w:fill="D9D9D9"/>
            <w:tcMar>
              <w:top w:w="100" w:type="dxa"/>
              <w:left w:w="100" w:type="dxa"/>
              <w:bottom w:w="100" w:type="dxa"/>
              <w:right w:w="100" w:type="dxa"/>
            </w:tcMar>
          </w:tcPr>
          <w:p w14:paraId="29875EDE"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494F2B50" w14:textId="77777777" w:rsidR="005F1702" w:rsidRDefault="005F1702" w:rsidP="001F5BDB">
            <w:pPr>
              <w:widowControl w:val="0"/>
              <w:jc w:val="center"/>
              <w:rPr>
                <w:sz w:val="16"/>
                <w:szCs w:val="16"/>
              </w:rPr>
            </w:pPr>
            <w:r>
              <w:rPr>
                <w:sz w:val="16"/>
                <w:szCs w:val="16"/>
              </w:rPr>
              <w:t>7/7</w:t>
            </w:r>
          </w:p>
        </w:tc>
        <w:tc>
          <w:tcPr>
            <w:tcW w:w="832" w:type="dxa"/>
            <w:shd w:val="clear" w:color="auto" w:fill="D9D9D9"/>
            <w:tcMar>
              <w:top w:w="100" w:type="dxa"/>
              <w:left w:w="100" w:type="dxa"/>
              <w:bottom w:w="100" w:type="dxa"/>
              <w:right w:w="100" w:type="dxa"/>
            </w:tcMar>
          </w:tcPr>
          <w:p w14:paraId="7D3D6C88" w14:textId="77777777" w:rsidR="005F1702" w:rsidRDefault="005F1702" w:rsidP="001F5BDB">
            <w:pPr>
              <w:widowControl w:val="0"/>
              <w:jc w:val="center"/>
              <w:rPr>
                <w:sz w:val="16"/>
                <w:szCs w:val="16"/>
              </w:rPr>
            </w:pPr>
            <w:r>
              <w:rPr>
                <w:sz w:val="16"/>
                <w:szCs w:val="16"/>
              </w:rPr>
              <w:t>5/10</w:t>
            </w:r>
          </w:p>
        </w:tc>
        <w:tc>
          <w:tcPr>
            <w:tcW w:w="832" w:type="dxa"/>
            <w:shd w:val="clear" w:color="auto" w:fill="EFEFEF"/>
            <w:tcMar>
              <w:top w:w="100" w:type="dxa"/>
              <w:left w:w="100" w:type="dxa"/>
              <w:bottom w:w="100" w:type="dxa"/>
              <w:right w:w="100" w:type="dxa"/>
            </w:tcMar>
          </w:tcPr>
          <w:p w14:paraId="3879A0C2" w14:textId="77777777" w:rsidR="005F1702" w:rsidRDefault="005F1702" w:rsidP="001F5BDB">
            <w:pPr>
              <w:widowControl w:val="0"/>
              <w:jc w:val="center"/>
              <w:rPr>
                <w:sz w:val="16"/>
                <w:szCs w:val="16"/>
              </w:rPr>
            </w:pPr>
            <w:r>
              <w:rPr>
                <w:sz w:val="16"/>
                <w:szCs w:val="16"/>
              </w:rPr>
              <w:t>11</w:t>
            </w:r>
          </w:p>
        </w:tc>
        <w:tc>
          <w:tcPr>
            <w:tcW w:w="832" w:type="dxa"/>
            <w:shd w:val="clear" w:color="auto" w:fill="D9D9D9"/>
            <w:tcMar>
              <w:top w:w="100" w:type="dxa"/>
              <w:left w:w="100" w:type="dxa"/>
              <w:bottom w:w="100" w:type="dxa"/>
              <w:right w:w="100" w:type="dxa"/>
            </w:tcMar>
          </w:tcPr>
          <w:p w14:paraId="2D18F5FD" w14:textId="77777777" w:rsidR="005F1702" w:rsidRDefault="005F1702" w:rsidP="001F5BDB">
            <w:pPr>
              <w:widowControl w:val="0"/>
              <w:jc w:val="center"/>
              <w:rPr>
                <w:sz w:val="16"/>
                <w:szCs w:val="16"/>
              </w:rPr>
            </w:pPr>
            <w:r>
              <w:rPr>
                <w:sz w:val="16"/>
                <w:szCs w:val="16"/>
              </w:rPr>
              <w:t>10</w:t>
            </w:r>
          </w:p>
        </w:tc>
        <w:tc>
          <w:tcPr>
            <w:tcW w:w="832" w:type="dxa"/>
            <w:shd w:val="clear" w:color="auto" w:fill="EFEFEF"/>
            <w:tcMar>
              <w:top w:w="100" w:type="dxa"/>
              <w:left w:w="100" w:type="dxa"/>
              <w:bottom w:w="100" w:type="dxa"/>
              <w:right w:w="100" w:type="dxa"/>
            </w:tcMar>
          </w:tcPr>
          <w:p w14:paraId="31A1B7A3" w14:textId="77777777" w:rsidR="005F1702" w:rsidRDefault="005F1702" w:rsidP="001F5BDB">
            <w:pPr>
              <w:widowControl w:val="0"/>
              <w:jc w:val="center"/>
              <w:rPr>
                <w:sz w:val="16"/>
                <w:szCs w:val="16"/>
              </w:rPr>
            </w:pPr>
            <w:r>
              <w:rPr>
                <w:sz w:val="16"/>
                <w:szCs w:val="16"/>
              </w:rPr>
              <w:t>Tot: 36</w:t>
            </w:r>
          </w:p>
        </w:tc>
        <w:tc>
          <w:tcPr>
            <w:tcW w:w="832" w:type="dxa"/>
            <w:shd w:val="clear" w:color="auto" w:fill="D9D9D9"/>
            <w:tcMar>
              <w:top w:w="100" w:type="dxa"/>
              <w:left w:w="100" w:type="dxa"/>
              <w:bottom w:w="100" w:type="dxa"/>
              <w:right w:w="100" w:type="dxa"/>
            </w:tcMar>
          </w:tcPr>
          <w:p w14:paraId="240EC20E" w14:textId="77777777" w:rsidR="005F1702" w:rsidRDefault="005F1702" w:rsidP="001F5BDB">
            <w:pPr>
              <w:widowControl w:val="0"/>
              <w:jc w:val="center"/>
              <w:rPr>
                <w:sz w:val="16"/>
                <w:szCs w:val="16"/>
              </w:rPr>
            </w:pPr>
            <w:r>
              <w:rPr>
                <w:sz w:val="16"/>
                <w:szCs w:val="16"/>
              </w:rPr>
              <w:t>Tot: 35</w:t>
            </w:r>
          </w:p>
        </w:tc>
      </w:tr>
    </w:tbl>
    <w:p w14:paraId="2B9BF5E0" w14:textId="77777777" w:rsidR="005F1702" w:rsidRDefault="005F1702" w:rsidP="005F1702">
      <w:pPr>
        <w:suppressLineNumbers/>
        <w:rPr>
          <w:b/>
        </w:rPr>
      </w:pPr>
      <w:r>
        <w:rPr>
          <w:b/>
        </w:rPr>
        <w:br w:type="page"/>
      </w:r>
    </w:p>
    <w:p w14:paraId="19345E21" w14:textId="77777777" w:rsidR="005F1702" w:rsidRPr="002D0328" w:rsidRDefault="005F1702" w:rsidP="005F1702">
      <w:pPr>
        <w:suppressLineNumbers/>
        <w:rPr>
          <w:b/>
        </w:rPr>
      </w:pPr>
      <w:r w:rsidRPr="002D0328">
        <w:rPr>
          <w:b/>
        </w:rPr>
        <w:lastRenderedPageBreak/>
        <w:t>Larval rearing methods</w:t>
      </w:r>
    </w:p>
    <w:p w14:paraId="090BE3F8" w14:textId="77777777" w:rsidR="005F1702" w:rsidRPr="002D0328" w:rsidRDefault="005F1702" w:rsidP="005F1702">
      <w:pPr>
        <w:suppressLineNumbers/>
      </w:pPr>
      <w:r w:rsidRPr="002D0328">
        <w:t>Larvae collected between May 19 and July 6 were separated by treatment and cohort and reared over 67 days from May 19 to July 25. For all culture tanks, seawater was heated to 18°C in a common 1,610-L recirculating reservoir (1610 L) using Aqua Logic digital temperature controllers (TR115SN), dosed with live algae cocktail via an Iwaki metering pump to achieve 100,000 cells/mL, and distributed to culture tanks. Larvae were grown in two connected 19-L flow-through tanks (19-L; 8-L/</w:t>
      </w:r>
      <w:proofErr w:type="spellStart"/>
      <w:r w:rsidRPr="002D0328">
        <w:t>hr</w:t>
      </w:r>
      <w:proofErr w:type="spellEnd"/>
      <w:r w:rsidRPr="002D0328">
        <w:t>) with aerated, filtered seawater (1 µm) at 18°C. The two-tank larval system was used to cull dead larvae: water flowed from one 19-L</w:t>
      </w:r>
      <w:r w:rsidRPr="002D0328">
        <w:rPr>
          <w:rFonts w:eastAsia="Arial Unicode MS"/>
        </w:rPr>
        <w:t xml:space="preserve"> tank where larvae were added but non-swimming larvae would remain (“mortality tank”) to the next (“live tank”), carrying live, swimming larvae which were then contained on a 100 µm screen. Twice weekly, live larval tanks were screened into three size classes: 100 µm &lt; X &lt; 180 µm (“100 µm”), 180 µm &lt; X</w:t>
      </w:r>
      <w:r w:rsidRPr="002D0328">
        <w:rPr>
          <w:rFonts w:eastAsia="Arial Unicode MS" w:hint="eastAsia"/>
        </w:rPr>
        <w:t xml:space="preserve"> </w:t>
      </w:r>
      <w:r w:rsidRPr="002D0328">
        <w:rPr>
          <w:rFonts w:eastAsia="Arial Unicode MS"/>
        </w:rPr>
        <w:t>&lt; 224 µm (“180 µm”</w:t>
      </w:r>
      <w:proofErr w:type="gramStart"/>
      <w:r w:rsidRPr="002D0328">
        <w:rPr>
          <w:rFonts w:eastAsia="Arial Unicode MS"/>
        </w:rPr>
        <w:t>),  &gt;</w:t>
      </w:r>
      <w:proofErr w:type="gramEnd"/>
      <w:r w:rsidRPr="002D0328">
        <w:rPr>
          <w:rFonts w:eastAsia="Arial Unicode MS"/>
        </w:rPr>
        <w:t xml:space="preserve">224 µm (“224 µm”, which is when </w:t>
      </w:r>
      <w:r w:rsidRPr="002D0328">
        <w:rPr>
          <w:i/>
        </w:rPr>
        <w:t xml:space="preserve">O. </w:t>
      </w:r>
      <w:proofErr w:type="spellStart"/>
      <w:r w:rsidRPr="002D0328">
        <w:rPr>
          <w:i/>
        </w:rPr>
        <w:t>lurida</w:t>
      </w:r>
      <w:proofErr w:type="spellEnd"/>
      <w:r w:rsidRPr="002D0328">
        <w:rPr>
          <w:rFonts w:eastAsia="Gungsuh"/>
        </w:rPr>
        <w:t xml:space="preserve"> larvae are near metamorphosis). Each size class was subsampled and counted, then the 100 µm and 180 µm classes returned to larval tanks. The number of live larvae returned to culture tanks informed stocking of newly released larvae. To maximize genetic diversity of offspring, newly spawned larvae (</w:t>
      </w:r>
      <w:r w:rsidRPr="002D0328">
        <w:rPr>
          <w:rFonts w:ascii="Cambria Math" w:eastAsia="Gungsuh" w:hAnsi="Cambria Math" w:cs="Cambria Math"/>
        </w:rPr>
        <w:t>≲</w:t>
      </w:r>
      <w:r w:rsidRPr="002D0328">
        <w:rPr>
          <w:rFonts w:eastAsia="Gungsuh"/>
        </w:rPr>
        <w:t xml:space="preserve"> 50,000) were added to culture tanks continuously to a maximum stocking density of </w:t>
      </w:r>
      <w:r w:rsidRPr="002D0328">
        <w:t xml:space="preserve">200,000 larvae (~10 larva/mL) (PSRF pers. communication &amp; </w:t>
      </w:r>
      <w:hyperlink r:id="rId594">
        <w:r w:rsidRPr="002D0328">
          <w:t>FAO manual</w:t>
        </w:r>
      </w:hyperlink>
      <w:r w:rsidRPr="002D0328">
        <w:t xml:space="preserve">). The contents in the mortality buckets were collected during biweekly screenings on a 100 µm screen to count live and dead oysters, but live were not kept. </w:t>
      </w:r>
    </w:p>
    <w:p w14:paraId="37EC9F3B" w14:textId="4ECDE9DC" w:rsidR="005F1702" w:rsidRPr="005F1702" w:rsidRDefault="005F1702" w:rsidP="005F1702">
      <w:pPr>
        <w:suppressLineNumbers/>
        <w:ind w:firstLine="720"/>
      </w:pPr>
      <w:r w:rsidRPr="002D0328">
        <w:t>During the twice weekly screening days, larvae that were larger than 224 µm were moved to downwelling setting silos, separated by cohort, temperature and pCO</w:t>
      </w:r>
      <w:r w:rsidRPr="002D0328">
        <w:rPr>
          <w:vertAlign w:val="subscript"/>
        </w:rPr>
        <w:t>2</w:t>
      </w:r>
      <w:r w:rsidRPr="002D0328">
        <w:t xml:space="preserve"> treatment. Setting tanks were 180 µm silos with 18°C filtered seawater (1 µm) dosed with live algae, which then flowed into each silo from 8-L/</w:t>
      </w:r>
      <w:proofErr w:type="spellStart"/>
      <w:r w:rsidRPr="002D0328">
        <w:t>hr</w:t>
      </w:r>
      <w:proofErr w:type="spellEnd"/>
      <w:r w:rsidRPr="002D0328">
        <w:t xml:space="preserve"> irrigation drippers. Pacific oyster shell fragments (224 - 450 µm) were sprinkled into each silo to cover the surface to provide a settlement substrate. Silos were cleaned with freshwater (18°C) several times per week. Live, metamorphosed oysters were counted on August 12 for survival rate from 224 um to post-metamorphosis (“post-set”), then transferred to 450 µm silos with ~17°C upwelling filtered seawater (5 µm) to continue rearing. Oysters were fed live algae using a gravity algae header </w:t>
      </w:r>
      <w:proofErr w:type="gramStart"/>
      <w:r w:rsidRPr="002D0328">
        <w:t>tank, and</w:t>
      </w:r>
      <w:proofErr w:type="gramEnd"/>
      <w:r w:rsidRPr="002D0328">
        <w:t xml:space="preserve"> rinsed 1-2 times per week with freshwater. On October 4, when oysters were between 13-20 weeks old, all groups were moved to screen pouches separated by cohort x temperature x pCO</w:t>
      </w:r>
      <w:r w:rsidRPr="002D0328">
        <w:rPr>
          <w:vertAlign w:val="subscript"/>
        </w:rPr>
        <w:t>2</w:t>
      </w:r>
      <w:r w:rsidRPr="002D0328">
        <w:t xml:space="preserve">, affixed to the inside of shellfish cages, and hung in Clam Bay until June 2018. </w:t>
      </w:r>
      <w:r w:rsidRPr="002D0328">
        <w:br w:type="page"/>
      </w:r>
    </w:p>
    <w:p w14:paraId="0BA56584" w14:textId="77777777" w:rsidR="005F1702" w:rsidRDefault="005F1702" w:rsidP="005F1702">
      <w:pPr>
        <w:suppressLineNumbers/>
      </w:pPr>
    </w:p>
    <w:tbl>
      <w:tblPr>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80"/>
        <w:gridCol w:w="630"/>
        <w:gridCol w:w="720"/>
        <w:gridCol w:w="810"/>
        <w:gridCol w:w="810"/>
        <w:gridCol w:w="720"/>
        <w:gridCol w:w="810"/>
        <w:gridCol w:w="810"/>
        <w:gridCol w:w="810"/>
        <w:gridCol w:w="810"/>
        <w:gridCol w:w="900"/>
        <w:gridCol w:w="900"/>
      </w:tblGrid>
      <w:tr w:rsidR="005F1702" w14:paraId="639F095F" w14:textId="77777777" w:rsidTr="001F5BDB">
        <w:trPr>
          <w:trHeight w:val="51"/>
          <w:jc w:val="center"/>
        </w:trPr>
        <w:tc>
          <w:tcPr>
            <w:tcW w:w="9810" w:type="dxa"/>
            <w:gridSpan w:val="12"/>
            <w:shd w:val="clear" w:color="auto" w:fill="D9D9D9"/>
            <w:tcMar>
              <w:top w:w="100" w:type="dxa"/>
              <w:left w:w="100" w:type="dxa"/>
              <w:bottom w:w="100" w:type="dxa"/>
              <w:right w:w="100" w:type="dxa"/>
            </w:tcMar>
          </w:tcPr>
          <w:p w14:paraId="63342C94" w14:textId="77777777" w:rsidR="005F1702" w:rsidRPr="001C5FC7" w:rsidRDefault="005F1702" w:rsidP="001F5BDB">
            <w:pPr>
              <w:widowControl w:val="0"/>
              <w:rPr>
                <w:sz w:val="18"/>
                <w:szCs w:val="18"/>
              </w:rPr>
            </w:pPr>
            <w:r w:rsidRPr="001C5FC7">
              <w:rPr>
                <w:b/>
                <w:sz w:val="18"/>
                <w:szCs w:val="18"/>
              </w:rPr>
              <w:t>Supplementary Table 6</w:t>
            </w:r>
            <w:r w:rsidRPr="001C5FC7">
              <w:rPr>
                <w:sz w:val="18"/>
                <w:szCs w:val="18"/>
              </w:rPr>
              <w:t xml:space="preserve">: Tank densities during offspring rearing. </w:t>
            </w:r>
          </w:p>
        </w:tc>
      </w:tr>
      <w:tr w:rsidR="005F1702" w14:paraId="6ECCC495" w14:textId="77777777" w:rsidTr="001F5BDB">
        <w:trPr>
          <w:trHeight w:val="23"/>
          <w:jc w:val="center"/>
        </w:trPr>
        <w:tc>
          <w:tcPr>
            <w:tcW w:w="1080" w:type="dxa"/>
            <w:shd w:val="clear" w:color="auto" w:fill="D9D9D9"/>
            <w:tcMar>
              <w:top w:w="100" w:type="dxa"/>
              <w:left w:w="100" w:type="dxa"/>
              <w:bottom w:w="100" w:type="dxa"/>
              <w:right w:w="100" w:type="dxa"/>
            </w:tcMar>
          </w:tcPr>
          <w:p w14:paraId="67377905"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62AAA27" w14:textId="77777777" w:rsidR="005F1702" w:rsidRPr="001C5FC7" w:rsidRDefault="005F1702" w:rsidP="001F5BDB">
            <w:pPr>
              <w:widowControl w:val="0"/>
              <w:jc w:val="center"/>
              <w:rPr>
                <w:sz w:val="18"/>
                <w:szCs w:val="18"/>
              </w:rPr>
            </w:pPr>
          </w:p>
        </w:tc>
        <w:tc>
          <w:tcPr>
            <w:tcW w:w="1530" w:type="dxa"/>
            <w:gridSpan w:val="2"/>
            <w:shd w:val="clear" w:color="auto" w:fill="EFEFEF"/>
            <w:tcMar>
              <w:top w:w="100" w:type="dxa"/>
              <w:left w:w="100" w:type="dxa"/>
              <w:bottom w:w="100" w:type="dxa"/>
              <w:right w:w="100" w:type="dxa"/>
            </w:tcMar>
          </w:tcPr>
          <w:p w14:paraId="3DCE853E" w14:textId="77777777" w:rsidR="005F1702" w:rsidRPr="001C5FC7" w:rsidRDefault="005F1702" w:rsidP="001F5BDB">
            <w:pPr>
              <w:widowControl w:val="0"/>
              <w:jc w:val="center"/>
              <w:rPr>
                <w:i/>
                <w:sz w:val="18"/>
                <w:szCs w:val="18"/>
              </w:rPr>
            </w:pPr>
            <w:proofErr w:type="spellStart"/>
            <w:r w:rsidRPr="001C5FC7">
              <w:rPr>
                <w:i/>
                <w:sz w:val="18"/>
                <w:szCs w:val="18"/>
              </w:rPr>
              <w:t>Fidalgo</w:t>
            </w:r>
            <w:proofErr w:type="spellEnd"/>
            <w:r w:rsidRPr="001C5FC7">
              <w:rPr>
                <w:i/>
                <w:sz w:val="18"/>
                <w:szCs w:val="18"/>
              </w:rPr>
              <w:t xml:space="preserve"> Bay </w:t>
            </w:r>
          </w:p>
          <w:p w14:paraId="36DA64A8" w14:textId="77777777" w:rsidR="005F1702" w:rsidRPr="001C5FC7" w:rsidRDefault="005F1702" w:rsidP="001F5BDB">
            <w:pPr>
              <w:widowControl w:val="0"/>
              <w:jc w:val="center"/>
              <w:rPr>
                <w:i/>
                <w:sz w:val="18"/>
                <w:szCs w:val="18"/>
              </w:rPr>
            </w:pPr>
            <w:r w:rsidRPr="001C5FC7">
              <w:rPr>
                <w:i/>
                <w:sz w:val="18"/>
                <w:szCs w:val="18"/>
              </w:rPr>
              <w:t>(2 replicates)</w:t>
            </w:r>
          </w:p>
        </w:tc>
        <w:tc>
          <w:tcPr>
            <w:tcW w:w="1530" w:type="dxa"/>
            <w:gridSpan w:val="2"/>
            <w:shd w:val="clear" w:color="auto" w:fill="EFEFEF"/>
            <w:tcMar>
              <w:top w:w="100" w:type="dxa"/>
              <w:left w:w="100" w:type="dxa"/>
              <w:bottom w:w="100" w:type="dxa"/>
              <w:right w:w="100" w:type="dxa"/>
            </w:tcMar>
          </w:tcPr>
          <w:p w14:paraId="73543F4B" w14:textId="77777777" w:rsidR="005F1702" w:rsidRPr="001C5FC7" w:rsidRDefault="005F1702" w:rsidP="001F5BDB">
            <w:pPr>
              <w:widowControl w:val="0"/>
              <w:jc w:val="center"/>
              <w:rPr>
                <w:sz w:val="18"/>
                <w:szCs w:val="18"/>
              </w:rPr>
            </w:pPr>
            <w:proofErr w:type="spellStart"/>
            <w:r w:rsidRPr="001C5FC7">
              <w:rPr>
                <w:i/>
                <w:sz w:val="18"/>
                <w:szCs w:val="18"/>
              </w:rPr>
              <w:t>Dabob</w:t>
            </w:r>
            <w:proofErr w:type="spellEnd"/>
            <w:r w:rsidRPr="001C5FC7">
              <w:rPr>
                <w:i/>
                <w:sz w:val="18"/>
                <w:szCs w:val="18"/>
              </w:rPr>
              <w:t xml:space="preserve"> Bay</w:t>
            </w:r>
          </w:p>
        </w:tc>
        <w:tc>
          <w:tcPr>
            <w:tcW w:w="1620" w:type="dxa"/>
            <w:gridSpan w:val="2"/>
            <w:shd w:val="clear" w:color="auto" w:fill="EFEFEF"/>
            <w:tcMar>
              <w:top w:w="100" w:type="dxa"/>
              <w:left w:w="100" w:type="dxa"/>
              <w:bottom w:w="100" w:type="dxa"/>
              <w:right w:w="100" w:type="dxa"/>
            </w:tcMar>
          </w:tcPr>
          <w:p w14:paraId="020D1E48" w14:textId="77777777" w:rsidR="005F1702" w:rsidRPr="001C5FC7" w:rsidRDefault="005F1702" w:rsidP="001F5BDB">
            <w:pPr>
              <w:widowControl w:val="0"/>
              <w:jc w:val="center"/>
              <w:rPr>
                <w:i/>
                <w:sz w:val="18"/>
                <w:szCs w:val="18"/>
              </w:rPr>
            </w:pPr>
            <w:r w:rsidRPr="001C5FC7">
              <w:rPr>
                <w:i/>
                <w:sz w:val="18"/>
                <w:szCs w:val="18"/>
              </w:rPr>
              <w:t>Oyster Bay - F1</w:t>
            </w:r>
          </w:p>
          <w:p w14:paraId="4C4F5159" w14:textId="77777777" w:rsidR="005F1702" w:rsidRPr="001C5FC7" w:rsidRDefault="005F1702" w:rsidP="001F5BDB">
            <w:pPr>
              <w:widowControl w:val="0"/>
              <w:jc w:val="center"/>
              <w:rPr>
                <w:i/>
                <w:sz w:val="18"/>
                <w:szCs w:val="18"/>
              </w:rPr>
            </w:pPr>
            <w:r w:rsidRPr="001C5FC7">
              <w:rPr>
                <w:i/>
                <w:sz w:val="18"/>
                <w:szCs w:val="18"/>
              </w:rPr>
              <w:t>(2 replicates)</w:t>
            </w:r>
          </w:p>
        </w:tc>
        <w:tc>
          <w:tcPr>
            <w:tcW w:w="1620" w:type="dxa"/>
            <w:gridSpan w:val="2"/>
            <w:shd w:val="clear" w:color="auto" w:fill="EFEFEF"/>
            <w:tcMar>
              <w:top w:w="100" w:type="dxa"/>
              <w:left w:w="100" w:type="dxa"/>
              <w:bottom w:w="100" w:type="dxa"/>
              <w:right w:w="100" w:type="dxa"/>
            </w:tcMar>
          </w:tcPr>
          <w:p w14:paraId="19F0AF15" w14:textId="77777777" w:rsidR="005F1702" w:rsidRPr="001C5FC7" w:rsidRDefault="005F1702" w:rsidP="001F5BDB">
            <w:pPr>
              <w:widowControl w:val="0"/>
              <w:jc w:val="center"/>
              <w:rPr>
                <w:i/>
                <w:sz w:val="18"/>
                <w:szCs w:val="18"/>
              </w:rPr>
            </w:pPr>
            <w:r w:rsidRPr="001C5FC7">
              <w:rPr>
                <w:i/>
                <w:sz w:val="18"/>
                <w:szCs w:val="18"/>
              </w:rPr>
              <w:t>Oyster Bay - F2</w:t>
            </w:r>
          </w:p>
        </w:tc>
        <w:tc>
          <w:tcPr>
            <w:tcW w:w="1800" w:type="dxa"/>
            <w:gridSpan w:val="2"/>
            <w:shd w:val="clear" w:color="auto" w:fill="EFEFEF"/>
            <w:tcMar>
              <w:top w:w="100" w:type="dxa"/>
              <w:left w:w="100" w:type="dxa"/>
              <w:bottom w:w="100" w:type="dxa"/>
              <w:right w:w="100" w:type="dxa"/>
            </w:tcMar>
          </w:tcPr>
          <w:p w14:paraId="41798AC0" w14:textId="77777777" w:rsidR="005F1702" w:rsidRPr="001C5FC7" w:rsidRDefault="005F1702" w:rsidP="001F5BDB">
            <w:pPr>
              <w:widowControl w:val="0"/>
              <w:jc w:val="center"/>
              <w:rPr>
                <w:i/>
                <w:sz w:val="18"/>
                <w:szCs w:val="18"/>
              </w:rPr>
            </w:pPr>
            <w:r w:rsidRPr="001C5FC7">
              <w:rPr>
                <w:i/>
                <w:sz w:val="18"/>
                <w:szCs w:val="18"/>
              </w:rPr>
              <w:t>All</w:t>
            </w:r>
          </w:p>
        </w:tc>
      </w:tr>
      <w:tr w:rsidR="005F1702" w14:paraId="4BFBEF2C" w14:textId="77777777" w:rsidTr="001F5BDB">
        <w:trPr>
          <w:trHeight w:val="23"/>
          <w:jc w:val="center"/>
        </w:trPr>
        <w:tc>
          <w:tcPr>
            <w:tcW w:w="1080" w:type="dxa"/>
            <w:shd w:val="clear" w:color="auto" w:fill="D9D9D9"/>
            <w:tcMar>
              <w:top w:w="100" w:type="dxa"/>
              <w:left w:w="100" w:type="dxa"/>
              <w:bottom w:w="100" w:type="dxa"/>
              <w:right w:w="100" w:type="dxa"/>
            </w:tcMar>
          </w:tcPr>
          <w:p w14:paraId="409E8A5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D2E9336" w14:textId="77777777" w:rsidR="005F1702" w:rsidRPr="001C5FC7" w:rsidRDefault="005F1702" w:rsidP="001F5BDB">
            <w:pPr>
              <w:widowControl w:val="0"/>
              <w:jc w:val="center"/>
              <w:rPr>
                <w:sz w:val="18"/>
                <w:szCs w:val="18"/>
              </w:rPr>
            </w:pPr>
          </w:p>
        </w:tc>
        <w:tc>
          <w:tcPr>
            <w:tcW w:w="720" w:type="dxa"/>
            <w:shd w:val="clear" w:color="auto" w:fill="EFEFEF"/>
            <w:tcMar>
              <w:top w:w="100" w:type="dxa"/>
              <w:left w:w="100" w:type="dxa"/>
              <w:bottom w:w="100" w:type="dxa"/>
              <w:right w:w="100" w:type="dxa"/>
            </w:tcMar>
          </w:tcPr>
          <w:p w14:paraId="1ED2436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03709685"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114B2677" w14:textId="77777777" w:rsidR="005F1702" w:rsidRPr="001C5FC7" w:rsidRDefault="005F1702" w:rsidP="001F5BDB">
            <w:pPr>
              <w:widowControl w:val="0"/>
              <w:jc w:val="center"/>
              <w:rPr>
                <w:sz w:val="18"/>
                <w:szCs w:val="18"/>
              </w:rPr>
            </w:pPr>
            <w:r w:rsidRPr="001C5FC7">
              <w:rPr>
                <w:sz w:val="18"/>
                <w:szCs w:val="18"/>
              </w:rPr>
              <w:t>Amb pCO2</w:t>
            </w:r>
          </w:p>
        </w:tc>
        <w:tc>
          <w:tcPr>
            <w:tcW w:w="720" w:type="dxa"/>
            <w:shd w:val="clear" w:color="auto" w:fill="D9D9D9"/>
            <w:tcMar>
              <w:top w:w="100" w:type="dxa"/>
              <w:left w:w="100" w:type="dxa"/>
              <w:bottom w:w="100" w:type="dxa"/>
              <w:right w:w="100" w:type="dxa"/>
            </w:tcMar>
          </w:tcPr>
          <w:p w14:paraId="0B0F54E9"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6639328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3B54549D"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2D3ED045"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5DC8BA9C"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900" w:type="dxa"/>
            <w:shd w:val="clear" w:color="auto" w:fill="EFEFEF"/>
            <w:tcMar>
              <w:top w:w="100" w:type="dxa"/>
              <w:left w:w="100" w:type="dxa"/>
              <w:bottom w:w="100" w:type="dxa"/>
              <w:right w:w="100" w:type="dxa"/>
            </w:tcMar>
          </w:tcPr>
          <w:p w14:paraId="78ABE0D0" w14:textId="77777777" w:rsidR="005F1702" w:rsidRPr="001C5FC7" w:rsidRDefault="005F1702" w:rsidP="001F5BDB">
            <w:pPr>
              <w:widowControl w:val="0"/>
              <w:jc w:val="center"/>
              <w:rPr>
                <w:sz w:val="18"/>
                <w:szCs w:val="18"/>
              </w:rPr>
            </w:pPr>
            <w:r w:rsidRPr="001C5FC7">
              <w:rPr>
                <w:sz w:val="18"/>
                <w:szCs w:val="18"/>
              </w:rPr>
              <w:t>Amb pCO2</w:t>
            </w:r>
          </w:p>
        </w:tc>
        <w:tc>
          <w:tcPr>
            <w:tcW w:w="900" w:type="dxa"/>
            <w:shd w:val="clear" w:color="auto" w:fill="D9D9D9"/>
            <w:tcMar>
              <w:top w:w="100" w:type="dxa"/>
              <w:left w:w="100" w:type="dxa"/>
              <w:bottom w:w="100" w:type="dxa"/>
              <w:right w:w="100" w:type="dxa"/>
            </w:tcMar>
          </w:tcPr>
          <w:p w14:paraId="74DC8C36"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r>
      <w:tr w:rsidR="005F1702" w14:paraId="60D69D00"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B13590E" w14:textId="77777777" w:rsidR="005F1702" w:rsidRPr="001C5FC7" w:rsidRDefault="005F1702" w:rsidP="001F5BDB">
            <w:pPr>
              <w:widowControl w:val="0"/>
              <w:jc w:val="center"/>
              <w:rPr>
                <w:sz w:val="18"/>
                <w:szCs w:val="18"/>
              </w:rPr>
            </w:pPr>
            <w:r w:rsidRPr="001C5FC7">
              <w:rPr>
                <w:sz w:val="18"/>
                <w:szCs w:val="18"/>
              </w:rPr>
              <w:t>Cumulative larvae stocked</w:t>
            </w:r>
          </w:p>
        </w:tc>
        <w:tc>
          <w:tcPr>
            <w:tcW w:w="630" w:type="dxa"/>
            <w:shd w:val="clear" w:color="auto" w:fill="D9D9D9"/>
            <w:tcMar>
              <w:top w:w="100" w:type="dxa"/>
              <w:left w:w="100" w:type="dxa"/>
              <w:bottom w:w="100" w:type="dxa"/>
              <w:right w:w="100" w:type="dxa"/>
            </w:tcMar>
          </w:tcPr>
          <w:p w14:paraId="504C416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8760C06" w14:textId="77777777" w:rsidR="005F1702" w:rsidRDefault="005F1702" w:rsidP="001F5BDB">
            <w:pPr>
              <w:widowControl w:val="0"/>
              <w:jc w:val="center"/>
              <w:rPr>
                <w:sz w:val="16"/>
                <w:szCs w:val="16"/>
              </w:rPr>
            </w:pPr>
            <w:r>
              <w:rPr>
                <w:sz w:val="16"/>
                <w:szCs w:val="16"/>
              </w:rPr>
              <w:t>169,475</w:t>
            </w:r>
          </w:p>
        </w:tc>
        <w:tc>
          <w:tcPr>
            <w:tcW w:w="810" w:type="dxa"/>
            <w:shd w:val="clear" w:color="auto" w:fill="D9D9D9"/>
            <w:tcMar>
              <w:top w:w="100" w:type="dxa"/>
              <w:left w:w="100" w:type="dxa"/>
              <w:bottom w:w="100" w:type="dxa"/>
              <w:right w:w="100" w:type="dxa"/>
            </w:tcMar>
          </w:tcPr>
          <w:p w14:paraId="03B80279" w14:textId="77777777" w:rsidR="005F1702" w:rsidRDefault="005F1702" w:rsidP="001F5BDB">
            <w:pPr>
              <w:widowControl w:val="0"/>
              <w:jc w:val="center"/>
              <w:rPr>
                <w:sz w:val="16"/>
                <w:szCs w:val="16"/>
              </w:rPr>
            </w:pPr>
            <w:r>
              <w:rPr>
                <w:sz w:val="16"/>
                <w:szCs w:val="16"/>
              </w:rPr>
              <w:t>353,916</w:t>
            </w:r>
          </w:p>
        </w:tc>
        <w:tc>
          <w:tcPr>
            <w:tcW w:w="810" w:type="dxa"/>
            <w:shd w:val="clear" w:color="auto" w:fill="EFEFEF"/>
            <w:tcMar>
              <w:top w:w="100" w:type="dxa"/>
              <w:left w:w="100" w:type="dxa"/>
              <w:bottom w:w="100" w:type="dxa"/>
              <w:right w:w="100" w:type="dxa"/>
            </w:tcMar>
          </w:tcPr>
          <w:p w14:paraId="45438997" w14:textId="77777777" w:rsidR="005F1702" w:rsidRDefault="005F1702" w:rsidP="001F5BDB">
            <w:pPr>
              <w:widowControl w:val="0"/>
              <w:jc w:val="center"/>
              <w:rPr>
                <w:sz w:val="16"/>
                <w:szCs w:val="16"/>
              </w:rPr>
            </w:pPr>
            <w:r>
              <w:rPr>
                <w:sz w:val="16"/>
                <w:szCs w:val="16"/>
              </w:rPr>
              <w:t>65,667</w:t>
            </w:r>
          </w:p>
        </w:tc>
        <w:tc>
          <w:tcPr>
            <w:tcW w:w="720" w:type="dxa"/>
            <w:shd w:val="clear" w:color="auto" w:fill="D9D9D9"/>
            <w:tcMar>
              <w:top w:w="100" w:type="dxa"/>
              <w:left w:w="100" w:type="dxa"/>
              <w:bottom w:w="100" w:type="dxa"/>
              <w:right w:w="100" w:type="dxa"/>
            </w:tcMar>
          </w:tcPr>
          <w:p w14:paraId="4B023115" w14:textId="77777777" w:rsidR="005F1702" w:rsidRDefault="005F1702" w:rsidP="001F5BDB">
            <w:pPr>
              <w:widowControl w:val="0"/>
              <w:jc w:val="center"/>
              <w:rPr>
                <w:sz w:val="16"/>
                <w:szCs w:val="16"/>
              </w:rPr>
            </w:pPr>
            <w:r>
              <w:rPr>
                <w:sz w:val="16"/>
                <w:szCs w:val="16"/>
              </w:rPr>
              <w:t>255,371</w:t>
            </w:r>
          </w:p>
        </w:tc>
        <w:tc>
          <w:tcPr>
            <w:tcW w:w="810" w:type="dxa"/>
            <w:shd w:val="clear" w:color="auto" w:fill="EFEFEF"/>
            <w:tcMar>
              <w:top w:w="100" w:type="dxa"/>
              <w:left w:w="100" w:type="dxa"/>
              <w:bottom w:w="100" w:type="dxa"/>
              <w:right w:w="100" w:type="dxa"/>
            </w:tcMar>
          </w:tcPr>
          <w:p w14:paraId="2E21DA8E" w14:textId="77777777" w:rsidR="005F1702" w:rsidRDefault="005F1702" w:rsidP="001F5BDB">
            <w:pPr>
              <w:widowControl w:val="0"/>
              <w:jc w:val="center"/>
              <w:rPr>
                <w:sz w:val="16"/>
                <w:szCs w:val="16"/>
              </w:rPr>
            </w:pPr>
            <w:r>
              <w:rPr>
                <w:sz w:val="16"/>
                <w:szCs w:val="16"/>
              </w:rPr>
              <w:t>477,403</w:t>
            </w:r>
          </w:p>
        </w:tc>
        <w:tc>
          <w:tcPr>
            <w:tcW w:w="810" w:type="dxa"/>
            <w:shd w:val="clear" w:color="auto" w:fill="D9D9D9"/>
            <w:tcMar>
              <w:top w:w="100" w:type="dxa"/>
              <w:left w:w="100" w:type="dxa"/>
              <w:bottom w:w="100" w:type="dxa"/>
              <w:right w:w="100" w:type="dxa"/>
            </w:tcMar>
          </w:tcPr>
          <w:p w14:paraId="63CA50F3" w14:textId="77777777" w:rsidR="005F1702" w:rsidRDefault="005F1702" w:rsidP="001F5BDB">
            <w:pPr>
              <w:widowControl w:val="0"/>
              <w:jc w:val="center"/>
              <w:rPr>
                <w:sz w:val="16"/>
                <w:szCs w:val="16"/>
              </w:rPr>
            </w:pPr>
            <w:r>
              <w:rPr>
                <w:sz w:val="16"/>
                <w:szCs w:val="16"/>
              </w:rPr>
              <w:t>532,417</w:t>
            </w:r>
          </w:p>
        </w:tc>
        <w:tc>
          <w:tcPr>
            <w:tcW w:w="810" w:type="dxa"/>
            <w:shd w:val="clear" w:color="auto" w:fill="EFEFEF"/>
            <w:tcMar>
              <w:top w:w="100" w:type="dxa"/>
              <w:left w:w="100" w:type="dxa"/>
              <w:bottom w:w="100" w:type="dxa"/>
              <w:right w:w="100" w:type="dxa"/>
            </w:tcMar>
          </w:tcPr>
          <w:p w14:paraId="63907289" w14:textId="77777777" w:rsidR="005F1702" w:rsidRDefault="005F1702" w:rsidP="001F5BDB">
            <w:pPr>
              <w:widowControl w:val="0"/>
              <w:jc w:val="center"/>
              <w:rPr>
                <w:sz w:val="16"/>
                <w:szCs w:val="16"/>
              </w:rPr>
            </w:pPr>
            <w:r>
              <w:rPr>
                <w:sz w:val="16"/>
                <w:szCs w:val="16"/>
              </w:rPr>
              <w:t>353,769</w:t>
            </w:r>
          </w:p>
        </w:tc>
        <w:tc>
          <w:tcPr>
            <w:tcW w:w="810" w:type="dxa"/>
            <w:shd w:val="clear" w:color="auto" w:fill="D9D9D9"/>
            <w:tcMar>
              <w:top w:w="100" w:type="dxa"/>
              <w:left w:w="100" w:type="dxa"/>
              <w:bottom w:w="100" w:type="dxa"/>
              <w:right w:w="100" w:type="dxa"/>
            </w:tcMar>
          </w:tcPr>
          <w:p w14:paraId="3786E011" w14:textId="77777777" w:rsidR="005F1702" w:rsidRDefault="005F1702" w:rsidP="001F5BDB">
            <w:pPr>
              <w:widowControl w:val="0"/>
              <w:jc w:val="center"/>
              <w:rPr>
                <w:sz w:val="16"/>
                <w:szCs w:val="16"/>
              </w:rPr>
            </w:pPr>
            <w:r>
              <w:rPr>
                <w:sz w:val="16"/>
                <w:szCs w:val="16"/>
              </w:rPr>
              <w:t>179,717</w:t>
            </w:r>
          </w:p>
        </w:tc>
        <w:tc>
          <w:tcPr>
            <w:tcW w:w="900" w:type="dxa"/>
            <w:shd w:val="clear" w:color="auto" w:fill="EFEFEF"/>
            <w:tcMar>
              <w:top w:w="100" w:type="dxa"/>
              <w:left w:w="100" w:type="dxa"/>
              <w:bottom w:w="100" w:type="dxa"/>
              <w:right w:w="100" w:type="dxa"/>
            </w:tcMar>
          </w:tcPr>
          <w:p w14:paraId="4C4EAE0A" w14:textId="77777777" w:rsidR="005F1702" w:rsidRDefault="005F1702" w:rsidP="001F5BDB">
            <w:pPr>
              <w:widowControl w:val="0"/>
              <w:jc w:val="center"/>
              <w:rPr>
                <w:sz w:val="16"/>
                <w:szCs w:val="16"/>
              </w:rPr>
            </w:pPr>
            <w:r>
              <w:rPr>
                <w:sz w:val="16"/>
                <w:szCs w:val="16"/>
              </w:rPr>
              <w:t>1,066,314</w:t>
            </w:r>
          </w:p>
        </w:tc>
        <w:tc>
          <w:tcPr>
            <w:tcW w:w="900" w:type="dxa"/>
            <w:shd w:val="clear" w:color="auto" w:fill="D9D9D9"/>
            <w:tcMar>
              <w:top w:w="100" w:type="dxa"/>
              <w:left w:w="100" w:type="dxa"/>
              <w:bottom w:w="100" w:type="dxa"/>
              <w:right w:w="100" w:type="dxa"/>
            </w:tcMar>
          </w:tcPr>
          <w:p w14:paraId="01778283" w14:textId="77777777" w:rsidR="005F1702" w:rsidRDefault="005F1702" w:rsidP="001F5BDB">
            <w:pPr>
              <w:widowControl w:val="0"/>
              <w:jc w:val="center"/>
              <w:rPr>
                <w:sz w:val="16"/>
                <w:szCs w:val="16"/>
              </w:rPr>
            </w:pPr>
            <w:r>
              <w:rPr>
                <w:sz w:val="16"/>
                <w:szCs w:val="16"/>
              </w:rPr>
              <w:t>1,321,421</w:t>
            </w:r>
          </w:p>
        </w:tc>
      </w:tr>
      <w:tr w:rsidR="005F1702" w14:paraId="10961B71" w14:textId="77777777" w:rsidTr="001F5BDB">
        <w:trPr>
          <w:trHeight w:val="20"/>
          <w:jc w:val="center"/>
        </w:trPr>
        <w:tc>
          <w:tcPr>
            <w:tcW w:w="1080" w:type="dxa"/>
            <w:vMerge/>
            <w:shd w:val="clear" w:color="auto" w:fill="D9D9D9"/>
            <w:tcMar>
              <w:top w:w="100" w:type="dxa"/>
              <w:left w:w="100" w:type="dxa"/>
              <w:bottom w:w="100" w:type="dxa"/>
              <w:right w:w="100" w:type="dxa"/>
            </w:tcMar>
          </w:tcPr>
          <w:p w14:paraId="2451F8C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77C2695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85060DB" w14:textId="77777777" w:rsidR="005F1702" w:rsidRDefault="005F1702" w:rsidP="001F5BDB">
            <w:pPr>
              <w:widowControl w:val="0"/>
              <w:jc w:val="center"/>
              <w:rPr>
                <w:sz w:val="16"/>
                <w:szCs w:val="16"/>
              </w:rPr>
            </w:pPr>
            <w:r>
              <w:rPr>
                <w:sz w:val="16"/>
                <w:szCs w:val="16"/>
              </w:rPr>
              <w:t>319,277</w:t>
            </w:r>
          </w:p>
        </w:tc>
        <w:tc>
          <w:tcPr>
            <w:tcW w:w="810" w:type="dxa"/>
            <w:shd w:val="clear" w:color="auto" w:fill="D9D9D9"/>
            <w:tcMar>
              <w:top w:w="100" w:type="dxa"/>
              <w:left w:w="100" w:type="dxa"/>
              <w:bottom w:w="100" w:type="dxa"/>
              <w:right w:w="100" w:type="dxa"/>
            </w:tcMar>
          </w:tcPr>
          <w:p w14:paraId="3EA0B68F" w14:textId="77777777" w:rsidR="005F1702" w:rsidRDefault="005F1702" w:rsidP="001F5BDB">
            <w:pPr>
              <w:widowControl w:val="0"/>
              <w:jc w:val="center"/>
              <w:rPr>
                <w:sz w:val="16"/>
                <w:szCs w:val="16"/>
              </w:rPr>
            </w:pPr>
            <w:r>
              <w:rPr>
                <w:sz w:val="16"/>
                <w:szCs w:val="16"/>
              </w:rPr>
              <w:t>271,016</w:t>
            </w:r>
          </w:p>
        </w:tc>
        <w:tc>
          <w:tcPr>
            <w:tcW w:w="810" w:type="dxa"/>
            <w:shd w:val="clear" w:color="auto" w:fill="EFEFEF"/>
            <w:tcMar>
              <w:top w:w="100" w:type="dxa"/>
              <w:left w:w="100" w:type="dxa"/>
              <w:bottom w:w="100" w:type="dxa"/>
              <w:right w:w="100" w:type="dxa"/>
            </w:tcMar>
          </w:tcPr>
          <w:p w14:paraId="36884F50" w14:textId="77777777" w:rsidR="005F1702" w:rsidRDefault="005F1702" w:rsidP="001F5BDB">
            <w:pPr>
              <w:widowControl w:val="0"/>
              <w:jc w:val="center"/>
              <w:rPr>
                <w:sz w:val="16"/>
                <w:szCs w:val="16"/>
              </w:rPr>
            </w:pPr>
            <w:r>
              <w:rPr>
                <w:sz w:val="16"/>
                <w:szCs w:val="16"/>
              </w:rPr>
              <w:t>283,858</w:t>
            </w:r>
          </w:p>
        </w:tc>
        <w:tc>
          <w:tcPr>
            <w:tcW w:w="720" w:type="dxa"/>
            <w:shd w:val="clear" w:color="auto" w:fill="D9D9D9"/>
            <w:tcMar>
              <w:top w:w="100" w:type="dxa"/>
              <w:left w:w="100" w:type="dxa"/>
              <w:bottom w:w="100" w:type="dxa"/>
              <w:right w:w="100" w:type="dxa"/>
            </w:tcMar>
          </w:tcPr>
          <w:p w14:paraId="26576EDB" w14:textId="77777777" w:rsidR="005F1702" w:rsidRDefault="005F1702" w:rsidP="001F5BDB">
            <w:pPr>
              <w:widowControl w:val="0"/>
              <w:jc w:val="center"/>
              <w:rPr>
                <w:sz w:val="16"/>
                <w:szCs w:val="16"/>
              </w:rPr>
            </w:pPr>
            <w:r>
              <w:rPr>
                <w:sz w:val="16"/>
                <w:szCs w:val="16"/>
              </w:rPr>
              <w:t>310,875</w:t>
            </w:r>
          </w:p>
        </w:tc>
        <w:tc>
          <w:tcPr>
            <w:tcW w:w="810" w:type="dxa"/>
            <w:shd w:val="clear" w:color="auto" w:fill="EFEFEF"/>
            <w:tcMar>
              <w:top w:w="100" w:type="dxa"/>
              <w:left w:w="100" w:type="dxa"/>
              <w:bottom w:w="100" w:type="dxa"/>
              <w:right w:w="100" w:type="dxa"/>
            </w:tcMar>
          </w:tcPr>
          <w:p w14:paraId="03448348" w14:textId="77777777" w:rsidR="005F1702" w:rsidRDefault="005F1702" w:rsidP="001F5BDB">
            <w:pPr>
              <w:widowControl w:val="0"/>
              <w:jc w:val="center"/>
              <w:rPr>
                <w:sz w:val="16"/>
                <w:szCs w:val="16"/>
              </w:rPr>
            </w:pPr>
            <w:r>
              <w:rPr>
                <w:sz w:val="16"/>
                <w:szCs w:val="16"/>
              </w:rPr>
              <w:t>937,920</w:t>
            </w:r>
          </w:p>
        </w:tc>
        <w:tc>
          <w:tcPr>
            <w:tcW w:w="810" w:type="dxa"/>
            <w:shd w:val="clear" w:color="auto" w:fill="D9D9D9"/>
            <w:tcMar>
              <w:top w:w="100" w:type="dxa"/>
              <w:left w:w="100" w:type="dxa"/>
              <w:bottom w:w="100" w:type="dxa"/>
              <w:right w:w="100" w:type="dxa"/>
            </w:tcMar>
          </w:tcPr>
          <w:p w14:paraId="766D0BB6" w14:textId="77777777" w:rsidR="005F1702" w:rsidRDefault="005F1702" w:rsidP="001F5BDB">
            <w:pPr>
              <w:widowControl w:val="0"/>
              <w:jc w:val="center"/>
              <w:rPr>
                <w:sz w:val="16"/>
                <w:szCs w:val="16"/>
              </w:rPr>
            </w:pPr>
            <w:r>
              <w:rPr>
                <w:sz w:val="16"/>
                <w:szCs w:val="16"/>
              </w:rPr>
              <w:t>660,451</w:t>
            </w:r>
          </w:p>
        </w:tc>
        <w:tc>
          <w:tcPr>
            <w:tcW w:w="810" w:type="dxa"/>
            <w:shd w:val="clear" w:color="auto" w:fill="EFEFEF"/>
            <w:tcMar>
              <w:top w:w="100" w:type="dxa"/>
              <w:left w:w="100" w:type="dxa"/>
              <w:bottom w:w="100" w:type="dxa"/>
              <w:right w:w="100" w:type="dxa"/>
            </w:tcMar>
          </w:tcPr>
          <w:p w14:paraId="50674BEA" w14:textId="77777777" w:rsidR="005F1702" w:rsidRDefault="005F1702" w:rsidP="001F5BDB">
            <w:pPr>
              <w:widowControl w:val="0"/>
              <w:jc w:val="center"/>
              <w:rPr>
                <w:sz w:val="16"/>
                <w:szCs w:val="16"/>
              </w:rPr>
            </w:pPr>
            <w:r>
              <w:rPr>
                <w:sz w:val="16"/>
                <w:szCs w:val="16"/>
              </w:rPr>
              <w:t>324,166</w:t>
            </w:r>
          </w:p>
        </w:tc>
        <w:tc>
          <w:tcPr>
            <w:tcW w:w="810" w:type="dxa"/>
            <w:shd w:val="clear" w:color="auto" w:fill="D9D9D9"/>
            <w:tcMar>
              <w:top w:w="100" w:type="dxa"/>
              <w:left w:w="100" w:type="dxa"/>
              <w:bottom w:w="100" w:type="dxa"/>
              <w:right w:w="100" w:type="dxa"/>
            </w:tcMar>
          </w:tcPr>
          <w:p w14:paraId="25D83816" w14:textId="77777777" w:rsidR="005F1702" w:rsidRDefault="005F1702" w:rsidP="001F5BDB">
            <w:pPr>
              <w:widowControl w:val="0"/>
              <w:jc w:val="center"/>
              <w:rPr>
                <w:sz w:val="16"/>
                <w:szCs w:val="16"/>
              </w:rPr>
            </w:pPr>
            <w:r>
              <w:rPr>
                <w:sz w:val="16"/>
                <w:szCs w:val="16"/>
              </w:rPr>
              <w:t>237,790</w:t>
            </w:r>
          </w:p>
        </w:tc>
        <w:tc>
          <w:tcPr>
            <w:tcW w:w="900" w:type="dxa"/>
            <w:shd w:val="clear" w:color="auto" w:fill="EFEFEF"/>
            <w:tcMar>
              <w:top w:w="100" w:type="dxa"/>
              <w:left w:w="100" w:type="dxa"/>
              <w:bottom w:w="100" w:type="dxa"/>
              <w:right w:w="100" w:type="dxa"/>
            </w:tcMar>
          </w:tcPr>
          <w:p w14:paraId="72EC62EE" w14:textId="77777777" w:rsidR="005F1702" w:rsidRDefault="005F1702" w:rsidP="001F5BDB">
            <w:pPr>
              <w:widowControl w:val="0"/>
              <w:jc w:val="center"/>
              <w:rPr>
                <w:sz w:val="16"/>
                <w:szCs w:val="16"/>
              </w:rPr>
            </w:pPr>
            <w:r>
              <w:rPr>
                <w:sz w:val="16"/>
                <w:szCs w:val="16"/>
              </w:rPr>
              <w:t>1,865,221</w:t>
            </w:r>
          </w:p>
        </w:tc>
        <w:tc>
          <w:tcPr>
            <w:tcW w:w="900" w:type="dxa"/>
            <w:shd w:val="clear" w:color="auto" w:fill="D9D9D9"/>
            <w:tcMar>
              <w:top w:w="100" w:type="dxa"/>
              <w:left w:w="100" w:type="dxa"/>
              <w:bottom w:w="100" w:type="dxa"/>
              <w:right w:w="100" w:type="dxa"/>
            </w:tcMar>
          </w:tcPr>
          <w:p w14:paraId="719C347A" w14:textId="77777777" w:rsidR="005F1702" w:rsidRDefault="005F1702" w:rsidP="001F5BDB">
            <w:pPr>
              <w:widowControl w:val="0"/>
              <w:jc w:val="center"/>
              <w:rPr>
                <w:sz w:val="16"/>
                <w:szCs w:val="16"/>
              </w:rPr>
            </w:pPr>
            <w:r>
              <w:rPr>
                <w:sz w:val="16"/>
                <w:szCs w:val="16"/>
              </w:rPr>
              <w:t>1,480,132</w:t>
            </w:r>
          </w:p>
        </w:tc>
      </w:tr>
      <w:tr w:rsidR="005F1702" w14:paraId="2A27FDEF" w14:textId="77777777" w:rsidTr="001F5BDB">
        <w:trPr>
          <w:trHeight w:val="339"/>
          <w:jc w:val="center"/>
        </w:trPr>
        <w:tc>
          <w:tcPr>
            <w:tcW w:w="1080" w:type="dxa"/>
            <w:vMerge w:val="restart"/>
            <w:shd w:val="clear" w:color="auto" w:fill="D9D9D9"/>
            <w:tcMar>
              <w:top w:w="100" w:type="dxa"/>
              <w:left w:w="100" w:type="dxa"/>
              <w:bottom w:w="100" w:type="dxa"/>
              <w:right w:w="100" w:type="dxa"/>
            </w:tcMar>
          </w:tcPr>
          <w:p w14:paraId="69A77FE9" w14:textId="77777777" w:rsidR="005F1702" w:rsidRPr="001C5FC7" w:rsidRDefault="005F1702" w:rsidP="001F5BDB">
            <w:pPr>
              <w:widowControl w:val="0"/>
              <w:jc w:val="center"/>
              <w:rPr>
                <w:sz w:val="18"/>
                <w:szCs w:val="18"/>
              </w:rPr>
            </w:pPr>
            <w:r w:rsidRPr="001C5FC7">
              <w:rPr>
                <w:sz w:val="18"/>
                <w:szCs w:val="18"/>
              </w:rPr>
              <w:t>Mean, larvae density (in 20L tank)</w:t>
            </w:r>
          </w:p>
        </w:tc>
        <w:tc>
          <w:tcPr>
            <w:tcW w:w="630" w:type="dxa"/>
            <w:shd w:val="clear" w:color="auto" w:fill="D9D9D9"/>
            <w:tcMar>
              <w:top w:w="100" w:type="dxa"/>
              <w:left w:w="100" w:type="dxa"/>
              <w:bottom w:w="100" w:type="dxa"/>
              <w:right w:w="100" w:type="dxa"/>
            </w:tcMar>
          </w:tcPr>
          <w:p w14:paraId="59E300E2"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74A5C5E0" w14:textId="77777777" w:rsidR="005F1702" w:rsidRDefault="005F1702" w:rsidP="001F5BDB">
            <w:pPr>
              <w:widowControl w:val="0"/>
              <w:jc w:val="center"/>
              <w:rPr>
                <w:sz w:val="16"/>
                <w:szCs w:val="16"/>
              </w:rPr>
            </w:pPr>
            <w:r>
              <w:rPr>
                <w:sz w:val="16"/>
                <w:szCs w:val="16"/>
              </w:rPr>
              <w:t>29,148</w:t>
            </w:r>
          </w:p>
          <w:p w14:paraId="16A5122C" w14:textId="77777777" w:rsidR="005F1702" w:rsidRDefault="005F1702" w:rsidP="001F5BDB">
            <w:pPr>
              <w:widowControl w:val="0"/>
              <w:jc w:val="center"/>
              <w:rPr>
                <w:sz w:val="16"/>
                <w:szCs w:val="16"/>
              </w:rPr>
            </w:pPr>
            <w:r>
              <w:rPr>
                <w:sz w:val="16"/>
                <w:szCs w:val="16"/>
              </w:rPr>
              <w:t>±</w:t>
            </w:r>
          </w:p>
          <w:p w14:paraId="55B6D5C2" w14:textId="77777777" w:rsidR="005F1702" w:rsidRDefault="005F1702" w:rsidP="001F5BDB">
            <w:pPr>
              <w:widowControl w:val="0"/>
              <w:jc w:val="center"/>
              <w:rPr>
                <w:sz w:val="16"/>
                <w:szCs w:val="16"/>
              </w:rPr>
            </w:pPr>
            <w:r>
              <w:rPr>
                <w:sz w:val="16"/>
                <w:szCs w:val="16"/>
              </w:rPr>
              <w:t>33,256</w:t>
            </w:r>
          </w:p>
        </w:tc>
        <w:tc>
          <w:tcPr>
            <w:tcW w:w="810" w:type="dxa"/>
            <w:shd w:val="clear" w:color="auto" w:fill="D9D9D9"/>
            <w:tcMar>
              <w:top w:w="100" w:type="dxa"/>
              <w:left w:w="100" w:type="dxa"/>
              <w:bottom w:w="100" w:type="dxa"/>
              <w:right w:w="100" w:type="dxa"/>
            </w:tcMar>
          </w:tcPr>
          <w:p w14:paraId="62336105" w14:textId="77777777" w:rsidR="005F1702" w:rsidRDefault="005F1702" w:rsidP="001F5BDB">
            <w:pPr>
              <w:widowControl w:val="0"/>
              <w:jc w:val="center"/>
              <w:rPr>
                <w:sz w:val="16"/>
                <w:szCs w:val="16"/>
              </w:rPr>
            </w:pPr>
            <w:r>
              <w:rPr>
                <w:sz w:val="16"/>
                <w:szCs w:val="16"/>
              </w:rPr>
              <w:t>54,265</w:t>
            </w:r>
          </w:p>
          <w:p w14:paraId="681DEC15" w14:textId="77777777" w:rsidR="005F1702" w:rsidRDefault="005F1702" w:rsidP="001F5BDB">
            <w:pPr>
              <w:widowControl w:val="0"/>
              <w:jc w:val="center"/>
              <w:rPr>
                <w:sz w:val="16"/>
                <w:szCs w:val="16"/>
              </w:rPr>
            </w:pPr>
            <w:r>
              <w:rPr>
                <w:sz w:val="16"/>
                <w:szCs w:val="16"/>
              </w:rPr>
              <w:t>±</w:t>
            </w:r>
          </w:p>
          <w:p w14:paraId="5EF6D7B7" w14:textId="77777777" w:rsidR="005F1702" w:rsidRDefault="005F1702" w:rsidP="001F5BDB">
            <w:pPr>
              <w:widowControl w:val="0"/>
              <w:jc w:val="center"/>
              <w:rPr>
                <w:sz w:val="16"/>
                <w:szCs w:val="16"/>
              </w:rPr>
            </w:pPr>
            <w:r>
              <w:rPr>
                <w:sz w:val="16"/>
                <w:szCs w:val="16"/>
              </w:rPr>
              <w:t>44,431</w:t>
            </w:r>
          </w:p>
        </w:tc>
        <w:tc>
          <w:tcPr>
            <w:tcW w:w="810" w:type="dxa"/>
            <w:shd w:val="clear" w:color="auto" w:fill="EFEFEF"/>
            <w:tcMar>
              <w:top w:w="100" w:type="dxa"/>
              <w:left w:w="100" w:type="dxa"/>
              <w:bottom w:w="100" w:type="dxa"/>
              <w:right w:w="100" w:type="dxa"/>
            </w:tcMar>
          </w:tcPr>
          <w:p w14:paraId="3EBE6B83" w14:textId="77777777" w:rsidR="005F1702" w:rsidRDefault="005F1702" w:rsidP="001F5BDB">
            <w:pPr>
              <w:widowControl w:val="0"/>
              <w:jc w:val="center"/>
              <w:rPr>
                <w:sz w:val="16"/>
                <w:szCs w:val="16"/>
              </w:rPr>
            </w:pPr>
            <w:r>
              <w:rPr>
                <w:sz w:val="16"/>
                <w:szCs w:val="16"/>
              </w:rPr>
              <w:t>22,000</w:t>
            </w:r>
          </w:p>
          <w:p w14:paraId="2A2F46E0" w14:textId="77777777" w:rsidR="005F1702" w:rsidRDefault="005F1702" w:rsidP="001F5BDB">
            <w:pPr>
              <w:widowControl w:val="0"/>
              <w:jc w:val="center"/>
              <w:rPr>
                <w:sz w:val="16"/>
                <w:szCs w:val="16"/>
              </w:rPr>
            </w:pPr>
            <w:r>
              <w:rPr>
                <w:sz w:val="16"/>
                <w:szCs w:val="16"/>
              </w:rPr>
              <w:t>±</w:t>
            </w:r>
          </w:p>
          <w:p w14:paraId="72BEC162" w14:textId="77777777" w:rsidR="005F1702" w:rsidRDefault="005F1702" w:rsidP="001F5BDB">
            <w:pPr>
              <w:widowControl w:val="0"/>
              <w:jc w:val="center"/>
              <w:rPr>
                <w:sz w:val="16"/>
                <w:szCs w:val="16"/>
              </w:rPr>
            </w:pPr>
            <w:r>
              <w:rPr>
                <w:sz w:val="16"/>
                <w:szCs w:val="16"/>
              </w:rPr>
              <w:t>22,036</w:t>
            </w:r>
          </w:p>
        </w:tc>
        <w:tc>
          <w:tcPr>
            <w:tcW w:w="720" w:type="dxa"/>
            <w:shd w:val="clear" w:color="auto" w:fill="D9D9D9"/>
            <w:tcMar>
              <w:top w:w="100" w:type="dxa"/>
              <w:left w:w="100" w:type="dxa"/>
              <w:bottom w:w="100" w:type="dxa"/>
              <w:right w:w="100" w:type="dxa"/>
            </w:tcMar>
          </w:tcPr>
          <w:p w14:paraId="1B0DCDC8" w14:textId="77777777" w:rsidR="005F1702" w:rsidRDefault="005F1702" w:rsidP="001F5BDB">
            <w:pPr>
              <w:widowControl w:val="0"/>
              <w:jc w:val="center"/>
              <w:rPr>
                <w:sz w:val="16"/>
                <w:szCs w:val="16"/>
              </w:rPr>
            </w:pPr>
            <w:r>
              <w:rPr>
                <w:sz w:val="16"/>
                <w:szCs w:val="16"/>
              </w:rPr>
              <w:t>43,293</w:t>
            </w:r>
          </w:p>
          <w:p w14:paraId="7B9C2AD3" w14:textId="77777777" w:rsidR="005F1702" w:rsidRDefault="005F1702" w:rsidP="001F5BDB">
            <w:pPr>
              <w:widowControl w:val="0"/>
              <w:jc w:val="center"/>
              <w:rPr>
                <w:sz w:val="16"/>
                <w:szCs w:val="16"/>
              </w:rPr>
            </w:pPr>
            <w:r>
              <w:rPr>
                <w:sz w:val="16"/>
                <w:szCs w:val="16"/>
              </w:rPr>
              <w:t>±</w:t>
            </w:r>
          </w:p>
          <w:p w14:paraId="3123D132" w14:textId="77777777" w:rsidR="005F1702" w:rsidRDefault="005F1702" w:rsidP="001F5BDB">
            <w:pPr>
              <w:widowControl w:val="0"/>
              <w:jc w:val="center"/>
              <w:rPr>
                <w:sz w:val="16"/>
                <w:szCs w:val="16"/>
              </w:rPr>
            </w:pPr>
            <w:r>
              <w:rPr>
                <w:sz w:val="16"/>
                <w:szCs w:val="16"/>
              </w:rPr>
              <w:t>43,168</w:t>
            </w:r>
          </w:p>
        </w:tc>
        <w:tc>
          <w:tcPr>
            <w:tcW w:w="810" w:type="dxa"/>
            <w:shd w:val="clear" w:color="auto" w:fill="EFEFEF"/>
            <w:tcMar>
              <w:top w:w="100" w:type="dxa"/>
              <w:left w:w="100" w:type="dxa"/>
              <w:bottom w:w="100" w:type="dxa"/>
              <w:right w:w="100" w:type="dxa"/>
            </w:tcMar>
          </w:tcPr>
          <w:p w14:paraId="461D3E69" w14:textId="77777777" w:rsidR="005F1702" w:rsidRDefault="005F1702" w:rsidP="001F5BDB">
            <w:pPr>
              <w:widowControl w:val="0"/>
              <w:jc w:val="center"/>
              <w:rPr>
                <w:sz w:val="16"/>
                <w:szCs w:val="16"/>
              </w:rPr>
            </w:pPr>
            <w:r>
              <w:rPr>
                <w:sz w:val="16"/>
                <w:szCs w:val="16"/>
              </w:rPr>
              <w:t>50,260</w:t>
            </w:r>
          </w:p>
          <w:p w14:paraId="6AF0146A" w14:textId="77777777" w:rsidR="005F1702" w:rsidRDefault="005F1702" w:rsidP="001F5BDB">
            <w:pPr>
              <w:widowControl w:val="0"/>
              <w:jc w:val="center"/>
              <w:rPr>
                <w:sz w:val="16"/>
                <w:szCs w:val="16"/>
              </w:rPr>
            </w:pPr>
            <w:r>
              <w:rPr>
                <w:sz w:val="16"/>
                <w:szCs w:val="16"/>
              </w:rPr>
              <w:t>±</w:t>
            </w:r>
          </w:p>
          <w:p w14:paraId="174C1149" w14:textId="77777777" w:rsidR="005F1702" w:rsidRDefault="005F1702" w:rsidP="001F5BDB">
            <w:pPr>
              <w:widowControl w:val="0"/>
              <w:jc w:val="center"/>
              <w:rPr>
                <w:sz w:val="16"/>
                <w:szCs w:val="16"/>
              </w:rPr>
            </w:pPr>
            <w:r>
              <w:rPr>
                <w:sz w:val="16"/>
                <w:szCs w:val="16"/>
              </w:rPr>
              <w:t>51,338</w:t>
            </w:r>
          </w:p>
        </w:tc>
        <w:tc>
          <w:tcPr>
            <w:tcW w:w="810" w:type="dxa"/>
            <w:shd w:val="clear" w:color="auto" w:fill="D9D9D9"/>
            <w:tcMar>
              <w:top w:w="100" w:type="dxa"/>
              <w:left w:w="100" w:type="dxa"/>
              <w:bottom w:w="100" w:type="dxa"/>
              <w:right w:w="100" w:type="dxa"/>
            </w:tcMar>
          </w:tcPr>
          <w:p w14:paraId="5C3FCADA" w14:textId="77777777" w:rsidR="005F1702" w:rsidRDefault="005F1702" w:rsidP="001F5BDB">
            <w:pPr>
              <w:widowControl w:val="0"/>
              <w:jc w:val="center"/>
              <w:rPr>
                <w:sz w:val="16"/>
                <w:szCs w:val="16"/>
              </w:rPr>
            </w:pPr>
            <w:r>
              <w:rPr>
                <w:sz w:val="16"/>
                <w:szCs w:val="16"/>
              </w:rPr>
              <w:t>58,662</w:t>
            </w:r>
          </w:p>
          <w:p w14:paraId="1655E2EB" w14:textId="77777777" w:rsidR="005F1702" w:rsidRDefault="005F1702" w:rsidP="001F5BDB">
            <w:pPr>
              <w:widowControl w:val="0"/>
              <w:jc w:val="center"/>
              <w:rPr>
                <w:sz w:val="16"/>
                <w:szCs w:val="16"/>
              </w:rPr>
            </w:pPr>
            <w:r>
              <w:rPr>
                <w:sz w:val="16"/>
                <w:szCs w:val="16"/>
              </w:rPr>
              <w:t>±</w:t>
            </w:r>
          </w:p>
          <w:p w14:paraId="77EEFD0D" w14:textId="77777777" w:rsidR="005F1702" w:rsidRDefault="005F1702" w:rsidP="001F5BDB">
            <w:pPr>
              <w:widowControl w:val="0"/>
              <w:jc w:val="center"/>
              <w:rPr>
                <w:sz w:val="16"/>
                <w:szCs w:val="16"/>
              </w:rPr>
            </w:pPr>
            <w:r>
              <w:rPr>
                <w:sz w:val="16"/>
                <w:szCs w:val="16"/>
              </w:rPr>
              <w:t>64,276</w:t>
            </w:r>
          </w:p>
        </w:tc>
        <w:tc>
          <w:tcPr>
            <w:tcW w:w="810" w:type="dxa"/>
            <w:shd w:val="clear" w:color="auto" w:fill="EFEFEF"/>
            <w:tcMar>
              <w:top w:w="100" w:type="dxa"/>
              <w:left w:w="100" w:type="dxa"/>
              <w:bottom w:w="100" w:type="dxa"/>
              <w:right w:w="100" w:type="dxa"/>
            </w:tcMar>
          </w:tcPr>
          <w:p w14:paraId="266ED7F5" w14:textId="77777777" w:rsidR="005F1702" w:rsidRDefault="005F1702" w:rsidP="001F5BDB">
            <w:pPr>
              <w:widowControl w:val="0"/>
              <w:jc w:val="center"/>
              <w:rPr>
                <w:sz w:val="16"/>
                <w:szCs w:val="16"/>
              </w:rPr>
            </w:pPr>
            <w:r>
              <w:rPr>
                <w:sz w:val="16"/>
                <w:szCs w:val="16"/>
              </w:rPr>
              <w:t>47,231</w:t>
            </w:r>
          </w:p>
          <w:p w14:paraId="055F8BC7" w14:textId="77777777" w:rsidR="005F1702" w:rsidRDefault="005F1702" w:rsidP="001F5BDB">
            <w:pPr>
              <w:widowControl w:val="0"/>
              <w:jc w:val="center"/>
              <w:rPr>
                <w:sz w:val="16"/>
                <w:szCs w:val="16"/>
              </w:rPr>
            </w:pPr>
            <w:r>
              <w:rPr>
                <w:sz w:val="16"/>
                <w:szCs w:val="16"/>
              </w:rPr>
              <w:t>±</w:t>
            </w:r>
          </w:p>
          <w:p w14:paraId="3D82067E" w14:textId="77777777" w:rsidR="005F1702" w:rsidRDefault="005F1702" w:rsidP="001F5BDB">
            <w:pPr>
              <w:widowControl w:val="0"/>
              <w:jc w:val="center"/>
              <w:rPr>
                <w:sz w:val="16"/>
                <w:szCs w:val="16"/>
              </w:rPr>
            </w:pPr>
            <w:r>
              <w:rPr>
                <w:sz w:val="16"/>
                <w:szCs w:val="16"/>
              </w:rPr>
              <w:t>38,553</w:t>
            </w:r>
          </w:p>
        </w:tc>
        <w:tc>
          <w:tcPr>
            <w:tcW w:w="810" w:type="dxa"/>
            <w:shd w:val="clear" w:color="auto" w:fill="D9D9D9"/>
            <w:tcMar>
              <w:top w:w="100" w:type="dxa"/>
              <w:left w:w="100" w:type="dxa"/>
              <w:bottom w:w="100" w:type="dxa"/>
              <w:right w:w="100" w:type="dxa"/>
            </w:tcMar>
          </w:tcPr>
          <w:p w14:paraId="403FE844" w14:textId="77777777" w:rsidR="005F1702" w:rsidRDefault="005F1702" w:rsidP="001F5BDB">
            <w:pPr>
              <w:widowControl w:val="0"/>
              <w:jc w:val="center"/>
              <w:rPr>
                <w:sz w:val="16"/>
                <w:szCs w:val="16"/>
              </w:rPr>
            </w:pPr>
            <w:r>
              <w:rPr>
                <w:sz w:val="16"/>
                <w:szCs w:val="16"/>
              </w:rPr>
              <w:t>31,877</w:t>
            </w:r>
          </w:p>
          <w:p w14:paraId="6EBE4008" w14:textId="77777777" w:rsidR="005F1702" w:rsidRDefault="005F1702" w:rsidP="001F5BDB">
            <w:pPr>
              <w:widowControl w:val="0"/>
              <w:jc w:val="center"/>
              <w:rPr>
                <w:sz w:val="16"/>
                <w:szCs w:val="16"/>
              </w:rPr>
            </w:pPr>
            <w:r>
              <w:rPr>
                <w:sz w:val="16"/>
                <w:szCs w:val="16"/>
              </w:rPr>
              <w:t>±</w:t>
            </w:r>
          </w:p>
          <w:p w14:paraId="13AB701D" w14:textId="77777777" w:rsidR="005F1702" w:rsidRDefault="005F1702" w:rsidP="001F5BDB">
            <w:pPr>
              <w:widowControl w:val="0"/>
              <w:jc w:val="center"/>
              <w:rPr>
                <w:sz w:val="16"/>
                <w:szCs w:val="16"/>
              </w:rPr>
            </w:pPr>
            <w:r>
              <w:rPr>
                <w:sz w:val="16"/>
                <w:szCs w:val="16"/>
              </w:rPr>
              <w:t>30,341</w:t>
            </w:r>
          </w:p>
        </w:tc>
        <w:tc>
          <w:tcPr>
            <w:tcW w:w="900" w:type="dxa"/>
            <w:shd w:val="clear" w:color="auto" w:fill="EFEFEF"/>
            <w:tcMar>
              <w:top w:w="100" w:type="dxa"/>
              <w:left w:w="100" w:type="dxa"/>
              <w:bottom w:w="100" w:type="dxa"/>
              <w:right w:w="100" w:type="dxa"/>
            </w:tcMar>
          </w:tcPr>
          <w:p w14:paraId="32F8D018" w14:textId="77777777" w:rsidR="005F1702" w:rsidRDefault="005F1702" w:rsidP="001F5BDB">
            <w:pPr>
              <w:widowControl w:val="0"/>
              <w:jc w:val="center"/>
              <w:rPr>
                <w:sz w:val="16"/>
                <w:szCs w:val="16"/>
              </w:rPr>
            </w:pPr>
            <w:r>
              <w:rPr>
                <w:sz w:val="16"/>
                <w:szCs w:val="16"/>
              </w:rPr>
              <w:t>39,270</w:t>
            </w:r>
          </w:p>
          <w:p w14:paraId="0E53EE1B" w14:textId="77777777" w:rsidR="005F1702" w:rsidRDefault="005F1702" w:rsidP="001F5BDB">
            <w:pPr>
              <w:widowControl w:val="0"/>
              <w:jc w:val="center"/>
              <w:rPr>
                <w:sz w:val="16"/>
                <w:szCs w:val="16"/>
              </w:rPr>
            </w:pPr>
            <w:r>
              <w:rPr>
                <w:sz w:val="16"/>
                <w:szCs w:val="16"/>
              </w:rPr>
              <w:t>±</w:t>
            </w:r>
          </w:p>
          <w:p w14:paraId="44E23CED" w14:textId="77777777" w:rsidR="005F1702" w:rsidRDefault="005F1702" w:rsidP="001F5BDB">
            <w:pPr>
              <w:widowControl w:val="0"/>
              <w:jc w:val="center"/>
              <w:rPr>
                <w:sz w:val="16"/>
                <w:szCs w:val="16"/>
              </w:rPr>
            </w:pPr>
            <w:r>
              <w:rPr>
                <w:sz w:val="16"/>
                <w:szCs w:val="16"/>
              </w:rPr>
              <w:t>40,579</w:t>
            </w:r>
          </w:p>
        </w:tc>
        <w:tc>
          <w:tcPr>
            <w:tcW w:w="900" w:type="dxa"/>
            <w:shd w:val="clear" w:color="auto" w:fill="D9D9D9"/>
            <w:tcMar>
              <w:top w:w="100" w:type="dxa"/>
              <w:left w:w="100" w:type="dxa"/>
              <w:bottom w:w="100" w:type="dxa"/>
              <w:right w:w="100" w:type="dxa"/>
            </w:tcMar>
          </w:tcPr>
          <w:p w14:paraId="36483600" w14:textId="77777777" w:rsidR="005F1702" w:rsidRDefault="005F1702" w:rsidP="001F5BDB">
            <w:pPr>
              <w:widowControl w:val="0"/>
              <w:jc w:val="center"/>
              <w:rPr>
                <w:sz w:val="16"/>
                <w:szCs w:val="16"/>
              </w:rPr>
            </w:pPr>
            <w:r>
              <w:rPr>
                <w:sz w:val="16"/>
                <w:szCs w:val="16"/>
              </w:rPr>
              <w:t>46,777</w:t>
            </w:r>
          </w:p>
          <w:p w14:paraId="0B4C790B" w14:textId="77777777" w:rsidR="005F1702" w:rsidRDefault="005F1702" w:rsidP="001F5BDB">
            <w:pPr>
              <w:widowControl w:val="0"/>
              <w:jc w:val="center"/>
              <w:rPr>
                <w:sz w:val="16"/>
                <w:szCs w:val="16"/>
              </w:rPr>
            </w:pPr>
            <w:r>
              <w:rPr>
                <w:sz w:val="16"/>
                <w:szCs w:val="16"/>
              </w:rPr>
              <w:t>±</w:t>
            </w:r>
          </w:p>
          <w:p w14:paraId="0FCC42B6" w14:textId="77777777" w:rsidR="005F1702" w:rsidRDefault="005F1702" w:rsidP="001F5BDB">
            <w:pPr>
              <w:widowControl w:val="0"/>
              <w:jc w:val="center"/>
              <w:rPr>
                <w:sz w:val="16"/>
                <w:szCs w:val="16"/>
              </w:rPr>
            </w:pPr>
            <w:r>
              <w:rPr>
                <w:sz w:val="16"/>
                <w:szCs w:val="16"/>
              </w:rPr>
              <w:t>47,718</w:t>
            </w:r>
          </w:p>
        </w:tc>
      </w:tr>
      <w:tr w:rsidR="005F1702" w14:paraId="042B9AA3" w14:textId="77777777" w:rsidTr="001F5BDB">
        <w:trPr>
          <w:trHeight w:val="20"/>
          <w:jc w:val="center"/>
        </w:trPr>
        <w:tc>
          <w:tcPr>
            <w:tcW w:w="1080" w:type="dxa"/>
            <w:vMerge/>
            <w:shd w:val="clear" w:color="auto" w:fill="D9D9D9"/>
            <w:tcMar>
              <w:top w:w="100" w:type="dxa"/>
              <w:left w:w="100" w:type="dxa"/>
              <w:bottom w:w="100" w:type="dxa"/>
              <w:right w:w="100" w:type="dxa"/>
            </w:tcMar>
          </w:tcPr>
          <w:p w14:paraId="5B458E0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6671C2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CAEF98E" w14:textId="77777777" w:rsidR="005F1702" w:rsidRDefault="005F1702" w:rsidP="001F5BDB">
            <w:pPr>
              <w:widowControl w:val="0"/>
              <w:jc w:val="center"/>
              <w:rPr>
                <w:sz w:val="16"/>
                <w:szCs w:val="16"/>
              </w:rPr>
            </w:pPr>
            <w:r>
              <w:rPr>
                <w:sz w:val="16"/>
                <w:szCs w:val="16"/>
              </w:rPr>
              <w:t>40,150</w:t>
            </w:r>
          </w:p>
          <w:p w14:paraId="2FA86EB7" w14:textId="77777777" w:rsidR="005F1702" w:rsidRDefault="005F1702" w:rsidP="001F5BDB">
            <w:pPr>
              <w:widowControl w:val="0"/>
              <w:jc w:val="center"/>
              <w:rPr>
                <w:sz w:val="16"/>
                <w:szCs w:val="16"/>
              </w:rPr>
            </w:pPr>
            <w:r>
              <w:rPr>
                <w:sz w:val="16"/>
                <w:szCs w:val="16"/>
              </w:rPr>
              <w:t>±</w:t>
            </w:r>
          </w:p>
          <w:p w14:paraId="6BAC29CF" w14:textId="77777777" w:rsidR="005F1702" w:rsidRDefault="005F1702" w:rsidP="001F5BDB">
            <w:pPr>
              <w:widowControl w:val="0"/>
              <w:jc w:val="center"/>
              <w:rPr>
                <w:sz w:val="16"/>
                <w:szCs w:val="16"/>
              </w:rPr>
            </w:pPr>
            <w:r>
              <w:rPr>
                <w:sz w:val="16"/>
                <w:szCs w:val="16"/>
              </w:rPr>
              <w:t>47,430</w:t>
            </w:r>
          </w:p>
        </w:tc>
        <w:tc>
          <w:tcPr>
            <w:tcW w:w="810" w:type="dxa"/>
            <w:shd w:val="clear" w:color="auto" w:fill="D9D9D9"/>
            <w:tcMar>
              <w:top w:w="100" w:type="dxa"/>
              <w:left w:w="100" w:type="dxa"/>
              <w:bottom w:w="100" w:type="dxa"/>
              <w:right w:w="100" w:type="dxa"/>
            </w:tcMar>
          </w:tcPr>
          <w:p w14:paraId="46CCE768" w14:textId="77777777" w:rsidR="005F1702" w:rsidRDefault="005F1702" w:rsidP="001F5BDB">
            <w:pPr>
              <w:widowControl w:val="0"/>
              <w:jc w:val="center"/>
              <w:rPr>
                <w:sz w:val="16"/>
                <w:szCs w:val="16"/>
              </w:rPr>
            </w:pPr>
            <w:r>
              <w:rPr>
                <w:sz w:val="16"/>
                <w:szCs w:val="16"/>
              </w:rPr>
              <w:t>29,486</w:t>
            </w:r>
          </w:p>
          <w:p w14:paraId="3DD64857" w14:textId="77777777" w:rsidR="005F1702" w:rsidRDefault="005F1702" w:rsidP="001F5BDB">
            <w:pPr>
              <w:widowControl w:val="0"/>
              <w:jc w:val="center"/>
              <w:rPr>
                <w:sz w:val="16"/>
                <w:szCs w:val="16"/>
              </w:rPr>
            </w:pPr>
            <w:r>
              <w:rPr>
                <w:sz w:val="16"/>
                <w:szCs w:val="16"/>
              </w:rPr>
              <w:t>±</w:t>
            </w:r>
          </w:p>
          <w:p w14:paraId="60A1F6FD" w14:textId="77777777" w:rsidR="005F1702" w:rsidRDefault="005F1702" w:rsidP="001F5BDB">
            <w:pPr>
              <w:widowControl w:val="0"/>
              <w:jc w:val="center"/>
              <w:rPr>
                <w:sz w:val="16"/>
                <w:szCs w:val="16"/>
              </w:rPr>
            </w:pPr>
            <w:r>
              <w:rPr>
                <w:sz w:val="16"/>
                <w:szCs w:val="16"/>
              </w:rPr>
              <w:t>30,781</w:t>
            </w:r>
          </w:p>
        </w:tc>
        <w:tc>
          <w:tcPr>
            <w:tcW w:w="810" w:type="dxa"/>
            <w:shd w:val="clear" w:color="auto" w:fill="EFEFEF"/>
            <w:tcMar>
              <w:top w:w="100" w:type="dxa"/>
              <w:left w:w="100" w:type="dxa"/>
              <w:bottom w:w="100" w:type="dxa"/>
              <w:right w:w="100" w:type="dxa"/>
            </w:tcMar>
          </w:tcPr>
          <w:p w14:paraId="408D2964" w14:textId="77777777" w:rsidR="005F1702" w:rsidRDefault="005F1702" w:rsidP="001F5BDB">
            <w:pPr>
              <w:widowControl w:val="0"/>
              <w:jc w:val="center"/>
              <w:rPr>
                <w:sz w:val="16"/>
                <w:szCs w:val="16"/>
              </w:rPr>
            </w:pPr>
            <w:r>
              <w:rPr>
                <w:sz w:val="16"/>
                <w:szCs w:val="16"/>
              </w:rPr>
              <w:t>49,584</w:t>
            </w:r>
          </w:p>
          <w:p w14:paraId="0279C73C" w14:textId="77777777" w:rsidR="005F1702" w:rsidRDefault="005F1702" w:rsidP="001F5BDB">
            <w:pPr>
              <w:widowControl w:val="0"/>
              <w:jc w:val="center"/>
              <w:rPr>
                <w:sz w:val="16"/>
                <w:szCs w:val="16"/>
              </w:rPr>
            </w:pPr>
            <w:r>
              <w:rPr>
                <w:sz w:val="16"/>
                <w:szCs w:val="16"/>
              </w:rPr>
              <w:t>±</w:t>
            </w:r>
          </w:p>
          <w:p w14:paraId="14DCFD79" w14:textId="77777777" w:rsidR="005F1702" w:rsidRDefault="005F1702" w:rsidP="001F5BDB">
            <w:pPr>
              <w:widowControl w:val="0"/>
              <w:jc w:val="center"/>
              <w:rPr>
                <w:sz w:val="16"/>
                <w:szCs w:val="16"/>
              </w:rPr>
            </w:pPr>
            <w:r>
              <w:rPr>
                <w:sz w:val="16"/>
                <w:szCs w:val="16"/>
              </w:rPr>
              <w:t>33,070</w:t>
            </w:r>
          </w:p>
        </w:tc>
        <w:tc>
          <w:tcPr>
            <w:tcW w:w="720" w:type="dxa"/>
            <w:shd w:val="clear" w:color="auto" w:fill="D9D9D9"/>
            <w:tcMar>
              <w:top w:w="100" w:type="dxa"/>
              <w:left w:w="100" w:type="dxa"/>
              <w:bottom w:w="100" w:type="dxa"/>
              <w:right w:w="100" w:type="dxa"/>
            </w:tcMar>
          </w:tcPr>
          <w:p w14:paraId="7CF4D908" w14:textId="77777777" w:rsidR="005F1702" w:rsidRDefault="005F1702" w:rsidP="001F5BDB">
            <w:pPr>
              <w:widowControl w:val="0"/>
              <w:jc w:val="center"/>
              <w:rPr>
                <w:sz w:val="16"/>
                <w:szCs w:val="16"/>
              </w:rPr>
            </w:pPr>
            <w:r>
              <w:rPr>
                <w:sz w:val="16"/>
                <w:szCs w:val="16"/>
              </w:rPr>
              <w:t>56,081</w:t>
            </w:r>
          </w:p>
          <w:p w14:paraId="58370316" w14:textId="77777777" w:rsidR="005F1702" w:rsidRDefault="005F1702" w:rsidP="001F5BDB">
            <w:pPr>
              <w:widowControl w:val="0"/>
              <w:jc w:val="center"/>
              <w:rPr>
                <w:sz w:val="16"/>
                <w:szCs w:val="16"/>
              </w:rPr>
            </w:pPr>
            <w:r>
              <w:rPr>
                <w:sz w:val="16"/>
                <w:szCs w:val="16"/>
              </w:rPr>
              <w:t>±</w:t>
            </w:r>
          </w:p>
          <w:p w14:paraId="517E5482" w14:textId="77777777" w:rsidR="005F1702" w:rsidRDefault="005F1702" w:rsidP="001F5BDB">
            <w:pPr>
              <w:widowControl w:val="0"/>
              <w:jc w:val="center"/>
              <w:rPr>
                <w:sz w:val="16"/>
                <w:szCs w:val="16"/>
              </w:rPr>
            </w:pPr>
            <w:r>
              <w:rPr>
                <w:sz w:val="16"/>
                <w:szCs w:val="16"/>
              </w:rPr>
              <w:t>49,214</w:t>
            </w:r>
          </w:p>
        </w:tc>
        <w:tc>
          <w:tcPr>
            <w:tcW w:w="810" w:type="dxa"/>
            <w:shd w:val="clear" w:color="auto" w:fill="EFEFEF"/>
            <w:tcMar>
              <w:top w:w="100" w:type="dxa"/>
              <w:left w:w="100" w:type="dxa"/>
              <w:bottom w:w="100" w:type="dxa"/>
              <w:right w:w="100" w:type="dxa"/>
            </w:tcMar>
          </w:tcPr>
          <w:p w14:paraId="767CE02E" w14:textId="77777777" w:rsidR="005F1702" w:rsidRDefault="005F1702" w:rsidP="001F5BDB">
            <w:pPr>
              <w:widowControl w:val="0"/>
              <w:jc w:val="center"/>
              <w:rPr>
                <w:sz w:val="16"/>
                <w:szCs w:val="16"/>
              </w:rPr>
            </w:pPr>
            <w:r>
              <w:rPr>
                <w:sz w:val="16"/>
                <w:szCs w:val="16"/>
              </w:rPr>
              <w:t>88,962</w:t>
            </w:r>
          </w:p>
          <w:p w14:paraId="2FB14690" w14:textId="77777777" w:rsidR="005F1702" w:rsidRDefault="005F1702" w:rsidP="001F5BDB">
            <w:pPr>
              <w:widowControl w:val="0"/>
              <w:jc w:val="center"/>
              <w:rPr>
                <w:sz w:val="16"/>
                <w:szCs w:val="16"/>
              </w:rPr>
            </w:pPr>
            <w:r>
              <w:rPr>
                <w:sz w:val="16"/>
                <w:szCs w:val="16"/>
              </w:rPr>
              <w:t>±</w:t>
            </w:r>
          </w:p>
          <w:p w14:paraId="3EECD3E9" w14:textId="77777777" w:rsidR="005F1702" w:rsidRDefault="005F1702" w:rsidP="001F5BDB">
            <w:pPr>
              <w:widowControl w:val="0"/>
              <w:jc w:val="center"/>
              <w:rPr>
                <w:sz w:val="16"/>
                <w:szCs w:val="16"/>
              </w:rPr>
            </w:pPr>
            <w:r>
              <w:rPr>
                <w:sz w:val="16"/>
                <w:szCs w:val="16"/>
              </w:rPr>
              <w:t>71,752</w:t>
            </w:r>
          </w:p>
        </w:tc>
        <w:tc>
          <w:tcPr>
            <w:tcW w:w="810" w:type="dxa"/>
            <w:shd w:val="clear" w:color="auto" w:fill="D9D9D9"/>
            <w:tcMar>
              <w:top w:w="100" w:type="dxa"/>
              <w:left w:w="100" w:type="dxa"/>
              <w:bottom w:w="100" w:type="dxa"/>
              <w:right w:w="100" w:type="dxa"/>
            </w:tcMar>
          </w:tcPr>
          <w:p w14:paraId="1E8A6411" w14:textId="77777777" w:rsidR="005F1702" w:rsidRDefault="005F1702" w:rsidP="001F5BDB">
            <w:pPr>
              <w:widowControl w:val="0"/>
              <w:jc w:val="center"/>
              <w:rPr>
                <w:sz w:val="16"/>
                <w:szCs w:val="16"/>
              </w:rPr>
            </w:pPr>
            <w:r>
              <w:rPr>
                <w:sz w:val="16"/>
                <w:szCs w:val="16"/>
              </w:rPr>
              <w:t>74,562</w:t>
            </w:r>
          </w:p>
          <w:p w14:paraId="3E2DB286" w14:textId="77777777" w:rsidR="005F1702" w:rsidRDefault="005F1702" w:rsidP="001F5BDB">
            <w:pPr>
              <w:widowControl w:val="0"/>
              <w:jc w:val="center"/>
              <w:rPr>
                <w:sz w:val="16"/>
                <w:szCs w:val="16"/>
              </w:rPr>
            </w:pPr>
            <w:r>
              <w:rPr>
                <w:sz w:val="16"/>
                <w:szCs w:val="16"/>
              </w:rPr>
              <w:t>±</w:t>
            </w:r>
          </w:p>
          <w:p w14:paraId="7A268A0E" w14:textId="77777777" w:rsidR="005F1702" w:rsidRDefault="005F1702" w:rsidP="001F5BDB">
            <w:pPr>
              <w:widowControl w:val="0"/>
              <w:jc w:val="center"/>
              <w:rPr>
                <w:sz w:val="16"/>
                <w:szCs w:val="16"/>
              </w:rPr>
            </w:pPr>
            <w:r>
              <w:rPr>
                <w:sz w:val="16"/>
                <w:szCs w:val="16"/>
              </w:rPr>
              <w:t>72,312</w:t>
            </w:r>
          </w:p>
        </w:tc>
        <w:tc>
          <w:tcPr>
            <w:tcW w:w="810" w:type="dxa"/>
            <w:shd w:val="clear" w:color="auto" w:fill="EFEFEF"/>
            <w:tcMar>
              <w:top w:w="100" w:type="dxa"/>
              <w:left w:w="100" w:type="dxa"/>
              <w:bottom w:w="100" w:type="dxa"/>
              <w:right w:w="100" w:type="dxa"/>
            </w:tcMar>
          </w:tcPr>
          <w:p w14:paraId="338B30F3" w14:textId="77777777" w:rsidR="005F1702" w:rsidRDefault="005F1702" w:rsidP="001F5BDB">
            <w:pPr>
              <w:widowControl w:val="0"/>
              <w:jc w:val="center"/>
              <w:rPr>
                <w:sz w:val="16"/>
                <w:szCs w:val="16"/>
              </w:rPr>
            </w:pPr>
            <w:r>
              <w:rPr>
                <w:sz w:val="16"/>
                <w:szCs w:val="16"/>
              </w:rPr>
              <w:t>53,588</w:t>
            </w:r>
          </w:p>
          <w:p w14:paraId="7DE1A979" w14:textId="77777777" w:rsidR="005F1702" w:rsidRDefault="005F1702" w:rsidP="001F5BDB">
            <w:pPr>
              <w:widowControl w:val="0"/>
              <w:jc w:val="center"/>
              <w:rPr>
                <w:sz w:val="16"/>
                <w:szCs w:val="16"/>
              </w:rPr>
            </w:pPr>
            <w:r>
              <w:rPr>
                <w:sz w:val="16"/>
                <w:szCs w:val="16"/>
              </w:rPr>
              <w:t>±</w:t>
            </w:r>
          </w:p>
          <w:p w14:paraId="552F86EF" w14:textId="77777777" w:rsidR="005F1702" w:rsidRDefault="005F1702" w:rsidP="001F5BDB">
            <w:pPr>
              <w:widowControl w:val="0"/>
              <w:jc w:val="center"/>
              <w:rPr>
                <w:sz w:val="16"/>
                <w:szCs w:val="16"/>
              </w:rPr>
            </w:pPr>
            <w:r>
              <w:rPr>
                <w:sz w:val="16"/>
                <w:szCs w:val="16"/>
              </w:rPr>
              <w:t>50,765</w:t>
            </w:r>
          </w:p>
        </w:tc>
        <w:tc>
          <w:tcPr>
            <w:tcW w:w="810" w:type="dxa"/>
            <w:shd w:val="clear" w:color="auto" w:fill="D9D9D9"/>
            <w:tcMar>
              <w:top w:w="100" w:type="dxa"/>
              <w:left w:w="100" w:type="dxa"/>
              <w:bottom w:w="100" w:type="dxa"/>
              <w:right w:w="100" w:type="dxa"/>
            </w:tcMar>
          </w:tcPr>
          <w:p w14:paraId="1B5861F5" w14:textId="77777777" w:rsidR="005F1702" w:rsidRDefault="005F1702" w:rsidP="001F5BDB">
            <w:pPr>
              <w:widowControl w:val="0"/>
              <w:jc w:val="center"/>
              <w:rPr>
                <w:sz w:val="16"/>
                <w:szCs w:val="16"/>
              </w:rPr>
            </w:pPr>
            <w:r>
              <w:rPr>
                <w:sz w:val="16"/>
                <w:szCs w:val="16"/>
              </w:rPr>
              <w:t>32,423</w:t>
            </w:r>
          </w:p>
          <w:p w14:paraId="28B2B365" w14:textId="77777777" w:rsidR="005F1702" w:rsidRDefault="005F1702" w:rsidP="001F5BDB">
            <w:pPr>
              <w:widowControl w:val="0"/>
              <w:jc w:val="center"/>
              <w:rPr>
                <w:sz w:val="16"/>
                <w:szCs w:val="16"/>
              </w:rPr>
            </w:pPr>
            <w:r>
              <w:rPr>
                <w:sz w:val="16"/>
                <w:szCs w:val="16"/>
              </w:rPr>
              <w:t>±</w:t>
            </w:r>
          </w:p>
          <w:p w14:paraId="6A98F6CA" w14:textId="77777777" w:rsidR="005F1702" w:rsidRDefault="005F1702" w:rsidP="001F5BDB">
            <w:pPr>
              <w:widowControl w:val="0"/>
              <w:jc w:val="center"/>
              <w:rPr>
                <w:sz w:val="16"/>
                <w:szCs w:val="16"/>
              </w:rPr>
            </w:pPr>
            <w:r>
              <w:rPr>
                <w:sz w:val="16"/>
                <w:szCs w:val="16"/>
              </w:rPr>
              <w:t>41,853</w:t>
            </w:r>
          </w:p>
        </w:tc>
        <w:tc>
          <w:tcPr>
            <w:tcW w:w="900" w:type="dxa"/>
            <w:shd w:val="clear" w:color="auto" w:fill="EFEFEF"/>
            <w:tcMar>
              <w:top w:w="100" w:type="dxa"/>
              <w:left w:w="100" w:type="dxa"/>
              <w:bottom w:w="100" w:type="dxa"/>
              <w:right w:w="100" w:type="dxa"/>
            </w:tcMar>
          </w:tcPr>
          <w:p w14:paraId="0940A011" w14:textId="77777777" w:rsidR="005F1702" w:rsidRDefault="005F1702" w:rsidP="001F5BDB">
            <w:pPr>
              <w:widowControl w:val="0"/>
              <w:jc w:val="center"/>
              <w:rPr>
                <w:sz w:val="16"/>
                <w:szCs w:val="16"/>
              </w:rPr>
            </w:pPr>
            <w:r>
              <w:rPr>
                <w:sz w:val="16"/>
                <w:szCs w:val="16"/>
              </w:rPr>
              <w:t>60,478</w:t>
            </w:r>
          </w:p>
          <w:p w14:paraId="0F49693F" w14:textId="77777777" w:rsidR="005F1702" w:rsidRDefault="005F1702" w:rsidP="001F5BDB">
            <w:pPr>
              <w:widowControl w:val="0"/>
              <w:jc w:val="center"/>
              <w:rPr>
                <w:sz w:val="16"/>
                <w:szCs w:val="16"/>
              </w:rPr>
            </w:pPr>
            <w:r>
              <w:rPr>
                <w:sz w:val="16"/>
                <w:szCs w:val="16"/>
              </w:rPr>
              <w:t>±</w:t>
            </w:r>
          </w:p>
          <w:p w14:paraId="0E574ACA" w14:textId="77777777" w:rsidR="005F1702" w:rsidRDefault="005F1702" w:rsidP="001F5BDB">
            <w:pPr>
              <w:widowControl w:val="0"/>
              <w:jc w:val="center"/>
              <w:rPr>
                <w:sz w:val="16"/>
                <w:szCs w:val="16"/>
              </w:rPr>
            </w:pPr>
            <w:r>
              <w:rPr>
                <w:sz w:val="16"/>
                <w:szCs w:val="16"/>
              </w:rPr>
              <w:t>5,7472</w:t>
            </w:r>
          </w:p>
        </w:tc>
        <w:tc>
          <w:tcPr>
            <w:tcW w:w="900" w:type="dxa"/>
            <w:shd w:val="clear" w:color="auto" w:fill="D9D9D9"/>
            <w:tcMar>
              <w:top w:w="100" w:type="dxa"/>
              <w:left w:w="100" w:type="dxa"/>
              <w:bottom w:w="100" w:type="dxa"/>
              <w:right w:w="100" w:type="dxa"/>
            </w:tcMar>
          </w:tcPr>
          <w:p w14:paraId="45DCE400" w14:textId="77777777" w:rsidR="005F1702" w:rsidRDefault="005F1702" w:rsidP="001F5BDB">
            <w:pPr>
              <w:widowControl w:val="0"/>
              <w:jc w:val="center"/>
              <w:rPr>
                <w:sz w:val="16"/>
                <w:szCs w:val="16"/>
              </w:rPr>
            </w:pPr>
            <w:r>
              <w:rPr>
                <w:sz w:val="16"/>
                <w:szCs w:val="16"/>
              </w:rPr>
              <w:t>48,774</w:t>
            </w:r>
          </w:p>
          <w:p w14:paraId="4623ABD1" w14:textId="77777777" w:rsidR="005F1702" w:rsidRDefault="005F1702" w:rsidP="001F5BDB">
            <w:pPr>
              <w:widowControl w:val="0"/>
              <w:jc w:val="center"/>
              <w:rPr>
                <w:sz w:val="16"/>
                <w:szCs w:val="16"/>
              </w:rPr>
            </w:pPr>
            <w:r>
              <w:rPr>
                <w:sz w:val="16"/>
                <w:szCs w:val="16"/>
              </w:rPr>
              <w:t>±</w:t>
            </w:r>
          </w:p>
          <w:p w14:paraId="61834644" w14:textId="77777777" w:rsidR="005F1702" w:rsidRDefault="005F1702" w:rsidP="001F5BDB">
            <w:pPr>
              <w:widowControl w:val="0"/>
              <w:jc w:val="center"/>
              <w:rPr>
                <w:sz w:val="16"/>
                <w:szCs w:val="16"/>
              </w:rPr>
            </w:pPr>
            <w:r>
              <w:rPr>
                <w:sz w:val="16"/>
                <w:szCs w:val="16"/>
              </w:rPr>
              <w:t>54,447</w:t>
            </w:r>
          </w:p>
        </w:tc>
      </w:tr>
      <w:tr w:rsidR="005F1702" w14:paraId="7C822D0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7D82354" w14:textId="77777777" w:rsidR="005F1702" w:rsidRPr="001C5FC7" w:rsidRDefault="005F1702" w:rsidP="001F5BDB">
            <w:pPr>
              <w:widowControl w:val="0"/>
              <w:jc w:val="center"/>
              <w:rPr>
                <w:sz w:val="18"/>
                <w:szCs w:val="18"/>
              </w:rPr>
            </w:pPr>
            <w:r w:rsidRPr="001C5FC7">
              <w:rPr>
                <w:sz w:val="18"/>
                <w:szCs w:val="18"/>
              </w:rPr>
              <w:t>Median larvae density</w:t>
            </w:r>
          </w:p>
        </w:tc>
        <w:tc>
          <w:tcPr>
            <w:tcW w:w="630" w:type="dxa"/>
            <w:shd w:val="clear" w:color="auto" w:fill="D9D9D9"/>
            <w:tcMar>
              <w:top w:w="100" w:type="dxa"/>
              <w:left w:w="100" w:type="dxa"/>
              <w:bottom w:w="100" w:type="dxa"/>
              <w:right w:w="100" w:type="dxa"/>
            </w:tcMar>
          </w:tcPr>
          <w:p w14:paraId="59D0054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C66BA94" w14:textId="77777777" w:rsidR="005F1702" w:rsidRDefault="005F1702" w:rsidP="001F5BDB">
            <w:pPr>
              <w:widowControl w:val="0"/>
              <w:jc w:val="center"/>
              <w:rPr>
                <w:sz w:val="16"/>
                <w:szCs w:val="16"/>
              </w:rPr>
            </w:pPr>
            <w:r>
              <w:rPr>
                <w:sz w:val="16"/>
                <w:szCs w:val="16"/>
              </w:rPr>
              <w:t>18,013</w:t>
            </w:r>
          </w:p>
        </w:tc>
        <w:tc>
          <w:tcPr>
            <w:tcW w:w="810" w:type="dxa"/>
            <w:shd w:val="clear" w:color="auto" w:fill="D9D9D9"/>
            <w:tcMar>
              <w:top w:w="100" w:type="dxa"/>
              <w:left w:w="100" w:type="dxa"/>
              <w:bottom w:w="100" w:type="dxa"/>
              <w:right w:w="100" w:type="dxa"/>
            </w:tcMar>
          </w:tcPr>
          <w:p w14:paraId="2C106E13" w14:textId="77777777" w:rsidR="005F1702" w:rsidRDefault="005F1702" w:rsidP="001F5BDB">
            <w:pPr>
              <w:widowControl w:val="0"/>
              <w:jc w:val="center"/>
              <w:rPr>
                <w:sz w:val="16"/>
                <w:szCs w:val="16"/>
              </w:rPr>
            </w:pPr>
            <w:r>
              <w:rPr>
                <w:sz w:val="16"/>
                <w:szCs w:val="16"/>
              </w:rPr>
              <w:t>42,783</w:t>
            </w:r>
          </w:p>
        </w:tc>
        <w:tc>
          <w:tcPr>
            <w:tcW w:w="810" w:type="dxa"/>
            <w:shd w:val="clear" w:color="auto" w:fill="EFEFEF"/>
            <w:tcMar>
              <w:top w:w="100" w:type="dxa"/>
              <w:left w:w="100" w:type="dxa"/>
              <w:bottom w:w="100" w:type="dxa"/>
              <w:right w:w="100" w:type="dxa"/>
            </w:tcMar>
          </w:tcPr>
          <w:p w14:paraId="0D5B8C1F" w14:textId="77777777" w:rsidR="005F1702" w:rsidRDefault="005F1702" w:rsidP="001F5BDB">
            <w:pPr>
              <w:widowControl w:val="0"/>
              <w:jc w:val="center"/>
              <w:rPr>
                <w:sz w:val="16"/>
                <w:szCs w:val="16"/>
              </w:rPr>
            </w:pPr>
            <w:r>
              <w:rPr>
                <w:sz w:val="16"/>
                <w:szCs w:val="16"/>
              </w:rPr>
              <w:t>19,117</w:t>
            </w:r>
          </w:p>
        </w:tc>
        <w:tc>
          <w:tcPr>
            <w:tcW w:w="720" w:type="dxa"/>
            <w:shd w:val="clear" w:color="auto" w:fill="D9D9D9"/>
            <w:tcMar>
              <w:top w:w="100" w:type="dxa"/>
              <w:left w:w="100" w:type="dxa"/>
              <w:bottom w:w="100" w:type="dxa"/>
              <w:right w:w="100" w:type="dxa"/>
            </w:tcMar>
          </w:tcPr>
          <w:p w14:paraId="0C1B441A" w14:textId="77777777" w:rsidR="005F1702" w:rsidRDefault="005F1702" w:rsidP="001F5BDB">
            <w:pPr>
              <w:widowControl w:val="0"/>
              <w:jc w:val="center"/>
              <w:rPr>
                <w:sz w:val="16"/>
                <w:szCs w:val="16"/>
              </w:rPr>
            </w:pPr>
            <w:r>
              <w:rPr>
                <w:sz w:val="16"/>
                <w:szCs w:val="16"/>
              </w:rPr>
              <w:t>26,160</w:t>
            </w:r>
          </w:p>
        </w:tc>
        <w:tc>
          <w:tcPr>
            <w:tcW w:w="810" w:type="dxa"/>
            <w:shd w:val="clear" w:color="auto" w:fill="EFEFEF"/>
            <w:tcMar>
              <w:top w:w="100" w:type="dxa"/>
              <w:left w:w="100" w:type="dxa"/>
              <w:bottom w:w="100" w:type="dxa"/>
              <w:right w:w="100" w:type="dxa"/>
            </w:tcMar>
          </w:tcPr>
          <w:p w14:paraId="0D104DD3" w14:textId="77777777" w:rsidR="005F1702" w:rsidRDefault="005F1702" w:rsidP="001F5BDB">
            <w:pPr>
              <w:widowControl w:val="0"/>
              <w:jc w:val="center"/>
              <w:rPr>
                <w:sz w:val="16"/>
                <w:szCs w:val="16"/>
              </w:rPr>
            </w:pPr>
            <w:r>
              <w:rPr>
                <w:sz w:val="16"/>
                <w:szCs w:val="16"/>
              </w:rPr>
              <w:t>33,797</w:t>
            </w:r>
          </w:p>
        </w:tc>
        <w:tc>
          <w:tcPr>
            <w:tcW w:w="810" w:type="dxa"/>
            <w:shd w:val="clear" w:color="auto" w:fill="D9D9D9"/>
            <w:tcMar>
              <w:top w:w="100" w:type="dxa"/>
              <w:left w:w="100" w:type="dxa"/>
              <w:bottom w:w="100" w:type="dxa"/>
              <w:right w:w="100" w:type="dxa"/>
            </w:tcMar>
          </w:tcPr>
          <w:p w14:paraId="458649DB" w14:textId="77777777" w:rsidR="005F1702" w:rsidRDefault="005F1702" w:rsidP="001F5BDB">
            <w:pPr>
              <w:widowControl w:val="0"/>
              <w:jc w:val="center"/>
              <w:rPr>
                <w:sz w:val="16"/>
                <w:szCs w:val="16"/>
              </w:rPr>
            </w:pPr>
            <w:r>
              <w:rPr>
                <w:sz w:val="16"/>
                <w:szCs w:val="16"/>
              </w:rPr>
              <w:t>32,608</w:t>
            </w:r>
          </w:p>
        </w:tc>
        <w:tc>
          <w:tcPr>
            <w:tcW w:w="810" w:type="dxa"/>
            <w:shd w:val="clear" w:color="auto" w:fill="EFEFEF"/>
            <w:tcMar>
              <w:top w:w="100" w:type="dxa"/>
              <w:left w:w="100" w:type="dxa"/>
              <w:bottom w:w="100" w:type="dxa"/>
              <w:right w:w="100" w:type="dxa"/>
            </w:tcMar>
          </w:tcPr>
          <w:p w14:paraId="4BCC24DC" w14:textId="77777777" w:rsidR="005F1702" w:rsidRDefault="005F1702" w:rsidP="001F5BDB">
            <w:pPr>
              <w:widowControl w:val="0"/>
              <w:jc w:val="center"/>
              <w:rPr>
                <w:sz w:val="16"/>
                <w:szCs w:val="16"/>
              </w:rPr>
            </w:pPr>
            <w:r>
              <w:rPr>
                <w:sz w:val="16"/>
                <w:szCs w:val="16"/>
              </w:rPr>
              <w:t>45,667</w:t>
            </w:r>
          </w:p>
        </w:tc>
        <w:tc>
          <w:tcPr>
            <w:tcW w:w="810" w:type="dxa"/>
            <w:shd w:val="clear" w:color="auto" w:fill="D9D9D9"/>
            <w:tcMar>
              <w:top w:w="100" w:type="dxa"/>
              <w:left w:w="100" w:type="dxa"/>
              <w:bottom w:w="100" w:type="dxa"/>
              <w:right w:w="100" w:type="dxa"/>
            </w:tcMar>
          </w:tcPr>
          <w:p w14:paraId="71AEDEA4" w14:textId="77777777" w:rsidR="005F1702" w:rsidRDefault="005F1702" w:rsidP="001F5BDB">
            <w:pPr>
              <w:widowControl w:val="0"/>
              <w:jc w:val="center"/>
              <w:rPr>
                <w:sz w:val="16"/>
                <w:szCs w:val="16"/>
              </w:rPr>
            </w:pPr>
            <w:r>
              <w:rPr>
                <w:sz w:val="16"/>
                <w:szCs w:val="16"/>
              </w:rPr>
              <w:t>20,800</w:t>
            </w:r>
          </w:p>
        </w:tc>
        <w:tc>
          <w:tcPr>
            <w:tcW w:w="900" w:type="dxa"/>
            <w:shd w:val="clear" w:color="auto" w:fill="EFEFEF"/>
            <w:tcMar>
              <w:top w:w="100" w:type="dxa"/>
              <w:left w:w="100" w:type="dxa"/>
              <w:bottom w:w="100" w:type="dxa"/>
              <w:right w:w="100" w:type="dxa"/>
            </w:tcMar>
          </w:tcPr>
          <w:p w14:paraId="5CA027CC" w14:textId="77777777" w:rsidR="005F1702" w:rsidRDefault="005F1702" w:rsidP="001F5BDB">
            <w:pPr>
              <w:widowControl w:val="0"/>
              <w:jc w:val="center"/>
              <w:rPr>
                <w:sz w:val="16"/>
                <w:szCs w:val="16"/>
              </w:rPr>
            </w:pPr>
            <w:r>
              <w:rPr>
                <w:sz w:val="16"/>
                <w:szCs w:val="16"/>
              </w:rPr>
              <w:t>26,397</w:t>
            </w:r>
          </w:p>
        </w:tc>
        <w:tc>
          <w:tcPr>
            <w:tcW w:w="900" w:type="dxa"/>
            <w:shd w:val="clear" w:color="auto" w:fill="D9D9D9"/>
            <w:tcMar>
              <w:top w:w="100" w:type="dxa"/>
              <w:left w:w="100" w:type="dxa"/>
              <w:bottom w:w="100" w:type="dxa"/>
              <w:right w:w="100" w:type="dxa"/>
            </w:tcMar>
          </w:tcPr>
          <w:p w14:paraId="07239E72" w14:textId="77777777" w:rsidR="005F1702" w:rsidRDefault="005F1702" w:rsidP="001F5BDB">
            <w:pPr>
              <w:widowControl w:val="0"/>
              <w:jc w:val="center"/>
              <w:rPr>
                <w:sz w:val="16"/>
                <w:szCs w:val="16"/>
              </w:rPr>
            </w:pPr>
            <w:r>
              <w:rPr>
                <w:sz w:val="16"/>
                <w:szCs w:val="16"/>
              </w:rPr>
              <w:t>28,192</w:t>
            </w:r>
          </w:p>
        </w:tc>
      </w:tr>
      <w:tr w:rsidR="005F1702" w14:paraId="0B084FDA" w14:textId="77777777" w:rsidTr="001F5BDB">
        <w:trPr>
          <w:trHeight w:val="20"/>
          <w:jc w:val="center"/>
        </w:trPr>
        <w:tc>
          <w:tcPr>
            <w:tcW w:w="1080" w:type="dxa"/>
            <w:vMerge/>
            <w:shd w:val="clear" w:color="auto" w:fill="D9D9D9"/>
            <w:tcMar>
              <w:top w:w="100" w:type="dxa"/>
              <w:left w:w="100" w:type="dxa"/>
              <w:bottom w:w="100" w:type="dxa"/>
              <w:right w:w="100" w:type="dxa"/>
            </w:tcMar>
          </w:tcPr>
          <w:p w14:paraId="2905D5B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FE55AB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CD550DA" w14:textId="77777777" w:rsidR="005F1702" w:rsidRDefault="005F1702" w:rsidP="001F5BDB">
            <w:pPr>
              <w:widowControl w:val="0"/>
              <w:jc w:val="center"/>
              <w:rPr>
                <w:sz w:val="16"/>
                <w:szCs w:val="16"/>
              </w:rPr>
            </w:pPr>
            <w:r>
              <w:rPr>
                <w:sz w:val="16"/>
                <w:szCs w:val="16"/>
              </w:rPr>
              <w:t>16,000</w:t>
            </w:r>
          </w:p>
        </w:tc>
        <w:tc>
          <w:tcPr>
            <w:tcW w:w="810" w:type="dxa"/>
            <w:shd w:val="clear" w:color="auto" w:fill="D9D9D9"/>
            <w:tcMar>
              <w:top w:w="100" w:type="dxa"/>
              <w:left w:w="100" w:type="dxa"/>
              <w:bottom w:w="100" w:type="dxa"/>
              <w:right w:w="100" w:type="dxa"/>
            </w:tcMar>
          </w:tcPr>
          <w:p w14:paraId="1E8BB482" w14:textId="77777777" w:rsidR="005F1702" w:rsidRDefault="005F1702" w:rsidP="001F5BDB">
            <w:pPr>
              <w:widowControl w:val="0"/>
              <w:jc w:val="center"/>
              <w:rPr>
                <w:sz w:val="16"/>
                <w:szCs w:val="16"/>
              </w:rPr>
            </w:pPr>
            <w:r>
              <w:rPr>
                <w:sz w:val="16"/>
                <w:szCs w:val="16"/>
              </w:rPr>
              <w:t>20,650</w:t>
            </w:r>
          </w:p>
        </w:tc>
        <w:tc>
          <w:tcPr>
            <w:tcW w:w="810" w:type="dxa"/>
            <w:shd w:val="clear" w:color="auto" w:fill="EFEFEF"/>
            <w:tcMar>
              <w:top w:w="100" w:type="dxa"/>
              <w:left w:w="100" w:type="dxa"/>
              <w:bottom w:w="100" w:type="dxa"/>
              <w:right w:w="100" w:type="dxa"/>
            </w:tcMar>
          </w:tcPr>
          <w:p w14:paraId="709895B2" w14:textId="77777777" w:rsidR="005F1702" w:rsidRDefault="005F1702" w:rsidP="001F5BDB">
            <w:pPr>
              <w:widowControl w:val="0"/>
              <w:jc w:val="center"/>
              <w:rPr>
                <w:sz w:val="16"/>
                <w:szCs w:val="16"/>
              </w:rPr>
            </w:pPr>
            <w:r>
              <w:rPr>
                <w:sz w:val="16"/>
                <w:szCs w:val="16"/>
              </w:rPr>
              <w:t>50,317</w:t>
            </w:r>
          </w:p>
        </w:tc>
        <w:tc>
          <w:tcPr>
            <w:tcW w:w="720" w:type="dxa"/>
            <w:shd w:val="clear" w:color="auto" w:fill="D9D9D9"/>
            <w:tcMar>
              <w:top w:w="100" w:type="dxa"/>
              <w:left w:w="100" w:type="dxa"/>
              <w:bottom w:w="100" w:type="dxa"/>
              <w:right w:w="100" w:type="dxa"/>
            </w:tcMar>
          </w:tcPr>
          <w:p w14:paraId="28B3CFE4" w14:textId="77777777" w:rsidR="005F1702" w:rsidRDefault="005F1702" w:rsidP="001F5BDB">
            <w:pPr>
              <w:widowControl w:val="0"/>
              <w:jc w:val="center"/>
              <w:rPr>
                <w:sz w:val="16"/>
                <w:szCs w:val="16"/>
              </w:rPr>
            </w:pPr>
            <w:r>
              <w:rPr>
                <w:sz w:val="16"/>
                <w:szCs w:val="16"/>
              </w:rPr>
              <w:t>45,833</w:t>
            </w:r>
          </w:p>
        </w:tc>
        <w:tc>
          <w:tcPr>
            <w:tcW w:w="810" w:type="dxa"/>
            <w:shd w:val="clear" w:color="auto" w:fill="EFEFEF"/>
            <w:tcMar>
              <w:top w:w="100" w:type="dxa"/>
              <w:left w:w="100" w:type="dxa"/>
              <w:bottom w:w="100" w:type="dxa"/>
              <w:right w:w="100" w:type="dxa"/>
            </w:tcMar>
          </w:tcPr>
          <w:p w14:paraId="153B2BFB" w14:textId="77777777" w:rsidR="005F1702" w:rsidRDefault="005F1702" w:rsidP="001F5BDB">
            <w:pPr>
              <w:widowControl w:val="0"/>
              <w:jc w:val="center"/>
              <w:rPr>
                <w:sz w:val="16"/>
                <w:szCs w:val="16"/>
              </w:rPr>
            </w:pPr>
            <w:r>
              <w:rPr>
                <w:sz w:val="16"/>
                <w:szCs w:val="16"/>
              </w:rPr>
              <w:t>83,577</w:t>
            </w:r>
          </w:p>
        </w:tc>
        <w:tc>
          <w:tcPr>
            <w:tcW w:w="810" w:type="dxa"/>
            <w:shd w:val="clear" w:color="auto" w:fill="D9D9D9"/>
            <w:tcMar>
              <w:top w:w="100" w:type="dxa"/>
              <w:left w:w="100" w:type="dxa"/>
              <w:bottom w:w="100" w:type="dxa"/>
              <w:right w:w="100" w:type="dxa"/>
            </w:tcMar>
          </w:tcPr>
          <w:p w14:paraId="1A1300F8" w14:textId="77777777" w:rsidR="005F1702" w:rsidRDefault="005F1702" w:rsidP="001F5BDB">
            <w:pPr>
              <w:widowControl w:val="0"/>
              <w:jc w:val="center"/>
              <w:rPr>
                <w:sz w:val="16"/>
                <w:szCs w:val="16"/>
              </w:rPr>
            </w:pPr>
            <w:r>
              <w:rPr>
                <w:sz w:val="16"/>
                <w:szCs w:val="16"/>
              </w:rPr>
              <w:t>48,800</w:t>
            </w:r>
          </w:p>
        </w:tc>
        <w:tc>
          <w:tcPr>
            <w:tcW w:w="810" w:type="dxa"/>
            <w:shd w:val="clear" w:color="auto" w:fill="EFEFEF"/>
            <w:tcMar>
              <w:top w:w="100" w:type="dxa"/>
              <w:left w:w="100" w:type="dxa"/>
              <w:bottom w:w="100" w:type="dxa"/>
              <w:right w:w="100" w:type="dxa"/>
            </w:tcMar>
          </w:tcPr>
          <w:p w14:paraId="6618FA31" w14:textId="77777777" w:rsidR="005F1702" w:rsidRDefault="005F1702" w:rsidP="001F5BDB">
            <w:pPr>
              <w:widowControl w:val="0"/>
              <w:jc w:val="center"/>
              <w:rPr>
                <w:sz w:val="16"/>
                <w:szCs w:val="16"/>
              </w:rPr>
            </w:pPr>
            <w:r>
              <w:rPr>
                <w:sz w:val="16"/>
                <w:szCs w:val="16"/>
              </w:rPr>
              <w:t>29,833</w:t>
            </w:r>
          </w:p>
        </w:tc>
        <w:tc>
          <w:tcPr>
            <w:tcW w:w="810" w:type="dxa"/>
            <w:shd w:val="clear" w:color="auto" w:fill="D9D9D9"/>
            <w:tcMar>
              <w:top w:w="100" w:type="dxa"/>
              <w:left w:w="100" w:type="dxa"/>
              <w:bottom w:w="100" w:type="dxa"/>
              <w:right w:w="100" w:type="dxa"/>
            </w:tcMar>
          </w:tcPr>
          <w:p w14:paraId="67430A4E" w14:textId="77777777" w:rsidR="005F1702" w:rsidRDefault="005F1702" w:rsidP="001F5BDB">
            <w:pPr>
              <w:widowControl w:val="0"/>
              <w:jc w:val="center"/>
              <w:rPr>
                <w:sz w:val="16"/>
                <w:szCs w:val="16"/>
              </w:rPr>
            </w:pPr>
            <w:r>
              <w:rPr>
                <w:sz w:val="16"/>
                <w:szCs w:val="16"/>
              </w:rPr>
              <w:t>7,877</w:t>
            </w:r>
          </w:p>
        </w:tc>
        <w:tc>
          <w:tcPr>
            <w:tcW w:w="900" w:type="dxa"/>
            <w:shd w:val="clear" w:color="auto" w:fill="EFEFEF"/>
            <w:tcMar>
              <w:top w:w="100" w:type="dxa"/>
              <w:left w:w="100" w:type="dxa"/>
              <w:bottom w:w="100" w:type="dxa"/>
              <w:right w:w="100" w:type="dxa"/>
            </w:tcMar>
          </w:tcPr>
          <w:p w14:paraId="11EF50BE" w14:textId="77777777" w:rsidR="005F1702" w:rsidRDefault="005F1702" w:rsidP="001F5BDB">
            <w:pPr>
              <w:widowControl w:val="0"/>
              <w:jc w:val="center"/>
              <w:rPr>
                <w:sz w:val="16"/>
                <w:szCs w:val="16"/>
              </w:rPr>
            </w:pPr>
            <w:r>
              <w:rPr>
                <w:sz w:val="16"/>
                <w:szCs w:val="16"/>
              </w:rPr>
              <w:t>50,317</w:t>
            </w:r>
          </w:p>
        </w:tc>
        <w:tc>
          <w:tcPr>
            <w:tcW w:w="900" w:type="dxa"/>
            <w:shd w:val="clear" w:color="auto" w:fill="D9D9D9"/>
            <w:tcMar>
              <w:top w:w="100" w:type="dxa"/>
              <w:left w:w="100" w:type="dxa"/>
              <w:bottom w:w="100" w:type="dxa"/>
              <w:right w:w="100" w:type="dxa"/>
            </w:tcMar>
          </w:tcPr>
          <w:p w14:paraId="24F94CE9" w14:textId="77777777" w:rsidR="005F1702" w:rsidRDefault="005F1702" w:rsidP="001F5BDB">
            <w:pPr>
              <w:widowControl w:val="0"/>
              <w:jc w:val="center"/>
              <w:rPr>
                <w:sz w:val="16"/>
                <w:szCs w:val="16"/>
              </w:rPr>
            </w:pPr>
            <w:r>
              <w:rPr>
                <w:sz w:val="16"/>
                <w:szCs w:val="16"/>
              </w:rPr>
              <w:t>34,935</w:t>
            </w:r>
          </w:p>
        </w:tc>
      </w:tr>
      <w:tr w:rsidR="005F1702" w14:paraId="12978AC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58EC236E" w14:textId="77777777" w:rsidR="005F1702" w:rsidRPr="001C5FC7" w:rsidRDefault="005F1702" w:rsidP="001F5BDB">
            <w:pPr>
              <w:widowControl w:val="0"/>
              <w:jc w:val="right"/>
              <w:rPr>
                <w:sz w:val="18"/>
                <w:szCs w:val="18"/>
              </w:rPr>
            </w:pPr>
            <w:r w:rsidRPr="001C5FC7">
              <w:rPr>
                <w:sz w:val="18"/>
                <w:szCs w:val="18"/>
              </w:rPr>
              <w:t xml:space="preserve">Total eyed larvae </w:t>
            </w:r>
          </w:p>
        </w:tc>
        <w:tc>
          <w:tcPr>
            <w:tcW w:w="630" w:type="dxa"/>
            <w:shd w:val="clear" w:color="auto" w:fill="D9D9D9"/>
            <w:tcMar>
              <w:top w:w="100" w:type="dxa"/>
              <w:left w:w="100" w:type="dxa"/>
              <w:bottom w:w="100" w:type="dxa"/>
              <w:right w:w="100" w:type="dxa"/>
            </w:tcMar>
          </w:tcPr>
          <w:p w14:paraId="76180681"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2BE7103" w14:textId="77777777" w:rsidR="005F1702" w:rsidRDefault="005F1702" w:rsidP="001F5BDB">
            <w:pPr>
              <w:widowControl w:val="0"/>
              <w:jc w:val="center"/>
              <w:rPr>
                <w:sz w:val="16"/>
                <w:szCs w:val="16"/>
              </w:rPr>
            </w:pPr>
            <w:r>
              <w:rPr>
                <w:sz w:val="16"/>
                <w:szCs w:val="16"/>
              </w:rPr>
              <w:t>11,119</w:t>
            </w:r>
          </w:p>
        </w:tc>
        <w:tc>
          <w:tcPr>
            <w:tcW w:w="810" w:type="dxa"/>
            <w:shd w:val="clear" w:color="auto" w:fill="D9D9D9"/>
            <w:tcMar>
              <w:top w:w="100" w:type="dxa"/>
              <w:left w:w="100" w:type="dxa"/>
              <w:bottom w:w="100" w:type="dxa"/>
              <w:right w:w="100" w:type="dxa"/>
            </w:tcMar>
          </w:tcPr>
          <w:p w14:paraId="2F02342B" w14:textId="77777777" w:rsidR="005F1702" w:rsidRDefault="005F1702" w:rsidP="001F5BDB">
            <w:pPr>
              <w:widowControl w:val="0"/>
              <w:jc w:val="center"/>
              <w:rPr>
                <w:sz w:val="16"/>
                <w:szCs w:val="16"/>
              </w:rPr>
            </w:pPr>
            <w:r>
              <w:rPr>
                <w:sz w:val="16"/>
                <w:szCs w:val="16"/>
              </w:rPr>
              <w:t>11,780</w:t>
            </w:r>
          </w:p>
        </w:tc>
        <w:tc>
          <w:tcPr>
            <w:tcW w:w="810" w:type="dxa"/>
            <w:shd w:val="clear" w:color="auto" w:fill="EFEFEF"/>
            <w:tcMar>
              <w:top w:w="100" w:type="dxa"/>
              <w:left w:w="100" w:type="dxa"/>
              <w:bottom w:w="100" w:type="dxa"/>
              <w:right w:w="100" w:type="dxa"/>
            </w:tcMar>
          </w:tcPr>
          <w:p w14:paraId="02981251" w14:textId="77777777" w:rsidR="005F1702" w:rsidRDefault="005F1702" w:rsidP="001F5BDB">
            <w:pPr>
              <w:widowControl w:val="0"/>
              <w:jc w:val="center"/>
              <w:rPr>
                <w:sz w:val="16"/>
                <w:szCs w:val="16"/>
              </w:rPr>
            </w:pPr>
            <w:r>
              <w:rPr>
                <w:sz w:val="16"/>
                <w:szCs w:val="16"/>
              </w:rPr>
              <w:t>2,496</w:t>
            </w:r>
          </w:p>
        </w:tc>
        <w:tc>
          <w:tcPr>
            <w:tcW w:w="720" w:type="dxa"/>
            <w:shd w:val="clear" w:color="auto" w:fill="D9D9D9"/>
            <w:tcMar>
              <w:top w:w="100" w:type="dxa"/>
              <w:left w:w="100" w:type="dxa"/>
              <w:bottom w:w="100" w:type="dxa"/>
              <w:right w:w="100" w:type="dxa"/>
            </w:tcMar>
          </w:tcPr>
          <w:p w14:paraId="1F0365D9" w14:textId="77777777" w:rsidR="005F1702" w:rsidRDefault="005F1702" w:rsidP="001F5BDB">
            <w:pPr>
              <w:widowControl w:val="0"/>
              <w:jc w:val="center"/>
              <w:rPr>
                <w:sz w:val="16"/>
                <w:szCs w:val="16"/>
              </w:rPr>
            </w:pPr>
            <w:r>
              <w:rPr>
                <w:sz w:val="16"/>
                <w:szCs w:val="16"/>
              </w:rPr>
              <w:t>10,686</w:t>
            </w:r>
          </w:p>
        </w:tc>
        <w:tc>
          <w:tcPr>
            <w:tcW w:w="810" w:type="dxa"/>
            <w:shd w:val="clear" w:color="auto" w:fill="EFEFEF"/>
            <w:tcMar>
              <w:top w:w="100" w:type="dxa"/>
              <w:left w:w="100" w:type="dxa"/>
              <w:bottom w:w="100" w:type="dxa"/>
              <w:right w:w="100" w:type="dxa"/>
            </w:tcMar>
          </w:tcPr>
          <w:p w14:paraId="6067070E" w14:textId="77777777" w:rsidR="005F1702" w:rsidRDefault="005F1702" w:rsidP="001F5BDB">
            <w:pPr>
              <w:widowControl w:val="0"/>
              <w:jc w:val="center"/>
              <w:rPr>
                <w:sz w:val="16"/>
                <w:szCs w:val="16"/>
              </w:rPr>
            </w:pPr>
            <w:r>
              <w:rPr>
                <w:sz w:val="16"/>
                <w:szCs w:val="16"/>
              </w:rPr>
              <w:t>11,931</w:t>
            </w:r>
          </w:p>
        </w:tc>
        <w:tc>
          <w:tcPr>
            <w:tcW w:w="810" w:type="dxa"/>
            <w:shd w:val="clear" w:color="auto" w:fill="D9D9D9"/>
            <w:tcMar>
              <w:top w:w="100" w:type="dxa"/>
              <w:left w:w="100" w:type="dxa"/>
              <w:bottom w:w="100" w:type="dxa"/>
              <w:right w:w="100" w:type="dxa"/>
            </w:tcMar>
          </w:tcPr>
          <w:p w14:paraId="6B869108" w14:textId="77777777" w:rsidR="005F1702" w:rsidRDefault="005F1702" w:rsidP="001F5BDB">
            <w:pPr>
              <w:widowControl w:val="0"/>
              <w:jc w:val="center"/>
              <w:rPr>
                <w:sz w:val="16"/>
                <w:szCs w:val="16"/>
              </w:rPr>
            </w:pPr>
            <w:r>
              <w:rPr>
                <w:sz w:val="16"/>
                <w:szCs w:val="16"/>
              </w:rPr>
              <w:t>6,029</w:t>
            </w:r>
          </w:p>
        </w:tc>
        <w:tc>
          <w:tcPr>
            <w:tcW w:w="810" w:type="dxa"/>
            <w:shd w:val="clear" w:color="auto" w:fill="EFEFEF"/>
            <w:tcMar>
              <w:top w:w="100" w:type="dxa"/>
              <w:left w:w="100" w:type="dxa"/>
              <w:bottom w:w="100" w:type="dxa"/>
              <w:right w:w="100" w:type="dxa"/>
            </w:tcMar>
          </w:tcPr>
          <w:p w14:paraId="2476BDCB" w14:textId="77777777" w:rsidR="005F1702" w:rsidRDefault="005F1702" w:rsidP="001F5BDB">
            <w:pPr>
              <w:widowControl w:val="0"/>
              <w:jc w:val="center"/>
              <w:rPr>
                <w:sz w:val="16"/>
                <w:szCs w:val="16"/>
              </w:rPr>
            </w:pPr>
            <w:r>
              <w:rPr>
                <w:sz w:val="16"/>
                <w:szCs w:val="16"/>
              </w:rPr>
              <w:t>22,186</w:t>
            </w:r>
          </w:p>
        </w:tc>
        <w:tc>
          <w:tcPr>
            <w:tcW w:w="810" w:type="dxa"/>
            <w:shd w:val="clear" w:color="auto" w:fill="D9D9D9"/>
            <w:tcMar>
              <w:top w:w="100" w:type="dxa"/>
              <w:left w:w="100" w:type="dxa"/>
              <w:bottom w:w="100" w:type="dxa"/>
              <w:right w:w="100" w:type="dxa"/>
            </w:tcMar>
          </w:tcPr>
          <w:p w14:paraId="7A5BDF26" w14:textId="77777777" w:rsidR="005F1702" w:rsidRDefault="005F1702" w:rsidP="001F5BDB">
            <w:pPr>
              <w:widowControl w:val="0"/>
              <w:jc w:val="center"/>
              <w:rPr>
                <w:sz w:val="16"/>
                <w:szCs w:val="16"/>
              </w:rPr>
            </w:pPr>
            <w:r>
              <w:rPr>
                <w:sz w:val="16"/>
                <w:szCs w:val="16"/>
              </w:rPr>
              <w:t>9,735</w:t>
            </w:r>
          </w:p>
        </w:tc>
        <w:tc>
          <w:tcPr>
            <w:tcW w:w="900" w:type="dxa"/>
            <w:shd w:val="clear" w:color="auto" w:fill="EFEFEF"/>
            <w:tcMar>
              <w:top w:w="100" w:type="dxa"/>
              <w:left w:w="100" w:type="dxa"/>
              <w:bottom w:w="100" w:type="dxa"/>
              <w:right w:w="100" w:type="dxa"/>
            </w:tcMar>
          </w:tcPr>
          <w:p w14:paraId="318C9CCE" w14:textId="77777777" w:rsidR="005F1702" w:rsidRDefault="005F1702" w:rsidP="001F5BDB">
            <w:pPr>
              <w:widowControl w:val="0"/>
              <w:jc w:val="center"/>
              <w:rPr>
                <w:sz w:val="16"/>
                <w:szCs w:val="16"/>
              </w:rPr>
            </w:pPr>
            <w:r>
              <w:rPr>
                <w:sz w:val="16"/>
                <w:szCs w:val="16"/>
              </w:rPr>
              <w:t>47,732</w:t>
            </w:r>
          </w:p>
        </w:tc>
        <w:tc>
          <w:tcPr>
            <w:tcW w:w="900" w:type="dxa"/>
            <w:shd w:val="clear" w:color="auto" w:fill="D9D9D9"/>
            <w:tcMar>
              <w:top w:w="100" w:type="dxa"/>
              <w:left w:w="100" w:type="dxa"/>
              <w:bottom w:w="100" w:type="dxa"/>
              <w:right w:w="100" w:type="dxa"/>
            </w:tcMar>
          </w:tcPr>
          <w:p w14:paraId="7A68692B" w14:textId="77777777" w:rsidR="005F1702" w:rsidRDefault="005F1702" w:rsidP="001F5BDB">
            <w:pPr>
              <w:widowControl w:val="0"/>
              <w:jc w:val="center"/>
              <w:rPr>
                <w:sz w:val="16"/>
                <w:szCs w:val="16"/>
              </w:rPr>
            </w:pPr>
            <w:r>
              <w:rPr>
                <w:sz w:val="16"/>
                <w:szCs w:val="16"/>
              </w:rPr>
              <w:t>38,230</w:t>
            </w:r>
          </w:p>
        </w:tc>
      </w:tr>
      <w:tr w:rsidR="005F1702" w14:paraId="622368B6" w14:textId="77777777" w:rsidTr="001F5BDB">
        <w:trPr>
          <w:trHeight w:val="20"/>
          <w:jc w:val="center"/>
        </w:trPr>
        <w:tc>
          <w:tcPr>
            <w:tcW w:w="1080" w:type="dxa"/>
            <w:vMerge/>
            <w:shd w:val="clear" w:color="auto" w:fill="D9D9D9"/>
            <w:tcMar>
              <w:top w:w="100" w:type="dxa"/>
              <w:left w:w="100" w:type="dxa"/>
              <w:bottom w:w="100" w:type="dxa"/>
              <w:right w:w="100" w:type="dxa"/>
            </w:tcMar>
          </w:tcPr>
          <w:p w14:paraId="5AB3234B"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55DE6E3"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1E6F68DC" w14:textId="77777777" w:rsidR="005F1702" w:rsidRDefault="005F1702" w:rsidP="001F5BDB">
            <w:pPr>
              <w:widowControl w:val="0"/>
              <w:jc w:val="center"/>
              <w:rPr>
                <w:sz w:val="16"/>
                <w:szCs w:val="16"/>
              </w:rPr>
            </w:pPr>
            <w:r>
              <w:rPr>
                <w:sz w:val="16"/>
                <w:szCs w:val="16"/>
              </w:rPr>
              <w:t>3,737</w:t>
            </w:r>
          </w:p>
        </w:tc>
        <w:tc>
          <w:tcPr>
            <w:tcW w:w="810" w:type="dxa"/>
            <w:shd w:val="clear" w:color="auto" w:fill="D9D9D9"/>
            <w:tcMar>
              <w:top w:w="100" w:type="dxa"/>
              <w:left w:w="100" w:type="dxa"/>
              <w:bottom w:w="100" w:type="dxa"/>
              <w:right w:w="100" w:type="dxa"/>
            </w:tcMar>
          </w:tcPr>
          <w:p w14:paraId="331683F5" w14:textId="77777777" w:rsidR="005F1702" w:rsidRDefault="005F1702" w:rsidP="001F5BDB">
            <w:pPr>
              <w:widowControl w:val="0"/>
              <w:jc w:val="center"/>
              <w:rPr>
                <w:sz w:val="16"/>
                <w:szCs w:val="16"/>
              </w:rPr>
            </w:pPr>
            <w:r>
              <w:rPr>
                <w:sz w:val="16"/>
                <w:szCs w:val="16"/>
              </w:rPr>
              <w:t>2,978</w:t>
            </w:r>
          </w:p>
        </w:tc>
        <w:tc>
          <w:tcPr>
            <w:tcW w:w="810" w:type="dxa"/>
            <w:shd w:val="clear" w:color="auto" w:fill="EFEFEF"/>
            <w:tcMar>
              <w:top w:w="100" w:type="dxa"/>
              <w:left w:w="100" w:type="dxa"/>
              <w:bottom w:w="100" w:type="dxa"/>
              <w:right w:w="100" w:type="dxa"/>
            </w:tcMar>
          </w:tcPr>
          <w:p w14:paraId="01D12526" w14:textId="77777777" w:rsidR="005F1702" w:rsidRDefault="005F1702" w:rsidP="001F5BDB">
            <w:pPr>
              <w:widowControl w:val="0"/>
              <w:jc w:val="center"/>
              <w:rPr>
                <w:sz w:val="16"/>
                <w:szCs w:val="16"/>
              </w:rPr>
            </w:pPr>
            <w:r>
              <w:rPr>
                <w:sz w:val="16"/>
                <w:szCs w:val="16"/>
              </w:rPr>
              <w:t>13,862</w:t>
            </w:r>
          </w:p>
        </w:tc>
        <w:tc>
          <w:tcPr>
            <w:tcW w:w="720" w:type="dxa"/>
            <w:shd w:val="clear" w:color="auto" w:fill="D9D9D9"/>
            <w:tcMar>
              <w:top w:w="100" w:type="dxa"/>
              <w:left w:w="100" w:type="dxa"/>
              <w:bottom w:w="100" w:type="dxa"/>
              <w:right w:w="100" w:type="dxa"/>
            </w:tcMar>
          </w:tcPr>
          <w:p w14:paraId="4F8ADFCC" w14:textId="77777777" w:rsidR="005F1702" w:rsidRDefault="005F1702" w:rsidP="001F5BDB">
            <w:pPr>
              <w:widowControl w:val="0"/>
              <w:jc w:val="center"/>
              <w:rPr>
                <w:sz w:val="16"/>
                <w:szCs w:val="16"/>
              </w:rPr>
            </w:pPr>
            <w:r>
              <w:rPr>
                <w:sz w:val="16"/>
                <w:szCs w:val="16"/>
              </w:rPr>
              <w:t>19,815</w:t>
            </w:r>
          </w:p>
        </w:tc>
        <w:tc>
          <w:tcPr>
            <w:tcW w:w="810" w:type="dxa"/>
            <w:shd w:val="clear" w:color="auto" w:fill="EFEFEF"/>
            <w:tcMar>
              <w:top w:w="100" w:type="dxa"/>
              <w:left w:w="100" w:type="dxa"/>
              <w:bottom w:w="100" w:type="dxa"/>
              <w:right w:w="100" w:type="dxa"/>
            </w:tcMar>
          </w:tcPr>
          <w:p w14:paraId="1DB86969" w14:textId="77777777" w:rsidR="005F1702" w:rsidRDefault="005F1702" w:rsidP="001F5BDB">
            <w:pPr>
              <w:widowControl w:val="0"/>
              <w:jc w:val="center"/>
              <w:rPr>
                <w:sz w:val="16"/>
                <w:szCs w:val="16"/>
              </w:rPr>
            </w:pPr>
            <w:r>
              <w:rPr>
                <w:sz w:val="16"/>
                <w:szCs w:val="16"/>
              </w:rPr>
              <w:t>59,929 (split)</w:t>
            </w:r>
          </w:p>
        </w:tc>
        <w:tc>
          <w:tcPr>
            <w:tcW w:w="810" w:type="dxa"/>
            <w:shd w:val="clear" w:color="auto" w:fill="D9D9D9"/>
            <w:tcMar>
              <w:top w:w="100" w:type="dxa"/>
              <w:left w:w="100" w:type="dxa"/>
              <w:bottom w:w="100" w:type="dxa"/>
              <w:right w:w="100" w:type="dxa"/>
            </w:tcMar>
          </w:tcPr>
          <w:p w14:paraId="46B09286" w14:textId="77777777" w:rsidR="005F1702" w:rsidRDefault="005F1702" w:rsidP="001F5BDB">
            <w:pPr>
              <w:widowControl w:val="0"/>
              <w:jc w:val="center"/>
              <w:rPr>
                <w:sz w:val="16"/>
                <w:szCs w:val="16"/>
              </w:rPr>
            </w:pPr>
            <w:r>
              <w:rPr>
                <w:sz w:val="16"/>
                <w:szCs w:val="16"/>
              </w:rPr>
              <w:t>10,670</w:t>
            </w:r>
          </w:p>
        </w:tc>
        <w:tc>
          <w:tcPr>
            <w:tcW w:w="810" w:type="dxa"/>
            <w:shd w:val="clear" w:color="auto" w:fill="EFEFEF"/>
            <w:tcMar>
              <w:top w:w="100" w:type="dxa"/>
              <w:left w:w="100" w:type="dxa"/>
              <w:bottom w:w="100" w:type="dxa"/>
              <w:right w:w="100" w:type="dxa"/>
            </w:tcMar>
          </w:tcPr>
          <w:p w14:paraId="7EF1ED0D" w14:textId="77777777" w:rsidR="005F1702" w:rsidRDefault="005F1702" w:rsidP="001F5BDB">
            <w:pPr>
              <w:widowControl w:val="0"/>
              <w:jc w:val="center"/>
              <w:rPr>
                <w:sz w:val="16"/>
                <w:szCs w:val="16"/>
              </w:rPr>
            </w:pPr>
            <w:r>
              <w:rPr>
                <w:sz w:val="16"/>
                <w:szCs w:val="16"/>
              </w:rPr>
              <w:t>13,828</w:t>
            </w:r>
          </w:p>
        </w:tc>
        <w:tc>
          <w:tcPr>
            <w:tcW w:w="810" w:type="dxa"/>
            <w:shd w:val="clear" w:color="auto" w:fill="D9D9D9"/>
            <w:tcMar>
              <w:top w:w="100" w:type="dxa"/>
              <w:left w:w="100" w:type="dxa"/>
              <w:bottom w:w="100" w:type="dxa"/>
              <w:right w:w="100" w:type="dxa"/>
            </w:tcMar>
          </w:tcPr>
          <w:p w14:paraId="22200BC7" w14:textId="77777777" w:rsidR="005F1702" w:rsidRDefault="005F1702" w:rsidP="001F5BDB">
            <w:pPr>
              <w:widowControl w:val="0"/>
              <w:jc w:val="center"/>
              <w:rPr>
                <w:sz w:val="16"/>
                <w:szCs w:val="16"/>
              </w:rPr>
            </w:pPr>
            <w:r>
              <w:rPr>
                <w:sz w:val="16"/>
                <w:szCs w:val="16"/>
              </w:rPr>
              <w:t>2,910</w:t>
            </w:r>
          </w:p>
        </w:tc>
        <w:tc>
          <w:tcPr>
            <w:tcW w:w="900" w:type="dxa"/>
            <w:shd w:val="clear" w:color="auto" w:fill="EFEFEF"/>
            <w:tcMar>
              <w:top w:w="100" w:type="dxa"/>
              <w:left w:w="100" w:type="dxa"/>
              <w:bottom w:w="100" w:type="dxa"/>
              <w:right w:w="100" w:type="dxa"/>
            </w:tcMar>
          </w:tcPr>
          <w:p w14:paraId="4270951A" w14:textId="77777777" w:rsidR="005F1702" w:rsidRDefault="005F1702" w:rsidP="001F5BDB">
            <w:pPr>
              <w:widowControl w:val="0"/>
              <w:jc w:val="center"/>
              <w:rPr>
                <w:sz w:val="16"/>
                <w:szCs w:val="16"/>
              </w:rPr>
            </w:pPr>
            <w:r>
              <w:rPr>
                <w:sz w:val="16"/>
                <w:szCs w:val="16"/>
              </w:rPr>
              <w:t>91,356</w:t>
            </w:r>
          </w:p>
        </w:tc>
        <w:tc>
          <w:tcPr>
            <w:tcW w:w="900" w:type="dxa"/>
            <w:shd w:val="clear" w:color="auto" w:fill="D9D9D9"/>
            <w:tcMar>
              <w:top w:w="100" w:type="dxa"/>
              <w:left w:w="100" w:type="dxa"/>
              <w:bottom w:w="100" w:type="dxa"/>
              <w:right w:w="100" w:type="dxa"/>
            </w:tcMar>
          </w:tcPr>
          <w:p w14:paraId="7414EF0B" w14:textId="77777777" w:rsidR="005F1702" w:rsidRDefault="005F1702" w:rsidP="001F5BDB">
            <w:pPr>
              <w:widowControl w:val="0"/>
              <w:jc w:val="center"/>
              <w:rPr>
                <w:sz w:val="16"/>
                <w:szCs w:val="16"/>
              </w:rPr>
            </w:pPr>
            <w:r>
              <w:rPr>
                <w:sz w:val="16"/>
                <w:szCs w:val="16"/>
              </w:rPr>
              <w:t>36,373</w:t>
            </w:r>
          </w:p>
        </w:tc>
      </w:tr>
      <w:tr w:rsidR="005F1702" w14:paraId="07379C7C"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037507BB" w14:textId="77777777" w:rsidR="005F1702" w:rsidRPr="001C5FC7" w:rsidRDefault="005F1702" w:rsidP="001F5BDB">
            <w:pPr>
              <w:widowControl w:val="0"/>
              <w:jc w:val="right"/>
              <w:rPr>
                <w:sz w:val="18"/>
                <w:szCs w:val="18"/>
              </w:rPr>
            </w:pPr>
            <w:r w:rsidRPr="001C5FC7">
              <w:rPr>
                <w:sz w:val="18"/>
                <w:szCs w:val="18"/>
              </w:rPr>
              <w:t xml:space="preserve">Total post set (singles) </w:t>
            </w:r>
          </w:p>
        </w:tc>
        <w:tc>
          <w:tcPr>
            <w:tcW w:w="630" w:type="dxa"/>
            <w:shd w:val="clear" w:color="auto" w:fill="D9D9D9"/>
            <w:tcMar>
              <w:top w:w="100" w:type="dxa"/>
              <w:left w:w="100" w:type="dxa"/>
              <w:bottom w:w="100" w:type="dxa"/>
              <w:right w:w="100" w:type="dxa"/>
            </w:tcMar>
          </w:tcPr>
          <w:p w14:paraId="3BB63CD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5948EEE1" w14:textId="77777777" w:rsidR="005F1702" w:rsidRDefault="005F1702" w:rsidP="001F5BDB">
            <w:pPr>
              <w:widowControl w:val="0"/>
              <w:jc w:val="center"/>
              <w:rPr>
                <w:sz w:val="16"/>
                <w:szCs w:val="16"/>
              </w:rPr>
            </w:pPr>
            <w:r>
              <w:rPr>
                <w:sz w:val="16"/>
                <w:szCs w:val="16"/>
              </w:rPr>
              <w:t>1,503 (split)</w:t>
            </w:r>
          </w:p>
        </w:tc>
        <w:tc>
          <w:tcPr>
            <w:tcW w:w="810" w:type="dxa"/>
            <w:shd w:val="clear" w:color="auto" w:fill="D9D9D9"/>
            <w:tcMar>
              <w:top w:w="100" w:type="dxa"/>
              <w:left w:w="100" w:type="dxa"/>
              <w:bottom w:w="100" w:type="dxa"/>
              <w:right w:w="100" w:type="dxa"/>
            </w:tcMar>
          </w:tcPr>
          <w:p w14:paraId="5E01015B" w14:textId="77777777" w:rsidR="005F1702" w:rsidRDefault="005F1702" w:rsidP="001F5BDB">
            <w:pPr>
              <w:widowControl w:val="0"/>
              <w:jc w:val="center"/>
              <w:rPr>
                <w:sz w:val="16"/>
                <w:szCs w:val="16"/>
              </w:rPr>
            </w:pPr>
            <w:r>
              <w:rPr>
                <w:sz w:val="16"/>
                <w:szCs w:val="16"/>
              </w:rPr>
              <w:t>670</w:t>
            </w:r>
          </w:p>
        </w:tc>
        <w:tc>
          <w:tcPr>
            <w:tcW w:w="810" w:type="dxa"/>
            <w:shd w:val="clear" w:color="auto" w:fill="EFEFEF"/>
            <w:tcMar>
              <w:top w:w="100" w:type="dxa"/>
              <w:left w:w="100" w:type="dxa"/>
              <w:bottom w:w="100" w:type="dxa"/>
              <w:right w:w="100" w:type="dxa"/>
            </w:tcMar>
          </w:tcPr>
          <w:p w14:paraId="679DF52B" w14:textId="77777777" w:rsidR="005F1702" w:rsidRDefault="005F1702" w:rsidP="001F5BDB">
            <w:pPr>
              <w:widowControl w:val="0"/>
              <w:jc w:val="center"/>
              <w:rPr>
                <w:sz w:val="16"/>
                <w:szCs w:val="16"/>
              </w:rPr>
            </w:pPr>
            <w:r>
              <w:rPr>
                <w:sz w:val="16"/>
                <w:szCs w:val="16"/>
              </w:rPr>
              <w:t>501</w:t>
            </w:r>
          </w:p>
        </w:tc>
        <w:tc>
          <w:tcPr>
            <w:tcW w:w="720" w:type="dxa"/>
            <w:shd w:val="clear" w:color="auto" w:fill="D9D9D9"/>
            <w:tcMar>
              <w:top w:w="100" w:type="dxa"/>
              <w:left w:w="100" w:type="dxa"/>
              <w:bottom w:w="100" w:type="dxa"/>
              <w:right w:w="100" w:type="dxa"/>
            </w:tcMar>
          </w:tcPr>
          <w:p w14:paraId="31D36F27" w14:textId="77777777" w:rsidR="005F1702" w:rsidRDefault="005F1702" w:rsidP="001F5BDB">
            <w:pPr>
              <w:widowControl w:val="0"/>
              <w:jc w:val="center"/>
              <w:rPr>
                <w:sz w:val="16"/>
                <w:szCs w:val="16"/>
              </w:rPr>
            </w:pPr>
            <w:r>
              <w:rPr>
                <w:sz w:val="16"/>
                <w:szCs w:val="16"/>
              </w:rPr>
              <w:t>834</w:t>
            </w:r>
          </w:p>
        </w:tc>
        <w:tc>
          <w:tcPr>
            <w:tcW w:w="810" w:type="dxa"/>
            <w:shd w:val="clear" w:color="auto" w:fill="EFEFEF"/>
            <w:tcMar>
              <w:top w:w="100" w:type="dxa"/>
              <w:left w:w="100" w:type="dxa"/>
              <w:bottom w:w="100" w:type="dxa"/>
              <w:right w:w="100" w:type="dxa"/>
            </w:tcMar>
          </w:tcPr>
          <w:p w14:paraId="175C00AA" w14:textId="77777777" w:rsidR="005F1702" w:rsidRDefault="005F1702" w:rsidP="001F5BDB">
            <w:pPr>
              <w:widowControl w:val="0"/>
              <w:jc w:val="center"/>
              <w:rPr>
                <w:sz w:val="16"/>
                <w:szCs w:val="16"/>
              </w:rPr>
            </w:pPr>
            <w:r>
              <w:rPr>
                <w:sz w:val="16"/>
                <w:szCs w:val="16"/>
              </w:rPr>
              <w:t>124</w:t>
            </w:r>
          </w:p>
        </w:tc>
        <w:tc>
          <w:tcPr>
            <w:tcW w:w="810" w:type="dxa"/>
            <w:shd w:val="clear" w:color="auto" w:fill="D9D9D9"/>
            <w:tcMar>
              <w:top w:w="100" w:type="dxa"/>
              <w:left w:w="100" w:type="dxa"/>
              <w:bottom w:w="100" w:type="dxa"/>
              <w:right w:w="100" w:type="dxa"/>
            </w:tcMar>
          </w:tcPr>
          <w:p w14:paraId="3F9236E6" w14:textId="77777777" w:rsidR="005F1702" w:rsidRDefault="005F1702" w:rsidP="001F5BDB">
            <w:pPr>
              <w:widowControl w:val="0"/>
              <w:jc w:val="center"/>
              <w:rPr>
                <w:sz w:val="16"/>
                <w:szCs w:val="16"/>
              </w:rPr>
            </w:pPr>
            <w:r>
              <w:rPr>
                <w:sz w:val="16"/>
                <w:szCs w:val="16"/>
              </w:rPr>
              <w:t>192</w:t>
            </w:r>
          </w:p>
        </w:tc>
        <w:tc>
          <w:tcPr>
            <w:tcW w:w="810" w:type="dxa"/>
            <w:shd w:val="clear" w:color="auto" w:fill="EFEFEF"/>
            <w:tcMar>
              <w:top w:w="100" w:type="dxa"/>
              <w:left w:w="100" w:type="dxa"/>
              <w:bottom w:w="100" w:type="dxa"/>
              <w:right w:w="100" w:type="dxa"/>
            </w:tcMar>
          </w:tcPr>
          <w:p w14:paraId="6750F7C9" w14:textId="77777777" w:rsidR="005F1702" w:rsidRDefault="005F1702" w:rsidP="001F5BDB">
            <w:pPr>
              <w:widowControl w:val="0"/>
              <w:jc w:val="center"/>
              <w:rPr>
                <w:sz w:val="16"/>
                <w:szCs w:val="16"/>
              </w:rPr>
            </w:pPr>
            <w:r>
              <w:rPr>
                <w:sz w:val="16"/>
                <w:szCs w:val="16"/>
              </w:rPr>
              <w:t>356</w:t>
            </w:r>
          </w:p>
        </w:tc>
        <w:tc>
          <w:tcPr>
            <w:tcW w:w="810" w:type="dxa"/>
            <w:shd w:val="clear" w:color="auto" w:fill="D9D9D9"/>
            <w:tcMar>
              <w:top w:w="100" w:type="dxa"/>
              <w:left w:w="100" w:type="dxa"/>
              <w:bottom w:w="100" w:type="dxa"/>
              <w:right w:w="100" w:type="dxa"/>
            </w:tcMar>
          </w:tcPr>
          <w:p w14:paraId="283EB8E1" w14:textId="77777777" w:rsidR="005F1702" w:rsidRDefault="005F1702" w:rsidP="001F5BDB">
            <w:pPr>
              <w:widowControl w:val="0"/>
              <w:jc w:val="center"/>
              <w:rPr>
                <w:sz w:val="16"/>
                <w:szCs w:val="16"/>
              </w:rPr>
            </w:pPr>
            <w:r>
              <w:rPr>
                <w:sz w:val="16"/>
                <w:szCs w:val="16"/>
              </w:rPr>
              <w:t>334</w:t>
            </w:r>
          </w:p>
        </w:tc>
        <w:tc>
          <w:tcPr>
            <w:tcW w:w="900" w:type="dxa"/>
            <w:shd w:val="clear" w:color="auto" w:fill="EFEFEF"/>
            <w:tcMar>
              <w:top w:w="100" w:type="dxa"/>
              <w:left w:w="100" w:type="dxa"/>
              <w:bottom w:w="100" w:type="dxa"/>
              <w:right w:w="100" w:type="dxa"/>
            </w:tcMar>
          </w:tcPr>
          <w:p w14:paraId="094767EF" w14:textId="77777777" w:rsidR="005F1702" w:rsidRDefault="005F1702" w:rsidP="001F5BDB">
            <w:pPr>
              <w:widowControl w:val="0"/>
              <w:jc w:val="center"/>
              <w:rPr>
                <w:sz w:val="16"/>
                <w:szCs w:val="16"/>
              </w:rPr>
            </w:pPr>
            <w:r>
              <w:rPr>
                <w:sz w:val="16"/>
                <w:szCs w:val="16"/>
              </w:rPr>
              <w:t>2,484</w:t>
            </w:r>
          </w:p>
        </w:tc>
        <w:tc>
          <w:tcPr>
            <w:tcW w:w="900" w:type="dxa"/>
            <w:shd w:val="clear" w:color="auto" w:fill="D9D9D9"/>
            <w:tcMar>
              <w:top w:w="100" w:type="dxa"/>
              <w:left w:w="100" w:type="dxa"/>
              <w:bottom w:w="100" w:type="dxa"/>
              <w:right w:w="100" w:type="dxa"/>
            </w:tcMar>
          </w:tcPr>
          <w:p w14:paraId="136AE749" w14:textId="77777777" w:rsidR="005F1702" w:rsidRDefault="005F1702" w:rsidP="001F5BDB">
            <w:pPr>
              <w:widowControl w:val="0"/>
              <w:jc w:val="center"/>
              <w:rPr>
                <w:sz w:val="16"/>
                <w:szCs w:val="16"/>
              </w:rPr>
            </w:pPr>
            <w:r>
              <w:rPr>
                <w:sz w:val="16"/>
                <w:szCs w:val="16"/>
              </w:rPr>
              <w:t>2,030</w:t>
            </w:r>
          </w:p>
        </w:tc>
      </w:tr>
      <w:tr w:rsidR="005F1702" w14:paraId="68574D7D" w14:textId="77777777" w:rsidTr="001F5BDB">
        <w:trPr>
          <w:trHeight w:val="20"/>
          <w:jc w:val="center"/>
        </w:trPr>
        <w:tc>
          <w:tcPr>
            <w:tcW w:w="1080" w:type="dxa"/>
            <w:vMerge/>
            <w:shd w:val="clear" w:color="auto" w:fill="D9D9D9"/>
            <w:tcMar>
              <w:top w:w="100" w:type="dxa"/>
              <w:left w:w="100" w:type="dxa"/>
              <w:bottom w:w="100" w:type="dxa"/>
              <w:right w:w="100" w:type="dxa"/>
            </w:tcMar>
          </w:tcPr>
          <w:p w14:paraId="7B7B0707"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39C98A6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3CFA328" w14:textId="77777777" w:rsidR="005F1702" w:rsidRDefault="005F1702" w:rsidP="001F5BDB">
            <w:pPr>
              <w:widowControl w:val="0"/>
              <w:jc w:val="center"/>
              <w:rPr>
                <w:sz w:val="16"/>
                <w:szCs w:val="16"/>
              </w:rPr>
            </w:pPr>
            <w:r>
              <w:rPr>
                <w:sz w:val="16"/>
                <w:szCs w:val="16"/>
              </w:rPr>
              <w:t>626</w:t>
            </w:r>
          </w:p>
        </w:tc>
        <w:tc>
          <w:tcPr>
            <w:tcW w:w="810" w:type="dxa"/>
            <w:shd w:val="clear" w:color="auto" w:fill="D9D9D9"/>
            <w:tcMar>
              <w:top w:w="100" w:type="dxa"/>
              <w:left w:w="100" w:type="dxa"/>
              <w:bottom w:w="100" w:type="dxa"/>
              <w:right w:w="100" w:type="dxa"/>
            </w:tcMar>
          </w:tcPr>
          <w:p w14:paraId="4FB2F42C" w14:textId="77777777" w:rsidR="005F1702" w:rsidRDefault="005F1702" w:rsidP="001F5BDB">
            <w:pPr>
              <w:widowControl w:val="0"/>
              <w:jc w:val="center"/>
              <w:rPr>
                <w:sz w:val="16"/>
                <w:szCs w:val="16"/>
              </w:rPr>
            </w:pPr>
            <w:r>
              <w:rPr>
                <w:sz w:val="16"/>
                <w:szCs w:val="16"/>
              </w:rPr>
              <w:t>75</w:t>
            </w:r>
          </w:p>
        </w:tc>
        <w:tc>
          <w:tcPr>
            <w:tcW w:w="810" w:type="dxa"/>
            <w:shd w:val="clear" w:color="auto" w:fill="EFEFEF"/>
            <w:tcMar>
              <w:top w:w="100" w:type="dxa"/>
              <w:left w:w="100" w:type="dxa"/>
              <w:bottom w:w="100" w:type="dxa"/>
              <w:right w:w="100" w:type="dxa"/>
            </w:tcMar>
          </w:tcPr>
          <w:p w14:paraId="1F4E1022" w14:textId="77777777" w:rsidR="005F1702" w:rsidRDefault="005F1702" w:rsidP="001F5BDB">
            <w:pPr>
              <w:widowControl w:val="0"/>
              <w:jc w:val="center"/>
              <w:rPr>
                <w:sz w:val="16"/>
                <w:szCs w:val="16"/>
              </w:rPr>
            </w:pPr>
            <w:r>
              <w:rPr>
                <w:sz w:val="16"/>
                <w:szCs w:val="16"/>
              </w:rPr>
              <w:t>1311</w:t>
            </w:r>
          </w:p>
        </w:tc>
        <w:tc>
          <w:tcPr>
            <w:tcW w:w="720" w:type="dxa"/>
            <w:shd w:val="clear" w:color="auto" w:fill="D9D9D9"/>
            <w:tcMar>
              <w:top w:w="100" w:type="dxa"/>
              <w:left w:w="100" w:type="dxa"/>
              <w:bottom w:w="100" w:type="dxa"/>
              <w:right w:w="100" w:type="dxa"/>
            </w:tcMar>
          </w:tcPr>
          <w:p w14:paraId="10CD9B28" w14:textId="77777777" w:rsidR="005F1702" w:rsidRDefault="005F1702" w:rsidP="001F5BDB">
            <w:pPr>
              <w:widowControl w:val="0"/>
              <w:jc w:val="center"/>
              <w:rPr>
                <w:sz w:val="16"/>
                <w:szCs w:val="16"/>
              </w:rPr>
            </w:pPr>
            <w:r>
              <w:rPr>
                <w:sz w:val="16"/>
                <w:szCs w:val="16"/>
              </w:rPr>
              <w:t>1091</w:t>
            </w:r>
          </w:p>
        </w:tc>
        <w:tc>
          <w:tcPr>
            <w:tcW w:w="810" w:type="dxa"/>
            <w:shd w:val="clear" w:color="auto" w:fill="EFEFEF"/>
            <w:tcMar>
              <w:top w:w="100" w:type="dxa"/>
              <w:left w:w="100" w:type="dxa"/>
              <w:bottom w:w="100" w:type="dxa"/>
              <w:right w:w="100" w:type="dxa"/>
            </w:tcMar>
          </w:tcPr>
          <w:p w14:paraId="3AC606DA" w14:textId="77777777" w:rsidR="005F1702" w:rsidRDefault="005F1702" w:rsidP="001F5BDB">
            <w:pPr>
              <w:widowControl w:val="0"/>
              <w:jc w:val="center"/>
              <w:rPr>
                <w:sz w:val="16"/>
                <w:szCs w:val="16"/>
              </w:rPr>
            </w:pPr>
            <w:r>
              <w:rPr>
                <w:sz w:val="16"/>
                <w:szCs w:val="16"/>
              </w:rPr>
              <w:t>52</w:t>
            </w:r>
          </w:p>
        </w:tc>
        <w:tc>
          <w:tcPr>
            <w:tcW w:w="810" w:type="dxa"/>
            <w:shd w:val="clear" w:color="auto" w:fill="D9D9D9"/>
            <w:tcMar>
              <w:top w:w="100" w:type="dxa"/>
              <w:left w:w="100" w:type="dxa"/>
              <w:bottom w:w="100" w:type="dxa"/>
              <w:right w:w="100" w:type="dxa"/>
            </w:tcMar>
          </w:tcPr>
          <w:p w14:paraId="5A01B14F" w14:textId="77777777" w:rsidR="005F1702" w:rsidRDefault="005F1702" w:rsidP="001F5BDB">
            <w:pPr>
              <w:widowControl w:val="0"/>
              <w:jc w:val="center"/>
              <w:rPr>
                <w:sz w:val="16"/>
                <w:szCs w:val="16"/>
              </w:rPr>
            </w:pPr>
            <w:r>
              <w:rPr>
                <w:sz w:val="16"/>
                <w:szCs w:val="16"/>
              </w:rPr>
              <w:t>34</w:t>
            </w:r>
          </w:p>
        </w:tc>
        <w:tc>
          <w:tcPr>
            <w:tcW w:w="810" w:type="dxa"/>
            <w:shd w:val="clear" w:color="auto" w:fill="EFEFEF"/>
            <w:tcMar>
              <w:top w:w="100" w:type="dxa"/>
              <w:left w:w="100" w:type="dxa"/>
              <w:bottom w:w="100" w:type="dxa"/>
              <w:right w:w="100" w:type="dxa"/>
            </w:tcMar>
          </w:tcPr>
          <w:p w14:paraId="0DFC14EB" w14:textId="77777777" w:rsidR="005F1702" w:rsidRDefault="005F1702" w:rsidP="001F5BDB">
            <w:pPr>
              <w:widowControl w:val="0"/>
              <w:jc w:val="center"/>
              <w:rPr>
                <w:sz w:val="16"/>
                <w:szCs w:val="16"/>
              </w:rPr>
            </w:pPr>
            <w:r>
              <w:rPr>
                <w:sz w:val="16"/>
                <w:szCs w:val="16"/>
              </w:rPr>
              <w:t>246</w:t>
            </w:r>
          </w:p>
        </w:tc>
        <w:tc>
          <w:tcPr>
            <w:tcW w:w="810" w:type="dxa"/>
            <w:shd w:val="clear" w:color="auto" w:fill="D9D9D9"/>
            <w:tcMar>
              <w:top w:w="100" w:type="dxa"/>
              <w:left w:w="100" w:type="dxa"/>
              <w:bottom w:w="100" w:type="dxa"/>
              <w:right w:w="100" w:type="dxa"/>
            </w:tcMar>
          </w:tcPr>
          <w:p w14:paraId="1ABB4075" w14:textId="77777777" w:rsidR="005F1702" w:rsidRDefault="005F1702" w:rsidP="001F5BDB">
            <w:pPr>
              <w:widowControl w:val="0"/>
              <w:jc w:val="center"/>
              <w:rPr>
                <w:sz w:val="16"/>
                <w:szCs w:val="16"/>
              </w:rPr>
            </w:pPr>
            <w:r>
              <w:rPr>
                <w:sz w:val="16"/>
                <w:szCs w:val="16"/>
              </w:rPr>
              <w:t>113</w:t>
            </w:r>
          </w:p>
        </w:tc>
        <w:tc>
          <w:tcPr>
            <w:tcW w:w="900" w:type="dxa"/>
            <w:shd w:val="clear" w:color="auto" w:fill="EFEFEF"/>
            <w:tcMar>
              <w:top w:w="100" w:type="dxa"/>
              <w:left w:w="100" w:type="dxa"/>
              <w:bottom w:w="100" w:type="dxa"/>
              <w:right w:w="100" w:type="dxa"/>
            </w:tcMar>
          </w:tcPr>
          <w:p w14:paraId="1CA48E1D" w14:textId="77777777" w:rsidR="005F1702" w:rsidRDefault="005F1702" w:rsidP="001F5BDB">
            <w:pPr>
              <w:widowControl w:val="0"/>
              <w:jc w:val="center"/>
              <w:rPr>
                <w:sz w:val="16"/>
                <w:szCs w:val="16"/>
              </w:rPr>
            </w:pPr>
            <w:r>
              <w:rPr>
                <w:sz w:val="16"/>
                <w:szCs w:val="16"/>
              </w:rPr>
              <w:t>2,235</w:t>
            </w:r>
          </w:p>
        </w:tc>
        <w:tc>
          <w:tcPr>
            <w:tcW w:w="900" w:type="dxa"/>
            <w:shd w:val="clear" w:color="auto" w:fill="D9D9D9"/>
            <w:tcMar>
              <w:top w:w="100" w:type="dxa"/>
              <w:left w:w="100" w:type="dxa"/>
              <w:bottom w:w="100" w:type="dxa"/>
              <w:right w:w="100" w:type="dxa"/>
            </w:tcMar>
          </w:tcPr>
          <w:p w14:paraId="6FECBE8E" w14:textId="77777777" w:rsidR="005F1702" w:rsidRDefault="005F1702" w:rsidP="001F5BDB">
            <w:pPr>
              <w:widowControl w:val="0"/>
              <w:jc w:val="center"/>
              <w:rPr>
                <w:sz w:val="16"/>
                <w:szCs w:val="16"/>
              </w:rPr>
            </w:pPr>
            <w:r>
              <w:rPr>
                <w:sz w:val="16"/>
                <w:szCs w:val="16"/>
              </w:rPr>
              <w:t>1,313</w:t>
            </w:r>
          </w:p>
        </w:tc>
      </w:tr>
      <w:tr w:rsidR="005F1702" w14:paraId="012BB494"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784490A5" w14:textId="77777777" w:rsidR="005F1702" w:rsidRPr="001C5FC7" w:rsidRDefault="005F1702" w:rsidP="001F5BDB">
            <w:pPr>
              <w:widowControl w:val="0"/>
              <w:jc w:val="right"/>
              <w:rPr>
                <w:sz w:val="18"/>
                <w:szCs w:val="18"/>
              </w:rPr>
            </w:pPr>
            <w:r w:rsidRPr="001C5FC7">
              <w:rPr>
                <w:sz w:val="18"/>
                <w:szCs w:val="18"/>
              </w:rPr>
              <w:t>Juvenile shell height (mm)</w:t>
            </w:r>
          </w:p>
        </w:tc>
        <w:tc>
          <w:tcPr>
            <w:tcW w:w="630" w:type="dxa"/>
            <w:shd w:val="clear" w:color="auto" w:fill="D9D9D9"/>
            <w:tcMar>
              <w:top w:w="100" w:type="dxa"/>
              <w:left w:w="100" w:type="dxa"/>
              <w:bottom w:w="100" w:type="dxa"/>
              <w:right w:w="100" w:type="dxa"/>
            </w:tcMar>
          </w:tcPr>
          <w:p w14:paraId="796DFAC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0B3AB9C7" w14:textId="77777777" w:rsidR="005F1702" w:rsidRDefault="005F1702" w:rsidP="001F5BDB">
            <w:pPr>
              <w:widowControl w:val="0"/>
              <w:jc w:val="center"/>
              <w:rPr>
                <w:sz w:val="16"/>
                <w:szCs w:val="16"/>
              </w:rPr>
            </w:pPr>
            <w:r>
              <w:rPr>
                <w:sz w:val="16"/>
                <w:szCs w:val="16"/>
              </w:rPr>
              <w:t>9.0±2.7</w:t>
            </w:r>
          </w:p>
        </w:tc>
        <w:tc>
          <w:tcPr>
            <w:tcW w:w="810" w:type="dxa"/>
            <w:shd w:val="clear" w:color="auto" w:fill="D9D9D9"/>
            <w:tcMar>
              <w:top w:w="100" w:type="dxa"/>
              <w:left w:w="100" w:type="dxa"/>
              <w:bottom w:w="100" w:type="dxa"/>
              <w:right w:w="100" w:type="dxa"/>
            </w:tcMar>
          </w:tcPr>
          <w:p w14:paraId="66F5C927" w14:textId="77777777" w:rsidR="005F1702" w:rsidRDefault="005F1702" w:rsidP="001F5BDB">
            <w:pPr>
              <w:widowControl w:val="0"/>
              <w:jc w:val="center"/>
              <w:rPr>
                <w:sz w:val="16"/>
                <w:szCs w:val="16"/>
              </w:rPr>
            </w:pPr>
            <w:r>
              <w:rPr>
                <w:sz w:val="16"/>
                <w:szCs w:val="16"/>
              </w:rPr>
              <w:t>8.4±3.5</w:t>
            </w:r>
          </w:p>
        </w:tc>
        <w:tc>
          <w:tcPr>
            <w:tcW w:w="810" w:type="dxa"/>
            <w:shd w:val="clear" w:color="auto" w:fill="EFEFEF"/>
            <w:tcMar>
              <w:top w:w="100" w:type="dxa"/>
              <w:left w:w="100" w:type="dxa"/>
              <w:bottom w:w="100" w:type="dxa"/>
              <w:right w:w="100" w:type="dxa"/>
            </w:tcMar>
          </w:tcPr>
          <w:p w14:paraId="7E32D067" w14:textId="77777777" w:rsidR="005F1702" w:rsidRDefault="005F1702" w:rsidP="001F5BDB">
            <w:pPr>
              <w:widowControl w:val="0"/>
              <w:jc w:val="center"/>
              <w:rPr>
                <w:sz w:val="16"/>
                <w:szCs w:val="16"/>
              </w:rPr>
            </w:pPr>
            <w:r>
              <w:rPr>
                <w:sz w:val="16"/>
                <w:szCs w:val="16"/>
              </w:rPr>
              <w:t>6.5±1.9</w:t>
            </w:r>
          </w:p>
        </w:tc>
        <w:tc>
          <w:tcPr>
            <w:tcW w:w="720" w:type="dxa"/>
            <w:shd w:val="clear" w:color="auto" w:fill="D9D9D9"/>
            <w:tcMar>
              <w:top w:w="100" w:type="dxa"/>
              <w:left w:w="100" w:type="dxa"/>
              <w:bottom w:w="100" w:type="dxa"/>
              <w:right w:w="100" w:type="dxa"/>
            </w:tcMar>
          </w:tcPr>
          <w:p w14:paraId="7E720D8E" w14:textId="77777777" w:rsidR="005F1702" w:rsidRDefault="005F1702" w:rsidP="001F5BDB">
            <w:pPr>
              <w:widowControl w:val="0"/>
              <w:jc w:val="center"/>
              <w:rPr>
                <w:sz w:val="16"/>
                <w:szCs w:val="16"/>
              </w:rPr>
            </w:pPr>
            <w:r>
              <w:rPr>
                <w:sz w:val="16"/>
                <w:szCs w:val="16"/>
              </w:rPr>
              <w:t>4.9±2.3</w:t>
            </w:r>
          </w:p>
        </w:tc>
        <w:tc>
          <w:tcPr>
            <w:tcW w:w="810" w:type="dxa"/>
            <w:shd w:val="clear" w:color="auto" w:fill="EFEFEF"/>
            <w:tcMar>
              <w:top w:w="100" w:type="dxa"/>
              <w:left w:w="100" w:type="dxa"/>
              <w:bottom w:w="100" w:type="dxa"/>
              <w:right w:w="100" w:type="dxa"/>
            </w:tcMar>
          </w:tcPr>
          <w:p w14:paraId="787EF073" w14:textId="77777777" w:rsidR="005F1702" w:rsidRDefault="005F1702" w:rsidP="001F5BDB">
            <w:pPr>
              <w:widowControl w:val="0"/>
              <w:jc w:val="center"/>
              <w:rPr>
                <w:sz w:val="16"/>
                <w:szCs w:val="16"/>
              </w:rPr>
            </w:pPr>
            <w:r>
              <w:rPr>
                <w:sz w:val="16"/>
                <w:szCs w:val="16"/>
              </w:rPr>
              <w:t>11.2±3.5</w:t>
            </w:r>
          </w:p>
        </w:tc>
        <w:tc>
          <w:tcPr>
            <w:tcW w:w="810" w:type="dxa"/>
            <w:shd w:val="clear" w:color="auto" w:fill="D9D9D9"/>
            <w:tcMar>
              <w:top w:w="100" w:type="dxa"/>
              <w:left w:w="100" w:type="dxa"/>
              <w:bottom w:w="100" w:type="dxa"/>
              <w:right w:w="100" w:type="dxa"/>
            </w:tcMar>
          </w:tcPr>
          <w:p w14:paraId="38DB7353" w14:textId="77777777" w:rsidR="005F1702" w:rsidRDefault="005F1702" w:rsidP="001F5BDB">
            <w:pPr>
              <w:widowControl w:val="0"/>
              <w:jc w:val="center"/>
              <w:rPr>
                <w:sz w:val="16"/>
                <w:szCs w:val="16"/>
              </w:rPr>
            </w:pPr>
            <w:r>
              <w:rPr>
                <w:sz w:val="16"/>
                <w:szCs w:val="16"/>
              </w:rPr>
              <w:t>11.0±3.4</w:t>
            </w:r>
          </w:p>
        </w:tc>
        <w:tc>
          <w:tcPr>
            <w:tcW w:w="810" w:type="dxa"/>
            <w:shd w:val="clear" w:color="auto" w:fill="EFEFEF"/>
            <w:tcMar>
              <w:top w:w="100" w:type="dxa"/>
              <w:left w:w="100" w:type="dxa"/>
              <w:bottom w:w="100" w:type="dxa"/>
              <w:right w:w="100" w:type="dxa"/>
            </w:tcMar>
          </w:tcPr>
          <w:p w14:paraId="55E40141" w14:textId="77777777" w:rsidR="005F1702" w:rsidRDefault="005F1702" w:rsidP="001F5BDB">
            <w:pPr>
              <w:widowControl w:val="0"/>
              <w:jc w:val="center"/>
              <w:rPr>
                <w:sz w:val="16"/>
                <w:szCs w:val="16"/>
              </w:rPr>
            </w:pPr>
            <w:r>
              <w:rPr>
                <w:sz w:val="16"/>
                <w:szCs w:val="16"/>
              </w:rPr>
              <w:t>11.0±3.7</w:t>
            </w:r>
          </w:p>
        </w:tc>
        <w:tc>
          <w:tcPr>
            <w:tcW w:w="810" w:type="dxa"/>
            <w:shd w:val="clear" w:color="auto" w:fill="D9D9D9"/>
            <w:tcMar>
              <w:top w:w="100" w:type="dxa"/>
              <w:left w:w="100" w:type="dxa"/>
              <w:bottom w:w="100" w:type="dxa"/>
              <w:right w:w="100" w:type="dxa"/>
            </w:tcMar>
          </w:tcPr>
          <w:p w14:paraId="27110D1B" w14:textId="77777777" w:rsidR="005F1702" w:rsidRDefault="005F1702" w:rsidP="001F5BDB">
            <w:pPr>
              <w:widowControl w:val="0"/>
              <w:jc w:val="center"/>
              <w:rPr>
                <w:sz w:val="16"/>
                <w:szCs w:val="16"/>
              </w:rPr>
            </w:pPr>
            <w:r>
              <w:rPr>
                <w:sz w:val="16"/>
                <w:szCs w:val="16"/>
              </w:rPr>
              <w:t>7.5±3.0</w:t>
            </w:r>
          </w:p>
        </w:tc>
        <w:tc>
          <w:tcPr>
            <w:tcW w:w="900" w:type="dxa"/>
            <w:shd w:val="clear" w:color="auto" w:fill="EFEFEF"/>
            <w:tcMar>
              <w:top w:w="100" w:type="dxa"/>
              <w:left w:w="100" w:type="dxa"/>
              <w:bottom w:w="100" w:type="dxa"/>
              <w:right w:w="100" w:type="dxa"/>
            </w:tcMar>
          </w:tcPr>
          <w:p w14:paraId="54308D43"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65A835FA" w14:textId="77777777" w:rsidR="005F1702" w:rsidRDefault="005F1702" w:rsidP="001F5BDB">
            <w:pPr>
              <w:widowControl w:val="0"/>
              <w:jc w:val="center"/>
              <w:rPr>
                <w:sz w:val="16"/>
                <w:szCs w:val="16"/>
              </w:rPr>
            </w:pPr>
          </w:p>
        </w:tc>
      </w:tr>
      <w:tr w:rsidR="005F1702" w14:paraId="74BBE3EE" w14:textId="77777777" w:rsidTr="001F5BDB">
        <w:trPr>
          <w:trHeight w:val="20"/>
          <w:jc w:val="center"/>
        </w:trPr>
        <w:tc>
          <w:tcPr>
            <w:tcW w:w="1080" w:type="dxa"/>
            <w:vMerge/>
            <w:shd w:val="clear" w:color="auto" w:fill="D9D9D9"/>
            <w:tcMar>
              <w:top w:w="100" w:type="dxa"/>
              <w:left w:w="100" w:type="dxa"/>
              <w:bottom w:w="100" w:type="dxa"/>
              <w:right w:w="100" w:type="dxa"/>
            </w:tcMar>
          </w:tcPr>
          <w:p w14:paraId="04BB55CE"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1D7709E"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610825E3" w14:textId="77777777" w:rsidR="005F1702" w:rsidRDefault="005F1702" w:rsidP="001F5BDB">
            <w:pPr>
              <w:widowControl w:val="0"/>
              <w:jc w:val="center"/>
              <w:rPr>
                <w:sz w:val="16"/>
                <w:szCs w:val="16"/>
              </w:rPr>
            </w:pPr>
            <w:r>
              <w:rPr>
                <w:sz w:val="16"/>
                <w:szCs w:val="16"/>
              </w:rPr>
              <w:t>9.7±3.0</w:t>
            </w:r>
          </w:p>
        </w:tc>
        <w:tc>
          <w:tcPr>
            <w:tcW w:w="810" w:type="dxa"/>
            <w:shd w:val="clear" w:color="auto" w:fill="D9D9D9"/>
            <w:tcMar>
              <w:top w:w="100" w:type="dxa"/>
              <w:left w:w="100" w:type="dxa"/>
              <w:bottom w:w="100" w:type="dxa"/>
              <w:right w:w="100" w:type="dxa"/>
            </w:tcMar>
          </w:tcPr>
          <w:p w14:paraId="10A250C5" w14:textId="77777777" w:rsidR="005F1702" w:rsidRDefault="005F1702" w:rsidP="001F5BDB">
            <w:pPr>
              <w:widowControl w:val="0"/>
              <w:jc w:val="center"/>
              <w:rPr>
                <w:sz w:val="16"/>
                <w:szCs w:val="16"/>
              </w:rPr>
            </w:pPr>
            <w:r>
              <w:rPr>
                <w:sz w:val="16"/>
                <w:szCs w:val="16"/>
              </w:rPr>
              <w:t>12.3±5.4</w:t>
            </w:r>
          </w:p>
        </w:tc>
        <w:tc>
          <w:tcPr>
            <w:tcW w:w="810" w:type="dxa"/>
            <w:shd w:val="clear" w:color="auto" w:fill="EFEFEF"/>
            <w:tcMar>
              <w:top w:w="100" w:type="dxa"/>
              <w:left w:w="100" w:type="dxa"/>
              <w:bottom w:w="100" w:type="dxa"/>
              <w:right w:w="100" w:type="dxa"/>
            </w:tcMar>
          </w:tcPr>
          <w:p w14:paraId="3E014286" w14:textId="77777777" w:rsidR="005F1702" w:rsidRDefault="005F1702" w:rsidP="001F5BDB">
            <w:pPr>
              <w:widowControl w:val="0"/>
              <w:jc w:val="center"/>
              <w:rPr>
                <w:sz w:val="16"/>
                <w:szCs w:val="16"/>
              </w:rPr>
            </w:pPr>
            <w:r>
              <w:rPr>
                <w:sz w:val="16"/>
                <w:szCs w:val="16"/>
              </w:rPr>
              <w:t>7.0±2.3</w:t>
            </w:r>
          </w:p>
        </w:tc>
        <w:tc>
          <w:tcPr>
            <w:tcW w:w="720" w:type="dxa"/>
            <w:shd w:val="clear" w:color="auto" w:fill="D9D9D9"/>
            <w:tcMar>
              <w:top w:w="100" w:type="dxa"/>
              <w:left w:w="100" w:type="dxa"/>
              <w:bottom w:w="100" w:type="dxa"/>
              <w:right w:w="100" w:type="dxa"/>
            </w:tcMar>
          </w:tcPr>
          <w:p w14:paraId="5161E7EB" w14:textId="77777777" w:rsidR="005F1702" w:rsidRDefault="005F1702" w:rsidP="001F5BDB">
            <w:pPr>
              <w:widowControl w:val="0"/>
              <w:jc w:val="center"/>
              <w:rPr>
                <w:sz w:val="16"/>
                <w:szCs w:val="16"/>
              </w:rPr>
            </w:pPr>
            <w:r>
              <w:rPr>
                <w:sz w:val="16"/>
                <w:szCs w:val="16"/>
              </w:rPr>
              <w:t>6.6±2.9</w:t>
            </w:r>
          </w:p>
        </w:tc>
        <w:tc>
          <w:tcPr>
            <w:tcW w:w="810" w:type="dxa"/>
            <w:shd w:val="clear" w:color="auto" w:fill="EFEFEF"/>
            <w:tcMar>
              <w:top w:w="100" w:type="dxa"/>
              <w:left w:w="100" w:type="dxa"/>
              <w:bottom w:w="100" w:type="dxa"/>
              <w:right w:w="100" w:type="dxa"/>
            </w:tcMar>
          </w:tcPr>
          <w:p w14:paraId="340B0906" w14:textId="77777777" w:rsidR="005F1702" w:rsidRDefault="005F1702" w:rsidP="001F5BDB">
            <w:pPr>
              <w:widowControl w:val="0"/>
              <w:jc w:val="center"/>
              <w:rPr>
                <w:sz w:val="16"/>
                <w:szCs w:val="16"/>
              </w:rPr>
            </w:pPr>
            <w:r>
              <w:rPr>
                <w:sz w:val="16"/>
                <w:szCs w:val="16"/>
              </w:rPr>
              <w:t>11.0±3.8</w:t>
            </w:r>
          </w:p>
        </w:tc>
        <w:tc>
          <w:tcPr>
            <w:tcW w:w="810" w:type="dxa"/>
            <w:shd w:val="clear" w:color="auto" w:fill="D9D9D9"/>
            <w:tcMar>
              <w:top w:w="100" w:type="dxa"/>
              <w:left w:w="100" w:type="dxa"/>
              <w:bottom w:w="100" w:type="dxa"/>
              <w:right w:w="100" w:type="dxa"/>
            </w:tcMar>
          </w:tcPr>
          <w:p w14:paraId="2665FF2D" w14:textId="77777777" w:rsidR="005F1702" w:rsidRDefault="005F1702" w:rsidP="001F5BDB">
            <w:pPr>
              <w:widowControl w:val="0"/>
              <w:jc w:val="center"/>
              <w:rPr>
                <w:sz w:val="16"/>
                <w:szCs w:val="16"/>
              </w:rPr>
            </w:pPr>
            <w:r>
              <w:rPr>
                <w:sz w:val="16"/>
                <w:szCs w:val="16"/>
              </w:rPr>
              <w:t>12.2±4.2</w:t>
            </w:r>
          </w:p>
        </w:tc>
        <w:tc>
          <w:tcPr>
            <w:tcW w:w="810" w:type="dxa"/>
            <w:shd w:val="clear" w:color="auto" w:fill="EFEFEF"/>
            <w:tcMar>
              <w:top w:w="100" w:type="dxa"/>
              <w:left w:w="100" w:type="dxa"/>
              <w:bottom w:w="100" w:type="dxa"/>
              <w:right w:w="100" w:type="dxa"/>
            </w:tcMar>
          </w:tcPr>
          <w:p w14:paraId="31FB2C94" w14:textId="77777777" w:rsidR="005F1702" w:rsidRDefault="005F1702" w:rsidP="001F5BDB">
            <w:pPr>
              <w:widowControl w:val="0"/>
              <w:jc w:val="center"/>
              <w:rPr>
                <w:sz w:val="16"/>
                <w:szCs w:val="16"/>
              </w:rPr>
            </w:pPr>
            <w:r>
              <w:rPr>
                <w:sz w:val="16"/>
                <w:szCs w:val="16"/>
              </w:rPr>
              <w:t>10.7±3.7</w:t>
            </w:r>
          </w:p>
        </w:tc>
        <w:tc>
          <w:tcPr>
            <w:tcW w:w="810" w:type="dxa"/>
            <w:shd w:val="clear" w:color="auto" w:fill="D9D9D9"/>
            <w:tcMar>
              <w:top w:w="100" w:type="dxa"/>
              <w:left w:w="100" w:type="dxa"/>
              <w:bottom w:w="100" w:type="dxa"/>
              <w:right w:w="100" w:type="dxa"/>
            </w:tcMar>
          </w:tcPr>
          <w:p w14:paraId="0BE9EB55" w14:textId="77777777" w:rsidR="005F1702" w:rsidRDefault="005F1702" w:rsidP="001F5BDB">
            <w:pPr>
              <w:widowControl w:val="0"/>
              <w:jc w:val="center"/>
              <w:rPr>
                <w:sz w:val="16"/>
                <w:szCs w:val="16"/>
              </w:rPr>
            </w:pPr>
            <w:r>
              <w:rPr>
                <w:sz w:val="16"/>
                <w:szCs w:val="16"/>
              </w:rPr>
              <w:t>13.4±4.4</w:t>
            </w:r>
          </w:p>
        </w:tc>
        <w:tc>
          <w:tcPr>
            <w:tcW w:w="900" w:type="dxa"/>
            <w:shd w:val="clear" w:color="auto" w:fill="EFEFEF"/>
            <w:tcMar>
              <w:top w:w="100" w:type="dxa"/>
              <w:left w:w="100" w:type="dxa"/>
              <w:bottom w:w="100" w:type="dxa"/>
              <w:right w:w="100" w:type="dxa"/>
            </w:tcMar>
          </w:tcPr>
          <w:p w14:paraId="27F5CCE2"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1BC1CC00" w14:textId="77777777" w:rsidR="005F1702" w:rsidRDefault="005F1702" w:rsidP="001F5BDB">
            <w:pPr>
              <w:widowControl w:val="0"/>
              <w:jc w:val="center"/>
              <w:rPr>
                <w:sz w:val="16"/>
                <w:szCs w:val="16"/>
              </w:rPr>
            </w:pPr>
          </w:p>
        </w:tc>
      </w:tr>
      <w:tr w:rsidR="005F1702" w14:paraId="2FEBDB63" w14:textId="77777777" w:rsidTr="001F5BDB">
        <w:trPr>
          <w:trHeight w:val="23"/>
          <w:jc w:val="center"/>
        </w:trPr>
        <w:tc>
          <w:tcPr>
            <w:tcW w:w="1080" w:type="dxa"/>
            <w:shd w:val="clear" w:color="auto" w:fill="D9D9D9"/>
            <w:tcMar>
              <w:top w:w="100" w:type="dxa"/>
              <w:left w:w="100" w:type="dxa"/>
              <w:bottom w:w="100" w:type="dxa"/>
              <w:right w:w="100" w:type="dxa"/>
            </w:tcMar>
          </w:tcPr>
          <w:p w14:paraId="672409AF" w14:textId="77777777" w:rsidR="005F1702" w:rsidRPr="001C5FC7" w:rsidRDefault="005F1702" w:rsidP="001F5BDB">
            <w:pPr>
              <w:widowControl w:val="0"/>
              <w:jc w:val="right"/>
              <w:rPr>
                <w:sz w:val="18"/>
                <w:szCs w:val="18"/>
              </w:rPr>
            </w:pPr>
            <w:r w:rsidRPr="001C5FC7">
              <w:rPr>
                <w:sz w:val="18"/>
                <w:szCs w:val="18"/>
              </w:rPr>
              <w:t>Juveniles deployed</w:t>
            </w:r>
          </w:p>
        </w:tc>
        <w:tc>
          <w:tcPr>
            <w:tcW w:w="630" w:type="dxa"/>
            <w:shd w:val="clear" w:color="auto" w:fill="D9D9D9"/>
            <w:tcMar>
              <w:top w:w="100" w:type="dxa"/>
              <w:left w:w="100" w:type="dxa"/>
              <w:bottom w:w="100" w:type="dxa"/>
              <w:right w:w="100" w:type="dxa"/>
            </w:tcMar>
          </w:tcPr>
          <w:p w14:paraId="6C9471E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5E20036" w14:textId="77777777" w:rsidR="005F1702" w:rsidRDefault="005F1702" w:rsidP="001F5BDB">
            <w:pPr>
              <w:widowControl w:val="0"/>
              <w:jc w:val="center"/>
              <w:rPr>
                <w:sz w:val="16"/>
                <w:szCs w:val="16"/>
              </w:rPr>
            </w:pPr>
            <w:r>
              <w:rPr>
                <w:sz w:val="16"/>
                <w:szCs w:val="16"/>
              </w:rPr>
              <w:t>240</w:t>
            </w:r>
          </w:p>
        </w:tc>
        <w:tc>
          <w:tcPr>
            <w:tcW w:w="810" w:type="dxa"/>
            <w:shd w:val="clear" w:color="auto" w:fill="D9D9D9"/>
            <w:tcMar>
              <w:top w:w="100" w:type="dxa"/>
              <w:left w:w="100" w:type="dxa"/>
              <w:bottom w:w="100" w:type="dxa"/>
              <w:right w:w="100" w:type="dxa"/>
            </w:tcMar>
          </w:tcPr>
          <w:p w14:paraId="1A2EDD14" w14:textId="77777777" w:rsidR="005F1702" w:rsidRDefault="005F1702" w:rsidP="001F5BDB">
            <w:pPr>
              <w:widowControl w:val="0"/>
              <w:jc w:val="center"/>
              <w:rPr>
                <w:sz w:val="16"/>
                <w:szCs w:val="16"/>
              </w:rPr>
            </w:pPr>
            <w:r>
              <w:rPr>
                <w:sz w:val="16"/>
                <w:szCs w:val="16"/>
              </w:rPr>
              <w:t>257</w:t>
            </w:r>
          </w:p>
        </w:tc>
        <w:tc>
          <w:tcPr>
            <w:tcW w:w="810" w:type="dxa"/>
            <w:shd w:val="clear" w:color="auto" w:fill="EFEFEF"/>
            <w:tcMar>
              <w:top w:w="100" w:type="dxa"/>
              <w:left w:w="100" w:type="dxa"/>
              <w:bottom w:w="100" w:type="dxa"/>
              <w:right w:w="100" w:type="dxa"/>
            </w:tcMar>
          </w:tcPr>
          <w:p w14:paraId="12E40A5B" w14:textId="77777777" w:rsidR="005F1702" w:rsidRDefault="005F1702" w:rsidP="001F5BDB">
            <w:pPr>
              <w:widowControl w:val="0"/>
              <w:jc w:val="center"/>
              <w:rPr>
                <w:sz w:val="16"/>
                <w:szCs w:val="16"/>
              </w:rPr>
            </w:pPr>
            <w:r>
              <w:rPr>
                <w:sz w:val="16"/>
                <w:szCs w:val="16"/>
              </w:rPr>
              <w:t>240</w:t>
            </w:r>
          </w:p>
        </w:tc>
        <w:tc>
          <w:tcPr>
            <w:tcW w:w="720" w:type="dxa"/>
            <w:shd w:val="clear" w:color="auto" w:fill="D9D9D9"/>
            <w:tcMar>
              <w:top w:w="100" w:type="dxa"/>
              <w:left w:w="100" w:type="dxa"/>
              <w:bottom w:w="100" w:type="dxa"/>
              <w:right w:w="100" w:type="dxa"/>
            </w:tcMar>
          </w:tcPr>
          <w:p w14:paraId="516E007A" w14:textId="77777777" w:rsidR="005F1702" w:rsidRDefault="005F1702" w:rsidP="001F5BDB">
            <w:pPr>
              <w:widowControl w:val="0"/>
              <w:jc w:val="center"/>
              <w:rPr>
                <w:sz w:val="16"/>
                <w:szCs w:val="16"/>
              </w:rPr>
            </w:pPr>
            <w:r>
              <w:rPr>
                <w:sz w:val="16"/>
                <w:szCs w:val="16"/>
              </w:rPr>
              <w:t>240</w:t>
            </w:r>
          </w:p>
        </w:tc>
        <w:tc>
          <w:tcPr>
            <w:tcW w:w="810" w:type="dxa"/>
            <w:shd w:val="clear" w:color="auto" w:fill="EFEFEF"/>
            <w:tcMar>
              <w:top w:w="100" w:type="dxa"/>
              <w:left w:w="100" w:type="dxa"/>
              <w:bottom w:w="100" w:type="dxa"/>
              <w:right w:w="100" w:type="dxa"/>
            </w:tcMar>
          </w:tcPr>
          <w:p w14:paraId="041523BD" w14:textId="77777777" w:rsidR="005F1702" w:rsidRDefault="005F1702" w:rsidP="001F5BDB">
            <w:pPr>
              <w:widowControl w:val="0"/>
              <w:jc w:val="center"/>
              <w:rPr>
                <w:sz w:val="16"/>
                <w:szCs w:val="16"/>
              </w:rPr>
            </w:pPr>
            <w:r>
              <w:rPr>
                <w:sz w:val="16"/>
                <w:szCs w:val="16"/>
              </w:rPr>
              <w:t>85</w:t>
            </w:r>
          </w:p>
        </w:tc>
        <w:tc>
          <w:tcPr>
            <w:tcW w:w="810" w:type="dxa"/>
            <w:shd w:val="clear" w:color="auto" w:fill="D9D9D9"/>
            <w:tcMar>
              <w:top w:w="100" w:type="dxa"/>
              <w:left w:w="100" w:type="dxa"/>
              <w:bottom w:w="100" w:type="dxa"/>
              <w:right w:w="100" w:type="dxa"/>
            </w:tcMar>
          </w:tcPr>
          <w:p w14:paraId="3A08ADDA" w14:textId="77777777" w:rsidR="005F1702" w:rsidRDefault="005F1702" w:rsidP="001F5BDB">
            <w:pPr>
              <w:widowControl w:val="0"/>
              <w:jc w:val="center"/>
              <w:rPr>
                <w:sz w:val="16"/>
                <w:szCs w:val="16"/>
              </w:rPr>
            </w:pPr>
            <w:r>
              <w:rPr>
                <w:sz w:val="16"/>
                <w:szCs w:val="16"/>
              </w:rPr>
              <w:t>77</w:t>
            </w:r>
          </w:p>
        </w:tc>
        <w:tc>
          <w:tcPr>
            <w:tcW w:w="810" w:type="dxa"/>
            <w:shd w:val="clear" w:color="auto" w:fill="EFEFEF"/>
            <w:tcMar>
              <w:top w:w="100" w:type="dxa"/>
              <w:left w:w="100" w:type="dxa"/>
              <w:bottom w:w="100" w:type="dxa"/>
              <w:right w:w="100" w:type="dxa"/>
            </w:tcMar>
          </w:tcPr>
          <w:p w14:paraId="7A0253C4" w14:textId="77777777" w:rsidR="005F1702" w:rsidRDefault="005F1702" w:rsidP="001F5BDB">
            <w:pPr>
              <w:widowControl w:val="0"/>
              <w:jc w:val="center"/>
              <w:rPr>
                <w:sz w:val="16"/>
                <w:szCs w:val="16"/>
              </w:rPr>
            </w:pPr>
            <w:r>
              <w:rPr>
                <w:sz w:val="16"/>
                <w:szCs w:val="16"/>
              </w:rPr>
              <w:t>122</w:t>
            </w:r>
          </w:p>
        </w:tc>
        <w:tc>
          <w:tcPr>
            <w:tcW w:w="810" w:type="dxa"/>
            <w:shd w:val="clear" w:color="auto" w:fill="D9D9D9"/>
            <w:tcMar>
              <w:top w:w="100" w:type="dxa"/>
              <w:left w:w="100" w:type="dxa"/>
              <w:bottom w:w="100" w:type="dxa"/>
              <w:right w:w="100" w:type="dxa"/>
            </w:tcMar>
          </w:tcPr>
          <w:p w14:paraId="465482A9" w14:textId="77777777" w:rsidR="005F1702" w:rsidRDefault="005F1702" w:rsidP="001F5BDB">
            <w:pPr>
              <w:widowControl w:val="0"/>
              <w:jc w:val="center"/>
              <w:rPr>
                <w:sz w:val="16"/>
                <w:szCs w:val="16"/>
              </w:rPr>
            </w:pPr>
            <w:r>
              <w:rPr>
                <w:sz w:val="16"/>
                <w:szCs w:val="16"/>
              </w:rPr>
              <w:t>90</w:t>
            </w:r>
          </w:p>
        </w:tc>
        <w:tc>
          <w:tcPr>
            <w:tcW w:w="900" w:type="dxa"/>
            <w:shd w:val="clear" w:color="auto" w:fill="EFEFEF"/>
            <w:tcMar>
              <w:top w:w="100" w:type="dxa"/>
              <w:left w:w="100" w:type="dxa"/>
              <w:bottom w:w="100" w:type="dxa"/>
              <w:right w:w="100" w:type="dxa"/>
            </w:tcMar>
          </w:tcPr>
          <w:p w14:paraId="33255BFF" w14:textId="77777777" w:rsidR="005F1702" w:rsidRDefault="005F1702" w:rsidP="001F5BDB">
            <w:pPr>
              <w:widowControl w:val="0"/>
              <w:jc w:val="center"/>
              <w:rPr>
                <w:sz w:val="16"/>
                <w:szCs w:val="16"/>
              </w:rPr>
            </w:pPr>
            <w:r>
              <w:rPr>
                <w:sz w:val="16"/>
                <w:szCs w:val="16"/>
              </w:rPr>
              <w:t>677</w:t>
            </w:r>
          </w:p>
        </w:tc>
        <w:tc>
          <w:tcPr>
            <w:tcW w:w="900" w:type="dxa"/>
            <w:shd w:val="clear" w:color="auto" w:fill="D9D9D9"/>
            <w:tcMar>
              <w:top w:w="100" w:type="dxa"/>
              <w:left w:w="100" w:type="dxa"/>
              <w:bottom w:w="100" w:type="dxa"/>
              <w:right w:w="100" w:type="dxa"/>
            </w:tcMar>
          </w:tcPr>
          <w:p w14:paraId="3B470DDE" w14:textId="77777777" w:rsidR="005F1702" w:rsidRDefault="005F1702" w:rsidP="001F5BDB">
            <w:pPr>
              <w:widowControl w:val="0"/>
              <w:jc w:val="center"/>
              <w:rPr>
                <w:sz w:val="16"/>
                <w:szCs w:val="16"/>
              </w:rPr>
            </w:pPr>
            <w:r>
              <w:rPr>
                <w:sz w:val="16"/>
                <w:szCs w:val="16"/>
              </w:rPr>
              <w:t>664</w:t>
            </w:r>
          </w:p>
        </w:tc>
      </w:tr>
      <w:tr w:rsidR="005F1702" w14:paraId="467912F3" w14:textId="77777777" w:rsidTr="001F5BDB">
        <w:trPr>
          <w:trHeight w:val="23"/>
          <w:jc w:val="center"/>
        </w:trPr>
        <w:tc>
          <w:tcPr>
            <w:tcW w:w="1080" w:type="dxa"/>
            <w:shd w:val="clear" w:color="auto" w:fill="D9D9D9"/>
            <w:tcMar>
              <w:top w:w="100" w:type="dxa"/>
              <w:left w:w="100" w:type="dxa"/>
              <w:bottom w:w="100" w:type="dxa"/>
              <w:right w:w="100" w:type="dxa"/>
            </w:tcMar>
          </w:tcPr>
          <w:p w14:paraId="064C215C" w14:textId="77777777" w:rsidR="005F1702" w:rsidRPr="001C5FC7" w:rsidRDefault="005F1702" w:rsidP="001F5BDB">
            <w:pPr>
              <w:widowControl w:val="0"/>
              <w:jc w:val="right"/>
              <w:rPr>
                <w:sz w:val="18"/>
                <w:szCs w:val="18"/>
              </w:rPr>
            </w:pPr>
            <w:r w:rsidRPr="001C5FC7">
              <w:rPr>
                <w:sz w:val="18"/>
                <w:szCs w:val="18"/>
              </w:rPr>
              <w:t>Juveniles survived</w:t>
            </w:r>
          </w:p>
        </w:tc>
        <w:tc>
          <w:tcPr>
            <w:tcW w:w="630" w:type="dxa"/>
            <w:shd w:val="clear" w:color="auto" w:fill="D9D9D9"/>
            <w:tcMar>
              <w:top w:w="100" w:type="dxa"/>
              <w:left w:w="100" w:type="dxa"/>
              <w:bottom w:w="100" w:type="dxa"/>
              <w:right w:w="100" w:type="dxa"/>
            </w:tcMar>
          </w:tcPr>
          <w:p w14:paraId="31A88956"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29A96396" w14:textId="77777777" w:rsidR="005F1702" w:rsidRDefault="005F1702" w:rsidP="001F5BDB">
            <w:pPr>
              <w:widowControl w:val="0"/>
              <w:jc w:val="center"/>
              <w:rPr>
                <w:sz w:val="16"/>
                <w:szCs w:val="16"/>
              </w:rPr>
            </w:pPr>
            <w:r>
              <w:rPr>
                <w:sz w:val="16"/>
                <w:szCs w:val="16"/>
              </w:rPr>
              <w:t>60</w:t>
            </w:r>
          </w:p>
        </w:tc>
        <w:tc>
          <w:tcPr>
            <w:tcW w:w="810" w:type="dxa"/>
            <w:shd w:val="clear" w:color="auto" w:fill="D9D9D9"/>
            <w:tcMar>
              <w:top w:w="100" w:type="dxa"/>
              <w:left w:w="100" w:type="dxa"/>
              <w:bottom w:w="100" w:type="dxa"/>
              <w:right w:w="100" w:type="dxa"/>
            </w:tcMar>
          </w:tcPr>
          <w:p w14:paraId="625E45EF" w14:textId="77777777" w:rsidR="005F1702" w:rsidRDefault="005F1702" w:rsidP="001F5BDB">
            <w:pPr>
              <w:widowControl w:val="0"/>
              <w:jc w:val="center"/>
              <w:rPr>
                <w:sz w:val="16"/>
                <w:szCs w:val="16"/>
              </w:rPr>
            </w:pPr>
            <w:r>
              <w:rPr>
                <w:sz w:val="16"/>
                <w:szCs w:val="16"/>
              </w:rPr>
              <w:t>159</w:t>
            </w:r>
          </w:p>
        </w:tc>
        <w:tc>
          <w:tcPr>
            <w:tcW w:w="810" w:type="dxa"/>
            <w:shd w:val="clear" w:color="auto" w:fill="EFEFEF"/>
            <w:tcMar>
              <w:top w:w="100" w:type="dxa"/>
              <w:left w:w="100" w:type="dxa"/>
              <w:bottom w:w="100" w:type="dxa"/>
              <w:right w:w="100" w:type="dxa"/>
            </w:tcMar>
          </w:tcPr>
          <w:p w14:paraId="55ADD6DC" w14:textId="77777777" w:rsidR="005F1702" w:rsidRDefault="005F1702" w:rsidP="001F5BDB">
            <w:pPr>
              <w:widowControl w:val="0"/>
              <w:jc w:val="center"/>
              <w:rPr>
                <w:sz w:val="16"/>
                <w:szCs w:val="16"/>
              </w:rPr>
            </w:pPr>
            <w:r>
              <w:rPr>
                <w:sz w:val="16"/>
                <w:szCs w:val="16"/>
              </w:rPr>
              <w:t>72</w:t>
            </w:r>
          </w:p>
        </w:tc>
        <w:tc>
          <w:tcPr>
            <w:tcW w:w="720" w:type="dxa"/>
            <w:shd w:val="clear" w:color="auto" w:fill="D9D9D9"/>
            <w:tcMar>
              <w:top w:w="100" w:type="dxa"/>
              <w:left w:w="100" w:type="dxa"/>
              <w:bottom w:w="100" w:type="dxa"/>
              <w:right w:w="100" w:type="dxa"/>
            </w:tcMar>
          </w:tcPr>
          <w:p w14:paraId="0918AB7D" w14:textId="77777777" w:rsidR="005F1702" w:rsidRDefault="005F1702" w:rsidP="001F5BDB">
            <w:pPr>
              <w:widowControl w:val="0"/>
              <w:jc w:val="center"/>
              <w:rPr>
                <w:sz w:val="16"/>
                <w:szCs w:val="16"/>
              </w:rPr>
            </w:pPr>
            <w:r>
              <w:rPr>
                <w:sz w:val="16"/>
                <w:szCs w:val="16"/>
              </w:rPr>
              <w:t>81</w:t>
            </w:r>
          </w:p>
        </w:tc>
        <w:tc>
          <w:tcPr>
            <w:tcW w:w="810" w:type="dxa"/>
            <w:shd w:val="clear" w:color="auto" w:fill="EFEFEF"/>
            <w:tcMar>
              <w:top w:w="100" w:type="dxa"/>
              <w:left w:w="100" w:type="dxa"/>
              <w:bottom w:w="100" w:type="dxa"/>
              <w:right w:w="100" w:type="dxa"/>
            </w:tcMar>
          </w:tcPr>
          <w:p w14:paraId="12778DAA" w14:textId="77777777" w:rsidR="005F1702" w:rsidRDefault="005F1702" w:rsidP="001F5BDB">
            <w:pPr>
              <w:widowControl w:val="0"/>
              <w:jc w:val="center"/>
              <w:rPr>
                <w:sz w:val="16"/>
                <w:szCs w:val="16"/>
              </w:rPr>
            </w:pPr>
            <w:r>
              <w:rPr>
                <w:sz w:val="16"/>
                <w:szCs w:val="16"/>
              </w:rPr>
              <w:t>32</w:t>
            </w:r>
          </w:p>
        </w:tc>
        <w:tc>
          <w:tcPr>
            <w:tcW w:w="810" w:type="dxa"/>
            <w:shd w:val="clear" w:color="auto" w:fill="D9D9D9"/>
            <w:tcMar>
              <w:top w:w="100" w:type="dxa"/>
              <w:left w:w="100" w:type="dxa"/>
              <w:bottom w:w="100" w:type="dxa"/>
              <w:right w:w="100" w:type="dxa"/>
            </w:tcMar>
          </w:tcPr>
          <w:p w14:paraId="0F826F87" w14:textId="77777777" w:rsidR="005F1702" w:rsidRDefault="005F1702" w:rsidP="001F5BDB">
            <w:pPr>
              <w:widowControl w:val="0"/>
              <w:jc w:val="center"/>
              <w:rPr>
                <w:sz w:val="16"/>
                <w:szCs w:val="16"/>
              </w:rPr>
            </w:pPr>
            <w:r>
              <w:rPr>
                <w:sz w:val="16"/>
                <w:szCs w:val="16"/>
              </w:rPr>
              <w:t>45</w:t>
            </w:r>
          </w:p>
        </w:tc>
        <w:tc>
          <w:tcPr>
            <w:tcW w:w="810" w:type="dxa"/>
            <w:shd w:val="clear" w:color="auto" w:fill="EFEFEF"/>
            <w:tcMar>
              <w:top w:w="100" w:type="dxa"/>
              <w:left w:w="100" w:type="dxa"/>
              <w:bottom w:w="100" w:type="dxa"/>
              <w:right w:w="100" w:type="dxa"/>
            </w:tcMar>
          </w:tcPr>
          <w:p w14:paraId="19FD4D6F" w14:textId="77777777" w:rsidR="005F1702" w:rsidRDefault="005F1702" w:rsidP="001F5BDB">
            <w:pPr>
              <w:widowControl w:val="0"/>
              <w:jc w:val="center"/>
              <w:rPr>
                <w:sz w:val="16"/>
                <w:szCs w:val="16"/>
              </w:rPr>
            </w:pPr>
            <w:r>
              <w:rPr>
                <w:sz w:val="16"/>
                <w:szCs w:val="16"/>
              </w:rPr>
              <w:t>22</w:t>
            </w:r>
          </w:p>
        </w:tc>
        <w:tc>
          <w:tcPr>
            <w:tcW w:w="810" w:type="dxa"/>
            <w:shd w:val="clear" w:color="auto" w:fill="D9D9D9"/>
            <w:tcMar>
              <w:top w:w="100" w:type="dxa"/>
              <w:left w:w="100" w:type="dxa"/>
              <w:bottom w:w="100" w:type="dxa"/>
              <w:right w:w="100" w:type="dxa"/>
            </w:tcMar>
          </w:tcPr>
          <w:p w14:paraId="2590686D" w14:textId="77777777" w:rsidR="005F1702" w:rsidRDefault="005F1702" w:rsidP="001F5BDB">
            <w:pPr>
              <w:widowControl w:val="0"/>
              <w:jc w:val="center"/>
              <w:rPr>
                <w:sz w:val="16"/>
                <w:szCs w:val="16"/>
              </w:rPr>
            </w:pPr>
            <w:r>
              <w:rPr>
                <w:sz w:val="16"/>
                <w:szCs w:val="16"/>
              </w:rPr>
              <w:t>4</w:t>
            </w:r>
          </w:p>
        </w:tc>
        <w:tc>
          <w:tcPr>
            <w:tcW w:w="900" w:type="dxa"/>
            <w:shd w:val="clear" w:color="auto" w:fill="EFEFEF"/>
            <w:tcMar>
              <w:top w:w="100" w:type="dxa"/>
              <w:left w:w="100" w:type="dxa"/>
              <w:bottom w:w="100" w:type="dxa"/>
              <w:right w:w="100" w:type="dxa"/>
            </w:tcMar>
          </w:tcPr>
          <w:p w14:paraId="3002F3EB" w14:textId="77777777" w:rsidR="005F1702" w:rsidRDefault="005F1702" w:rsidP="001F5BDB">
            <w:pPr>
              <w:widowControl w:val="0"/>
              <w:jc w:val="center"/>
              <w:rPr>
                <w:sz w:val="16"/>
                <w:szCs w:val="16"/>
              </w:rPr>
            </w:pPr>
            <w:r>
              <w:rPr>
                <w:sz w:val="16"/>
                <w:szCs w:val="16"/>
              </w:rPr>
              <w:t>186</w:t>
            </w:r>
          </w:p>
        </w:tc>
        <w:tc>
          <w:tcPr>
            <w:tcW w:w="900" w:type="dxa"/>
            <w:shd w:val="clear" w:color="auto" w:fill="D9D9D9"/>
            <w:tcMar>
              <w:top w:w="100" w:type="dxa"/>
              <w:left w:w="100" w:type="dxa"/>
              <w:bottom w:w="100" w:type="dxa"/>
              <w:right w:w="100" w:type="dxa"/>
            </w:tcMar>
          </w:tcPr>
          <w:p w14:paraId="7C543B6F" w14:textId="77777777" w:rsidR="005F1702" w:rsidRDefault="005F1702" w:rsidP="001F5BDB">
            <w:pPr>
              <w:widowControl w:val="0"/>
              <w:jc w:val="center"/>
              <w:rPr>
                <w:sz w:val="16"/>
                <w:szCs w:val="16"/>
              </w:rPr>
            </w:pPr>
            <w:r>
              <w:rPr>
                <w:sz w:val="16"/>
                <w:szCs w:val="16"/>
              </w:rPr>
              <w:t>289</w:t>
            </w:r>
          </w:p>
        </w:tc>
      </w:tr>
    </w:tbl>
    <w:p w14:paraId="72CC9688" w14:textId="77777777" w:rsidR="005F1702" w:rsidRDefault="005F1702" w:rsidP="005F1702">
      <w:pPr>
        <w:suppressLineNumbers/>
        <w:rPr>
          <w:b/>
        </w:rPr>
      </w:pPr>
      <w:r>
        <w:rPr>
          <w:b/>
        </w:rPr>
        <w:br w:type="page"/>
      </w:r>
    </w:p>
    <w:p w14:paraId="2DB7D2DF" w14:textId="77777777" w:rsidR="005F1702" w:rsidRPr="002D0328" w:rsidRDefault="005F1702" w:rsidP="005F1702">
      <w:pPr>
        <w:suppressLineNumbers/>
        <w:rPr>
          <w:b/>
        </w:rPr>
      </w:pPr>
      <w:r w:rsidRPr="002D0328">
        <w:rPr>
          <w:b/>
        </w:rPr>
        <w:lastRenderedPageBreak/>
        <w:t xml:space="preserve">Larval survival estimates </w:t>
      </w:r>
    </w:p>
    <w:p w14:paraId="00218B69" w14:textId="77777777" w:rsidR="005F1702" w:rsidRPr="002D0328" w:rsidRDefault="005F1702" w:rsidP="005F1702">
      <w:pPr>
        <w:suppressLineNumbers/>
      </w:pPr>
      <w:r w:rsidRPr="002D0328">
        <w:t>Larval survival was estimated from both twice-weekly larval counts and cumulative survival counts. Percent survival between biweekly larval counts was calculated by summing the number of live larvae in all size classes (100 µm, 180 µm, 224 µm), dividing by the number of live larvae restocked after the previous count, plus all new larvae added since. Cumulative percent survival from newly released larvae (“new larvae”) to the near-metamorphosis stage (“eyed larvae”), and to post-metamorphosis (“post-set”) were compared between treatments based on total number of new larvae stocked in culture tanks and eyed larvae in setting tanks over the larval rearing period. During larval rearing, culture tank densities were capped at 200,000 larvae (~10 larvae/mL</w:t>
      </w:r>
      <w:proofErr w:type="gramStart"/>
      <w:r w:rsidRPr="002D0328">
        <w:t>), but</w:t>
      </w:r>
      <w:proofErr w:type="gramEnd"/>
      <w:r w:rsidRPr="002D0328">
        <w:t xml:space="preserve"> ranged during the 67 day larval rearing period due to varying mortality and larval release timing. Daily tank densities were estimated from twice-weekly larval counts and number of new larvae added, then compared between temperature x pCO</w:t>
      </w:r>
      <w:r w:rsidRPr="002D0328">
        <w:rPr>
          <w:vertAlign w:val="subscript"/>
        </w:rPr>
        <w:t>2</w:t>
      </w:r>
      <w:r w:rsidRPr="002D0328">
        <w:t xml:space="preserve"> treatments using a Kruskal-Wallis Test. </w:t>
      </w:r>
    </w:p>
    <w:p w14:paraId="21EDD8D1" w14:textId="77777777" w:rsidR="005F1702" w:rsidRPr="002D0328" w:rsidRDefault="005F1702" w:rsidP="005F1702">
      <w:pPr>
        <w:suppressLineNumbers/>
        <w:ind w:firstLine="720"/>
      </w:pPr>
      <w:r w:rsidRPr="002D0328">
        <w:t>Biweekly larval survival, cumulative survival from new to eyed larvae, and survival from eyed larvae to post-set were compared among cohort x temperature x pCO</w:t>
      </w:r>
      <w:r w:rsidRPr="002D0328">
        <w:rPr>
          <w:vertAlign w:val="subscript"/>
        </w:rPr>
        <w:t>2</w:t>
      </w:r>
      <w:r w:rsidRPr="002D0328">
        <w:t xml:space="preserve"> treatments using ANCOVA on fitted linear regression models. For biweekly percent survival, square-</w:t>
      </w:r>
      <w:proofErr w:type="spellStart"/>
      <w:r w:rsidRPr="002D0328">
        <w:t>root</w:t>
      </w:r>
      <w:proofErr w:type="spellEnd"/>
      <w:r w:rsidRPr="002D0328">
        <w:t xml:space="preserve"> arcsine transformation was applied, and biweekly tank density was included as a random effect. For cumulative survival models, mean stocking density and total larvae stocked in culture tanks were examined as candidate random effects with Pearson’s correlation using </w:t>
      </w:r>
      <w:r w:rsidRPr="002D0328">
        <w:rPr>
          <w:rFonts w:ascii="Courier New" w:eastAsia="Courier New" w:hAnsi="Courier New" w:cs="Courier New"/>
        </w:rPr>
        <w:t>pairs</w:t>
      </w:r>
      <w:r w:rsidRPr="002D0328">
        <w:t xml:space="preserve"> and </w:t>
      </w:r>
      <w:r w:rsidRPr="002D0328">
        <w:rPr>
          <w:rFonts w:ascii="Courier New" w:eastAsia="Courier New" w:hAnsi="Courier New" w:cs="Courier New"/>
        </w:rPr>
        <w:t>cor</w:t>
      </w:r>
      <w:r w:rsidRPr="002D0328">
        <w:t>. For post-set survival, cumulative eyed larvae stocked in setting tanks and percent survival to eyed larvae stage were also tested and survival data was log-transformed. Tank density factors that correlated significantly with cumulative survival were considered as random effects in full regression models alongside cohort, temperature and pCO</w:t>
      </w:r>
      <w:r w:rsidRPr="002D0328">
        <w:rPr>
          <w:vertAlign w:val="subscript"/>
        </w:rPr>
        <w:t>2</w:t>
      </w:r>
      <w:r w:rsidRPr="002D0328">
        <w:t xml:space="preserve">. All models were optimized using stepwise deletion and selected based on AIC value, adjusted R-squared, and F-statistic. </w:t>
      </w:r>
    </w:p>
    <w:p w14:paraId="3CA3A112" w14:textId="77777777" w:rsidR="005F1702" w:rsidRPr="002D0328" w:rsidRDefault="005F1702" w:rsidP="005F1702">
      <w:pPr>
        <w:suppressLineNumbers/>
        <w:rPr>
          <w:b/>
        </w:rPr>
      </w:pPr>
    </w:p>
    <w:p w14:paraId="6C66FAEA" w14:textId="77777777" w:rsidR="005F1702" w:rsidRPr="002D0328" w:rsidRDefault="005F1702" w:rsidP="005F1702">
      <w:pPr>
        <w:suppressLineNumbers/>
        <w:rPr>
          <w:b/>
        </w:rPr>
      </w:pPr>
      <w:r w:rsidRPr="002D0328">
        <w:rPr>
          <w:b/>
        </w:rPr>
        <w:t xml:space="preserve">Larval survival results </w:t>
      </w:r>
    </w:p>
    <w:p w14:paraId="45B4D8DF" w14:textId="77777777" w:rsidR="005F1702" w:rsidRPr="002D0328" w:rsidRDefault="005F1702" w:rsidP="005F1702">
      <w:pPr>
        <w:suppressLineNumbers/>
      </w:pPr>
      <w:r w:rsidRPr="002D0328">
        <w:t>Larval survival between biweekly counts did not differ by pCO</w:t>
      </w:r>
      <w:r w:rsidRPr="002D0328">
        <w:rPr>
          <w:vertAlign w:val="subscript"/>
        </w:rPr>
        <w:t>2</w:t>
      </w:r>
      <w:r w:rsidRPr="002D0328">
        <w:t xml:space="preserve"> or temperature, but did differ by cohort (</w:t>
      </w:r>
      <w:proofErr w:type="gramStart"/>
      <w:r w:rsidRPr="002D0328">
        <w:t>F(</w:t>
      </w:r>
      <w:proofErr w:type="gramEnd"/>
      <w:r w:rsidRPr="002D0328">
        <w:t>3,230)=5.73, p=8.5e-4). Pairwise tests indicate that O-1 survival was significantly lower than D (p=3.8e-4), O-2 (p=5.4e-4), and F (p=0.019). Mean biweekly survival of D, F, O-2, and O-1 cohorts was 62±22%, 59±24%, 55±24%, and 49±28%, respectively. Cumulative survival from new- to eyed-larvae was low across all treatments, and did not differ by parental temperature treatment (F(1,14)=2.3, p=0.15), parental pCO</w:t>
      </w:r>
      <w:r w:rsidRPr="002D0328">
        <w:rPr>
          <w:vertAlign w:val="subscript"/>
        </w:rPr>
        <w:t>2</w:t>
      </w:r>
      <w:r w:rsidRPr="002D0328">
        <w:t xml:space="preserve"> (F(1,14)= 1.9, p=0.19), or cohort (F(3,12)= 1.4, p=0.29) (Table 3). Cumulative survival from eyed larvae to post-set) ranged from 0.2% to 26.5% and differed by cohort (</w:t>
      </w:r>
      <w:proofErr w:type="gramStart"/>
      <w:r w:rsidRPr="002D0328">
        <w:t>F(</w:t>
      </w:r>
      <w:proofErr w:type="gramEnd"/>
      <w:r w:rsidRPr="002D0328">
        <w:t>3,11)=3.8, p=0.04). Pairwise tests revealed that this was influenced by low survival in the O-1 group and significance was not strong after removing O-1 (</w:t>
      </w:r>
      <w:proofErr w:type="gramStart"/>
      <w:r w:rsidRPr="002D0328">
        <w:t>F(</w:t>
      </w:r>
      <w:proofErr w:type="gramEnd"/>
      <w:r w:rsidRPr="002D0328">
        <w:t>2,9)=4.1, p=0.06). No survival differences through metamorphosis were detected between pCO</w:t>
      </w:r>
      <w:r w:rsidRPr="002D0328">
        <w:rPr>
          <w:vertAlign w:val="subscript"/>
        </w:rPr>
        <w:t>2</w:t>
      </w:r>
      <w:r w:rsidRPr="002D0328">
        <w:t xml:space="preserve"> or temperature treatments. </w:t>
      </w:r>
    </w:p>
    <w:p w14:paraId="45F0B236" w14:textId="77777777" w:rsidR="005F1702" w:rsidRPr="002D0328" w:rsidRDefault="005F1702" w:rsidP="005F1702">
      <w:pPr>
        <w:suppressLineNumbers/>
        <w:ind w:firstLine="720"/>
      </w:pPr>
      <w:r w:rsidRPr="002D0328">
        <w:t>Tank density prior to each biweekly screening was a significant factor influencing survival between bi-weekly counts (</w:t>
      </w:r>
      <w:proofErr w:type="gramStart"/>
      <w:r w:rsidRPr="002D0328">
        <w:t>F(</w:t>
      </w:r>
      <w:proofErr w:type="gramEnd"/>
      <w:r w:rsidRPr="002D0328">
        <w:t xml:space="preserve">1,230)=10.4, p=0.0015) and therefore was included as a random effect in the biweekly survival regression model. Mean stocking densities across the 67-day rearing period in O-1, D, O-2, and F were 76,500±71,100, 54,400±424000, 47,000±46,200, and 43,500±42,700, respectively. No random effects were retained in the cumulative survival from new- to eyed-larvae model. Total larvae stocked in larval culture tanks correlated with survival from eyed-larvae to post-set (i.e. through metamorphosis), and therefore was included as a random effect in the post-set survival model. </w:t>
      </w:r>
    </w:p>
    <w:p w14:paraId="3DF19B3B" w14:textId="77777777" w:rsidR="005F1702" w:rsidRPr="002D0328" w:rsidRDefault="005F1702" w:rsidP="005F1702">
      <w:pPr>
        <w:suppressLineNumbers/>
        <w:ind w:firstLine="720"/>
      </w:pPr>
      <w:r w:rsidRPr="002D0328">
        <w:lastRenderedPageBreak/>
        <w:t>The number of days between first and last larval collection, and first and last eyed larvae varied by cohort, although this was not significant. Across treatments, eyed larvae were present soonest in F (14.5±2.5 days), followed by O-1 (16.5±1.75 days), O-2 (17.25±1.25 days), and lastly D (18.25±3 days) (</w:t>
      </w:r>
      <w:proofErr w:type="gramStart"/>
      <w:r w:rsidRPr="002D0328">
        <w:t>F(</w:t>
      </w:r>
      <w:proofErr w:type="gramEnd"/>
      <w:r w:rsidRPr="002D0328">
        <w:t xml:space="preserve">3,12)=2.0, p=0.16). The number of days between stocking the last batch of newly released larvae, and collecting the last eyed larvae were 22±5.8, 23.25±7.4, 29.5±4.7, and 32±4.8 for O-1, F, D, and O-2, respectively. </w:t>
      </w:r>
    </w:p>
    <w:p w14:paraId="78DD0990" w14:textId="77777777" w:rsidR="005F1702" w:rsidRPr="002D0328" w:rsidRDefault="005F1702" w:rsidP="005F1702">
      <w:pPr>
        <w:rPr>
          <w:sz w:val="21"/>
          <w:szCs w:val="20"/>
        </w:rPr>
      </w:pPr>
    </w:p>
    <w:tbl>
      <w:tblPr>
        <w:tblW w:w="1017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15"/>
        <w:gridCol w:w="825"/>
        <w:gridCol w:w="840"/>
        <w:gridCol w:w="825"/>
        <w:gridCol w:w="825"/>
        <w:gridCol w:w="840"/>
        <w:gridCol w:w="840"/>
        <w:gridCol w:w="840"/>
        <w:gridCol w:w="855"/>
        <w:gridCol w:w="840"/>
        <w:gridCol w:w="870"/>
      </w:tblGrid>
      <w:tr w:rsidR="005F1702" w14:paraId="60E2BC6D" w14:textId="77777777" w:rsidTr="001F5BDB">
        <w:trPr>
          <w:trHeight w:val="114"/>
        </w:trPr>
        <w:tc>
          <w:tcPr>
            <w:tcW w:w="10170" w:type="dxa"/>
            <w:gridSpan w:val="12"/>
            <w:shd w:val="clear" w:color="auto" w:fill="D9D9D9"/>
            <w:tcMar>
              <w:top w:w="100" w:type="dxa"/>
              <w:left w:w="100" w:type="dxa"/>
              <w:bottom w:w="100" w:type="dxa"/>
              <w:right w:w="100" w:type="dxa"/>
            </w:tcMar>
          </w:tcPr>
          <w:p w14:paraId="52C4BF10" w14:textId="77777777" w:rsidR="005F1702" w:rsidRDefault="005F1702" w:rsidP="001F5BDB">
            <w:pPr>
              <w:widowControl w:val="0"/>
              <w:rPr>
                <w:sz w:val="18"/>
                <w:szCs w:val="18"/>
              </w:rPr>
            </w:pPr>
            <w:r>
              <w:rPr>
                <w:sz w:val="18"/>
                <w:szCs w:val="18"/>
              </w:rPr>
              <w:t xml:space="preserve">Supplementary Table 7: Larval survival estimates by parental treatment and cohort.  </w:t>
            </w:r>
          </w:p>
        </w:tc>
      </w:tr>
      <w:tr w:rsidR="005F1702" w14:paraId="0612D763" w14:textId="77777777" w:rsidTr="001F5BDB">
        <w:trPr>
          <w:trHeight w:val="23"/>
        </w:trPr>
        <w:tc>
          <w:tcPr>
            <w:tcW w:w="10170" w:type="dxa"/>
            <w:gridSpan w:val="12"/>
            <w:shd w:val="clear" w:color="auto" w:fill="D9D9D9"/>
            <w:tcMar>
              <w:top w:w="100" w:type="dxa"/>
              <w:left w:w="100" w:type="dxa"/>
              <w:bottom w:w="100" w:type="dxa"/>
              <w:right w:w="100" w:type="dxa"/>
            </w:tcMar>
          </w:tcPr>
          <w:p w14:paraId="756385D9" w14:textId="77777777" w:rsidR="005F1702" w:rsidRDefault="005F1702" w:rsidP="001F5BDB">
            <w:pPr>
              <w:widowControl w:val="0"/>
              <w:jc w:val="center"/>
              <w:rPr>
                <w:i/>
                <w:sz w:val="20"/>
                <w:szCs w:val="20"/>
              </w:rPr>
            </w:pPr>
            <w:r>
              <w:rPr>
                <w:i/>
                <w:sz w:val="20"/>
                <w:szCs w:val="20"/>
              </w:rPr>
              <w:t>Larval survival, by treatment and cohort</w:t>
            </w:r>
          </w:p>
        </w:tc>
      </w:tr>
      <w:tr w:rsidR="005F1702" w14:paraId="2633CD5F" w14:textId="77777777" w:rsidTr="001F5BDB">
        <w:trPr>
          <w:trHeight w:val="23"/>
        </w:trPr>
        <w:tc>
          <w:tcPr>
            <w:tcW w:w="1155" w:type="dxa"/>
            <w:shd w:val="clear" w:color="auto" w:fill="D9D9D9"/>
            <w:tcMar>
              <w:top w:w="100" w:type="dxa"/>
              <w:left w:w="100" w:type="dxa"/>
              <w:bottom w:w="100" w:type="dxa"/>
              <w:right w:w="100" w:type="dxa"/>
            </w:tcMar>
          </w:tcPr>
          <w:p w14:paraId="1BDDA6B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15090D8" w14:textId="77777777" w:rsidR="005F1702" w:rsidRPr="002C59E4" w:rsidRDefault="005F1702" w:rsidP="001F5BDB">
            <w:pPr>
              <w:widowControl w:val="0"/>
              <w:jc w:val="center"/>
              <w:rPr>
                <w:sz w:val="18"/>
                <w:szCs w:val="18"/>
              </w:rPr>
            </w:pPr>
          </w:p>
        </w:tc>
        <w:tc>
          <w:tcPr>
            <w:tcW w:w="1665" w:type="dxa"/>
            <w:gridSpan w:val="2"/>
            <w:shd w:val="clear" w:color="auto" w:fill="EFEFEF"/>
            <w:tcMar>
              <w:top w:w="100" w:type="dxa"/>
              <w:left w:w="100" w:type="dxa"/>
              <w:bottom w:w="100" w:type="dxa"/>
              <w:right w:w="100" w:type="dxa"/>
            </w:tcMar>
          </w:tcPr>
          <w:p w14:paraId="2AD17F51" w14:textId="77777777" w:rsidR="005F1702" w:rsidRPr="002C59E4" w:rsidRDefault="005F1702" w:rsidP="001F5BDB">
            <w:pPr>
              <w:widowControl w:val="0"/>
              <w:jc w:val="center"/>
              <w:rPr>
                <w:i/>
                <w:sz w:val="18"/>
                <w:szCs w:val="18"/>
              </w:rPr>
            </w:pPr>
            <w:proofErr w:type="spellStart"/>
            <w:r w:rsidRPr="002C59E4">
              <w:rPr>
                <w:i/>
                <w:sz w:val="18"/>
                <w:szCs w:val="18"/>
              </w:rPr>
              <w:t>Fidalgo</w:t>
            </w:r>
            <w:proofErr w:type="spellEnd"/>
            <w:r w:rsidRPr="002C59E4">
              <w:rPr>
                <w:i/>
                <w:sz w:val="18"/>
                <w:szCs w:val="18"/>
              </w:rPr>
              <w:t xml:space="preserve"> Bay </w:t>
            </w:r>
          </w:p>
        </w:tc>
        <w:tc>
          <w:tcPr>
            <w:tcW w:w="1650" w:type="dxa"/>
            <w:gridSpan w:val="2"/>
            <w:shd w:val="clear" w:color="auto" w:fill="EFEFEF"/>
            <w:tcMar>
              <w:top w:w="100" w:type="dxa"/>
              <w:left w:w="100" w:type="dxa"/>
              <w:bottom w:w="100" w:type="dxa"/>
              <w:right w:w="100" w:type="dxa"/>
            </w:tcMar>
          </w:tcPr>
          <w:p w14:paraId="420E1FE4" w14:textId="77777777" w:rsidR="005F1702" w:rsidRPr="002C59E4" w:rsidRDefault="005F1702" w:rsidP="001F5BDB">
            <w:pPr>
              <w:widowControl w:val="0"/>
              <w:jc w:val="center"/>
              <w:rPr>
                <w:sz w:val="18"/>
                <w:szCs w:val="18"/>
                <w:vertAlign w:val="superscript"/>
              </w:rPr>
            </w:pPr>
            <w:proofErr w:type="spellStart"/>
            <w:r w:rsidRPr="002C59E4">
              <w:rPr>
                <w:i/>
                <w:sz w:val="18"/>
                <w:szCs w:val="18"/>
              </w:rPr>
              <w:t>Dabob</w:t>
            </w:r>
            <w:proofErr w:type="spellEnd"/>
            <w:r w:rsidRPr="002C59E4">
              <w:rPr>
                <w:i/>
                <w:sz w:val="18"/>
                <w:szCs w:val="18"/>
              </w:rPr>
              <w:t xml:space="preserve"> Bay </w:t>
            </w:r>
          </w:p>
        </w:tc>
        <w:tc>
          <w:tcPr>
            <w:tcW w:w="1680" w:type="dxa"/>
            <w:gridSpan w:val="2"/>
            <w:shd w:val="clear" w:color="auto" w:fill="EFEFEF"/>
            <w:tcMar>
              <w:top w:w="100" w:type="dxa"/>
              <w:left w:w="100" w:type="dxa"/>
              <w:bottom w:w="100" w:type="dxa"/>
              <w:right w:w="100" w:type="dxa"/>
            </w:tcMar>
          </w:tcPr>
          <w:p w14:paraId="32EA4306" w14:textId="77777777" w:rsidR="005F1702" w:rsidRPr="002C59E4" w:rsidRDefault="005F1702" w:rsidP="001F5BDB">
            <w:pPr>
              <w:widowControl w:val="0"/>
              <w:jc w:val="center"/>
              <w:rPr>
                <w:i/>
                <w:sz w:val="18"/>
                <w:szCs w:val="18"/>
                <w:vertAlign w:val="superscript"/>
              </w:rPr>
            </w:pPr>
            <w:r w:rsidRPr="002C59E4">
              <w:rPr>
                <w:i/>
                <w:sz w:val="18"/>
                <w:szCs w:val="18"/>
              </w:rPr>
              <w:t xml:space="preserve">Oyster Bay - F1 </w:t>
            </w:r>
          </w:p>
        </w:tc>
        <w:tc>
          <w:tcPr>
            <w:tcW w:w="1695" w:type="dxa"/>
            <w:gridSpan w:val="2"/>
            <w:shd w:val="clear" w:color="auto" w:fill="EFEFEF"/>
            <w:tcMar>
              <w:top w:w="100" w:type="dxa"/>
              <w:left w:w="100" w:type="dxa"/>
              <w:bottom w:w="100" w:type="dxa"/>
              <w:right w:w="100" w:type="dxa"/>
            </w:tcMar>
          </w:tcPr>
          <w:p w14:paraId="601A04CF" w14:textId="77777777" w:rsidR="005F1702" w:rsidRPr="002C59E4" w:rsidRDefault="005F1702" w:rsidP="001F5BDB">
            <w:pPr>
              <w:widowControl w:val="0"/>
              <w:jc w:val="center"/>
              <w:rPr>
                <w:i/>
                <w:sz w:val="18"/>
                <w:szCs w:val="18"/>
              </w:rPr>
            </w:pPr>
            <w:r w:rsidRPr="002C59E4">
              <w:rPr>
                <w:i/>
                <w:sz w:val="18"/>
                <w:szCs w:val="18"/>
              </w:rPr>
              <w:t>Oyster Bay - F2</w:t>
            </w:r>
          </w:p>
        </w:tc>
        <w:tc>
          <w:tcPr>
            <w:tcW w:w="1710" w:type="dxa"/>
            <w:gridSpan w:val="2"/>
            <w:shd w:val="clear" w:color="auto" w:fill="EFEFEF"/>
            <w:tcMar>
              <w:top w:w="100" w:type="dxa"/>
              <w:left w:w="100" w:type="dxa"/>
              <w:bottom w:w="100" w:type="dxa"/>
              <w:right w:w="100" w:type="dxa"/>
            </w:tcMar>
          </w:tcPr>
          <w:p w14:paraId="61376BEA" w14:textId="77777777" w:rsidR="005F1702" w:rsidRPr="002C59E4" w:rsidRDefault="005F1702" w:rsidP="001F5BDB">
            <w:pPr>
              <w:widowControl w:val="0"/>
              <w:jc w:val="center"/>
              <w:rPr>
                <w:i/>
                <w:sz w:val="18"/>
                <w:szCs w:val="18"/>
                <w:vertAlign w:val="superscript"/>
              </w:rPr>
            </w:pPr>
            <w:r w:rsidRPr="002C59E4">
              <w:rPr>
                <w:i/>
                <w:sz w:val="18"/>
                <w:szCs w:val="18"/>
              </w:rPr>
              <w:t>All cohorts</w:t>
            </w:r>
          </w:p>
        </w:tc>
      </w:tr>
      <w:tr w:rsidR="005F1702" w14:paraId="0885B972" w14:textId="77777777" w:rsidTr="001F5BDB">
        <w:trPr>
          <w:trHeight w:val="23"/>
        </w:trPr>
        <w:tc>
          <w:tcPr>
            <w:tcW w:w="1155" w:type="dxa"/>
            <w:shd w:val="clear" w:color="auto" w:fill="D9D9D9"/>
            <w:tcMar>
              <w:top w:w="100" w:type="dxa"/>
              <w:left w:w="100" w:type="dxa"/>
              <w:bottom w:w="100" w:type="dxa"/>
              <w:right w:w="100" w:type="dxa"/>
            </w:tcMar>
          </w:tcPr>
          <w:p w14:paraId="2C5A756D"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557AE1E" w14:textId="77777777" w:rsidR="005F1702" w:rsidRPr="002C59E4" w:rsidRDefault="005F1702" w:rsidP="001F5BDB">
            <w:pPr>
              <w:widowControl w:val="0"/>
              <w:jc w:val="center"/>
              <w:rPr>
                <w:sz w:val="18"/>
                <w:szCs w:val="18"/>
              </w:rPr>
            </w:pPr>
          </w:p>
        </w:tc>
        <w:tc>
          <w:tcPr>
            <w:tcW w:w="825" w:type="dxa"/>
            <w:shd w:val="clear" w:color="auto" w:fill="EFEFEF"/>
            <w:tcMar>
              <w:top w:w="100" w:type="dxa"/>
              <w:left w:w="100" w:type="dxa"/>
              <w:bottom w:w="100" w:type="dxa"/>
              <w:right w:w="100" w:type="dxa"/>
            </w:tcMar>
          </w:tcPr>
          <w:p w14:paraId="2FBF6E5F"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5DF9F233"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25" w:type="dxa"/>
            <w:shd w:val="clear" w:color="auto" w:fill="EFEFEF"/>
            <w:tcMar>
              <w:top w:w="100" w:type="dxa"/>
              <w:left w:w="100" w:type="dxa"/>
              <w:bottom w:w="100" w:type="dxa"/>
              <w:right w:w="100" w:type="dxa"/>
            </w:tcMar>
          </w:tcPr>
          <w:p w14:paraId="58CD7780"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25" w:type="dxa"/>
            <w:shd w:val="clear" w:color="auto" w:fill="D9D9D9"/>
            <w:tcMar>
              <w:top w:w="100" w:type="dxa"/>
              <w:left w:w="100" w:type="dxa"/>
              <w:bottom w:w="100" w:type="dxa"/>
              <w:right w:w="100" w:type="dxa"/>
            </w:tcMar>
          </w:tcPr>
          <w:p w14:paraId="5D6E55B2"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6CDA7297"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136AFE66"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0AAE4621"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55" w:type="dxa"/>
            <w:shd w:val="clear" w:color="auto" w:fill="D9D9D9"/>
            <w:tcMar>
              <w:top w:w="100" w:type="dxa"/>
              <w:left w:w="100" w:type="dxa"/>
              <w:bottom w:w="100" w:type="dxa"/>
              <w:right w:w="100" w:type="dxa"/>
            </w:tcMar>
          </w:tcPr>
          <w:p w14:paraId="5AC526D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58710C68"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70" w:type="dxa"/>
            <w:shd w:val="clear" w:color="auto" w:fill="D9D9D9"/>
            <w:tcMar>
              <w:top w:w="100" w:type="dxa"/>
              <w:left w:w="100" w:type="dxa"/>
              <w:bottom w:w="100" w:type="dxa"/>
              <w:right w:w="100" w:type="dxa"/>
            </w:tcMar>
          </w:tcPr>
          <w:p w14:paraId="03F5D1F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r>
      <w:tr w:rsidR="005F1702" w14:paraId="69C04CAF" w14:textId="77777777" w:rsidTr="001F5BDB">
        <w:trPr>
          <w:trHeight w:val="20"/>
        </w:trPr>
        <w:tc>
          <w:tcPr>
            <w:tcW w:w="1155" w:type="dxa"/>
            <w:vMerge w:val="restart"/>
            <w:shd w:val="clear" w:color="auto" w:fill="D9D9D9"/>
            <w:tcMar>
              <w:top w:w="100" w:type="dxa"/>
              <w:left w:w="100" w:type="dxa"/>
              <w:bottom w:w="100" w:type="dxa"/>
              <w:right w:w="100" w:type="dxa"/>
            </w:tcMar>
          </w:tcPr>
          <w:p w14:paraId="0D27F86C" w14:textId="77777777" w:rsidR="005F1702" w:rsidRPr="002C59E4" w:rsidRDefault="005F1702" w:rsidP="001F5BDB">
            <w:pPr>
              <w:widowControl w:val="0"/>
              <w:jc w:val="center"/>
              <w:rPr>
                <w:sz w:val="18"/>
                <w:szCs w:val="18"/>
              </w:rPr>
            </w:pPr>
            <w:r w:rsidRPr="002C59E4">
              <w:rPr>
                <w:sz w:val="18"/>
                <w:szCs w:val="18"/>
              </w:rPr>
              <w:t>Average biweekly larval survival</w:t>
            </w:r>
          </w:p>
        </w:tc>
        <w:tc>
          <w:tcPr>
            <w:tcW w:w="615" w:type="dxa"/>
            <w:shd w:val="clear" w:color="auto" w:fill="D9D9D9"/>
            <w:tcMar>
              <w:top w:w="100" w:type="dxa"/>
              <w:left w:w="100" w:type="dxa"/>
              <w:bottom w:w="100" w:type="dxa"/>
              <w:right w:w="100" w:type="dxa"/>
            </w:tcMar>
          </w:tcPr>
          <w:p w14:paraId="51720EF1"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1FB406E0" w14:textId="77777777" w:rsidR="005F1702" w:rsidRDefault="005F1702" w:rsidP="001F5BDB">
            <w:pPr>
              <w:widowControl w:val="0"/>
              <w:jc w:val="center"/>
              <w:rPr>
                <w:sz w:val="16"/>
                <w:szCs w:val="16"/>
              </w:rPr>
            </w:pPr>
            <w:r>
              <w:rPr>
                <w:sz w:val="16"/>
                <w:szCs w:val="16"/>
              </w:rPr>
              <w:t>56±25%</w:t>
            </w:r>
          </w:p>
        </w:tc>
        <w:tc>
          <w:tcPr>
            <w:tcW w:w="840" w:type="dxa"/>
            <w:shd w:val="clear" w:color="auto" w:fill="D9D9D9"/>
            <w:tcMar>
              <w:top w:w="100" w:type="dxa"/>
              <w:left w:w="100" w:type="dxa"/>
              <w:bottom w:w="100" w:type="dxa"/>
              <w:right w:w="100" w:type="dxa"/>
            </w:tcMar>
          </w:tcPr>
          <w:p w14:paraId="58787240" w14:textId="77777777" w:rsidR="005F1702" w:rsidRDefault="005F1702" w:rsidP="001F5BDB">
            <w:pPr>
              <w:widowControl w:val="0"/>
              <w:jc w:val="center"/>
              <w:rPr>
                <w:sz w:val="16"/>
                <w:szCs w:val="16"/>
              </w:rPr>
            </w:pPr>
            <w:r>
              <w:rPr>
                <w:sz w:val="16"/>
                <w:szCs w:val="16"/>
              </w:rPr>
              <w:t>62±26%</w:t>
            </w:r>
          </w:p>
        </w:tc>
        <w:tc>
          <w:tcPr>
            <w:tcW w:w="825" w:type="dxa"/>
            <w:shd w:val="clear" w:color="auto" w:fill="EFEFEF"/>
            <w:tcMar>
              <w:top w:w="100" w:type="dxa"/>
              <w:left w:w="100" w:type="dxa"/>
              <w:bottom w:w="100" w:type="dxa"/>
              <w:right w:w="100" w:type="dxa"/>
            </w:tcMar>
          </w:tcPr>
          <w:p w14:paraId="1FC3E7E7" w14:textId="77777777" w:rsidR="005F1702" w:rsidRDefault="005F1702" w:rsidP="001F5BDB">
            <w:pPr>
              <w:widowControl w:val="0"/>
              <w:jc w:val="center"/>
              <w:rPr>
                <w:sz w:val="16"/>
                <w:szCs w:val="16"/>
              </w:rPr>
            </w:pPr>
            <w:r>
              <w:rPr>
                <w:sz w:val="16"/>
                <w:szCs w:val="16"/>
              </w:rPr>
              <w:t>69±18%</w:t>
            </w:r>
          </w:p>
        </w:tc>
        <w:tc>
          <w:tcPr>
            <w:tcW w:w="825" w:type="dxa"/>
            <w:shd w:val="clear" w:color="auto" w:fill="D9D9D9"/>
            <w:tcMar>
              <w:top w:w="100" w:type="dxa"/>
              <w:left w:w="100" w:type="dxa"/>
              <w:bottom w:w="100" w:type="dxa"/>
              <w:right w:w="100" w:type="dxa"/>
            </w:tcMar>
          </w:tcPr>
          <w:p w14:paraId="39A45CEA" w14:textId="77777777" w:rsidR="005F1702" w:rsidRDefault="005F1702" w:rsidP="001F5BDB">
            <w:pPr>
              <w:widowControl w:val="0"/>
              <w:jc w:val="center"/>
              <w:rPr>
                <w:sz w:val="16"/>
                <w:szCs w:val="16"/>
              </w:rPr>
            </w:pPr>
            <w:r>
              <w:rPr>
                <w:sz w:val="16"/>
                <w:szCs w:val="16"/>
              </w:rPr>
              <w:t>49±21%</w:t>
            </w:r>
          </w:p>
        </w:tc>
        <w:tc>
          <w:tcPr>
            <w:tcW w:w="840" w:type="dxa"/>
            <w:shd w:val="clear" w:color="auto" w:fill="EFEFEF"/>
            <w:tcMar>
              <w:top w:w="100" w:type="dxa"/>
              <w:left w:w="100" w:type="dxa"/>
              <w:bottom w:w="100" w:type="dxa"/>
              <w:right w:w="100" w:type="dxa"/>
            </w:tcMar>
          </w:tcPr>
          <w:p w14:paraId="718D483C" w14:textId="77777777" w:rsidR="005F1702" w:rsidRDefault="005F1702" w:rsidP="001F5BDB">
            <w:pPr>
              <w:widowControl w:val="0"/>
              <w:jc w:val="center"/>
              <w:rPr>
                <w:sz w:val="16"/>
                <w:szCs w:val="16"/>
              </w:rPr>
            </w:pPr>
            <w:r>
              <w:rPr>
                <w:sz w:val="16"/>
                <w:szCs w:val="16"/>
              </w:rPr>
              <w:t>44±23%</w:t>
            </w:r>
          </w:p>
        </w:tc>
        <w:tc>
          <w:tcPr>
            <w:tcW w:w="840" w:type="dxa"/>
            <w:shd w:val="clear" w:color="auto" w:fill="D9D9D9"/>
            <w:tcMar>
              <w:top w:w="100" w:type="dxa"/>
              <w:left w:w="100" w:type="dxa"/>
              <w:bottom w:w="100" w:type="dxa"/>
              <w:right w:w="100" w:type="dxa"/>
            </w:tcMar>
          </w:tcPr>
          <w:p w14:paraId="54190DB9" w14:textId="77777777" w:rsidR="005F1702" w:rsidRDefault="005F1702" w:rsidP="001F5BDB">
            <w:pPr>
              <w:widowControl w:val="0"/>
              <w:jc w:val="center"/>
              <w:rPr>
                <w:sz w:val="16"/>
                <w:szCs w:val="16"/>
              </w:rPr>
            </w:pPr>
            <w:r>
              <w:rPr>
                <w:sz w:val="16"/>
                <w:szCs w:val="16"/>
              </w:rPr>
              <w:t>52±27%</w:t>
            </w:r>
          </w:p>
        </w:tc>
        <w:tc>
          <w:tcPr>
            <w:tcW w:w="840" w:type="dxa"/>
            <w:shd w:val="clear" w:color="auto" w:fill="EFEFEF"/>
            <w:tcMar>
              <w:top w:w="100" w:type="dxa"/>
              <w:left w:w="100" w:type="dxa"/>
              <w:bottom w:w="100" w:type="dxa"/>
              <w:right w:w="100" w:type="dxa"/>
            </w:tcMar>
          </w:tcPr>
          <w:p w14:paraId="603049A6" w14:textId="77777777" w:rsidR="005F1702" w:rsidRDefault="005F1702" w:rsidP="001F5BDB">
            <w:pPr>
              <w:widowControl w:val="0"/>
              <w:jc w:val="center"/>
              <w:rPr>
                <w:sz w:val="16"/>
                <w:szCs w:val="16"/>
              </w:rPr>
            </w:pPr>
            <w:r>
              <w:rPr>
                <w:sz w:val="16"/>
                <w:szCs w:val="16"/>
              </w:rPr>
              <w:t>60±24%</w:t>
            </w:r>
          </w:p>
        </w:tc>
        <w:tc>
          <w:tcPr>
            <w:tcW w:w="855" w:type="dxa"/>
            <w:shd w:val="clear" w:color="auto" w:fill="D9D9D9"/>
            <w:tcMar>
              <w:top w:w="100" w:type="dxa"/>
              <w:left w:w="100" w:type="dxa"/>
              <w:bottom w:w="100" w:type="dxa"/>
              <w:right w:w="100" w:type="dxa"/>
            </w:tcMar>
          </w:tcPr>
          <w:p w14:paraId="37863E2C" w14:textId="77777777" w:rsidR="005F1702" w:rsidRDefault="005F1702" w:rsidP="001F5BDB">
            <w:pPr>
              <w:widowControl w:val="0"/>
              <w:jc w:val="center"/>
              <w:rPr>
                <w:sz w:val="16"/>
                <w:szCs w:val="16"/>
              </w:rPr>
            </w:pPr>
            <w:r>
              <w:rPr>
                <w:sz w:val="16"/>
                <w:szCs w:val="16"/>
              </w:rPr>
              <w:t>59±28%</w:t>
            </w:r>
          </w:p>
        </w:tc>
        <w:tc>
          <w:tcPr>
            <w:tcW w:w="840" w:type="dxa"/>
            <w:shd w:val="clear" w:color="auto" w:fill="EFEFEF"/>
            <w:tcMar>
              <w:top w:w="100" w:type="dxa"/>
              <w:left w:w="100" w:type="dxa"/>
              <w:bottom w:w="100" w:type="dxa"/>
              <w:right w:w="100" w:type="dxa"/>
            </w:tcMar>
          </w:tcPr>
          <w:p w14:paraId="340BE1CC" w14:textId="77777777" w:rsidR="005F1702" w:rsidRDefault="005F1702" w:rsidP="001F5BDB">
            <w:pPr>
              <w:widowControl w:val="0"/>
              <w:jc w:val="center"/>
              <w:rPr>
                <w:sz w:val="16"/>
                <w:szCs w:val="16"/>
              </w:rPr>
            </w:pPr>
            <w:r>
              <w:rPr>
                <w:sz w:val="16"/>
                <w:szCs w:val="16"/>
              </w:rPr>
              <w:t>56±24%</w:t>
            </w:r>
          </w:p>
        </w:tc>
        <w:tc>
          <w:tcPr>
            <w:tcW w:w="870" w:type="dxa"/>
            <w:shd w:val="clear" w:color="auto" w:fill="D9D9D9"/>
            <w:tcMar>
              <w:top w:w="100" w:type="dxa"/>
              <w:left w:w="100" w:type="dxa"/>
              <w:bottom w:w="100" w:type="dxa"/>
              <w:right w:w="100" w:type="dxa"/>
            </w:tcMar>
          </w:tcPr>
          <w:p w14:paraId="46E21159" w14:textId="77777777" w:rsidR="005F1702" w:rsidRDefault="005F1702" w:rsidP="001F5BDB">
            <w:pPr>
              <w:widowControl w:val="0"/>
              <w:jc w:val="center"/>
              <w:rPr>
                <w:sz w:val="16"/>
                <w:szCs w:val="16"/>
              </w:rPr>
            </w:pPr>
            <w:r>
              <w:rPr>
                <w:sz w:val="16"/>
                <w:szCs w:val="16"/>
              </w:rPr>
              <w:t>56±26%</w:t>
            </w:r>
          </w:p>
        </w:tc>
      </w:tr>
      <w:tr w:rsidR="005F1702" w14:paraId="3F46D83C" w14:textId="77777777" w:rsidTr="001F5BDB">
        <w:trPr>
          <w:trHeight w:val="20"/>
        </w:trPr>
        <w:tc>
          <w:tcPr>
            <w:tcW w:w="1155" w:type="dxa"/>
            <w:vMerge/>
            <w:shd w:val="clear" w:color="auto" w:fill="D9D9D9"/>
            <w:tcMar>
              <w:top w:w="100" w:type="dxa"/>
              <w:left w:w="100" w:type="dxa"/>
              <w:bottom w:w="100" w:type="dxa"/>
              <w:right w:w="100" w:type="dxa"/>
            </w:tcMar>
          </w:tcPr>
          <w:p w14:paraId="114ACF1C"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DF83079"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356880DA" w14:textId="77777777" w:rsidR="005F1702" w:rsidRDefault="005F1702" w:rsidP="001F5BDB">
            <w:pPr>
              <w:widowControl w:val="0"/>
              <w:jc w:val="center"/>
              <w:rPr>
                <w:sz w:val="16"/>
                <w:szCs w:val="16"/>
              </w:rPr>
            </w:pPr>
            <w:r>
              <w:rPr>
                <w:sz w:val="16"/>
                <w:szCs w:val="16"/>
              </w:rPr>
              <w:t>50±18%</w:t>
            </w:r>
          </w:p>
        </w:tc>
        <w:tc>
          <w:tcPr>
            <w:tcW w:w="840" w:type="dxa"/>
            <w:shd w:val="clear" w:color="auto" w:fill="D9D9D9"/>
            <w:tcMar>
              <w:top w:w="100" w:type="dxa"/>
              <w:left w:w="100" w:type="dxa"/>
              <w:bottom w:w="100" w:type="dxa"/>
              <w:right w:w="100" w:type="dxa"/>
            </w:tcMar>
          </w:tcPr>
          <w:p w14:paraId="0523FE72" w14:textId="77777777" w:rsidR="005F1702" w:rsidRDefault="005F1702" w:rsidP="001F5BDB">
            <w:pPr>
              <w:widowControl w:val="0"/>
              <w:jc w:val="center"/>
              <w:rPr>
                <w:sz w:val="16"/>
                <w:szCs w:val="16"/>
              </w:rPr>
            </w:pPr>
            <w:r>
              <w:rPr>
                <w:sz w:val="16"/>
                <w:szCs w:val="16"/>
              </w:rPr>
              <w:t>51±26%</w:t>
            </w:r>
          </w:p>
        </w:tc>
        <w:tc>
          <w:tcPr>
            <w:tcW w:w="825" w:type="dxa"/>
            <w:shd w:val="clear" w:color="auto" w:fill="EFEFEF"/>
            <w:tcMar>
              <w:top w:w="100" w:type="dxa"/>
              <w:left w:w="100" w:type="dxa"/>
              <w:bottom w:w="100" w:type="dxa"/>
              <w:right w:w="100" w:type="dxa"/>
            </w:tcMar>
          </w:tcPr>
          <w:p w14:paraId="50E50752" w14:textId="77777777" w:rsidR="005F1702" w:rsidRDefault="005F1702" w:rsidP="001F5BDB">
            <w:pPr>
              <w:widowControl w:val="0"/>
              <w:jc w:val="center"/>
              <w:rPr>
                <w:sz w:val="16"/>
                <w:szCs w:val="16"/>
              </w:rPr>
            </w:pPr>
            <w:r>
              <w:rPr>
                <w:sz w:val="16"/>
                <w:szCs w:val="16"/>
              </w:rPr>
              <w:t>58±25%</w:t>
            </w:r>
          </w:p>
        </w:tc>
        <w:tc>
          <w:tcPr>
            <w:tcW w:w="825" w:type="dxa"/>
            <w:shd w:val="clear" w:color="auto" w:fill="D9D9D9"/>
            <w:tcMar>
              <w:top w:w="100" w:type="dxa"/>
              <w:left w:w="100" w:type="dxa"/>
              <w:bottom w:w="100" w:type="dxa"/>
              <w:right w:w="100" w:type="dxa"/>
            </w:tcMar>
          </w:tcPr>
          <w:p w14:paraId="7D56BF8F" w14:textId="77777777" w:rsidR="005F1702" w:rsidRDefault="005F1702" w:rsidP="001F5BDB">
            <w:pPr>
              <w:widowControl w:val="0"/>
              <w:jc w:val="center"/>
              <w:rPr>
                <w:sz w:val="16"/>
                <w:szCs w:val="16"/>
              </w:rPr>
            </w:pPr>
            <w:r>
              <w:rPr>
                <w:sz w:val="16"/>
                <w:szCs w:val="16"/>
              </w:rPr>
              <w:t>70±18%</w:t>
            </w:r>
          </w:p>
        </w:tc>
        <w:tc>
          <w:tcPr>
            <w:tcW w:w="840" w:type="dxa"/>
            <w:shd w:val="clear" w:color="auto" w:fill="EFEFEF"/>
            <w:tcMar>
              <w:top w:w="100" w:type="dxa"/>
              <w:left w:w="100" w:type="dxa"/>
              <w:bottom w:w="100" w:type="dxa"/>
              <w:right w:w="100" w:type="dxa"/>
            </w:tcMar>
          </w:tcPr>
          <w:p w14:paraId="03FFCAF0" w14:textId="77777777" w:rsidR="005F1702" w:rsidRDefault="005F1702" w:rsidP="001F5BDB">
            <w:pPr>
              <w:widowControl w:val="0"/>
              <w:jc w:val="center"/>
              <w:rPr>
                <w:sz w:val="16"/>
                <w:szCs w:val="16"/>
              </w:rPr>
            </w:pPr>
            <w:r>
              <w:rPr>
                <w:sz w:val="16"/>
                <w:szCs w:val="16"/>
              </w:rPr>
              <w:t>49±30%</w:t>
            </w:r>
          </w:p>
        </w:tc>
        <w:tc>
          <w:tcPr>
            <w:tcW w:w="840" w:type="dxa"/>
            <w:shd w:val="clear" w:color="auto" w:fill="D9D9D9"/>
            <w:tcMar>
              <w:top w:w="100" w:type="dxa"/>
              <w:left w:w="100" w:type="dxa"/>
              <w:bottom w:w="100" w:type="dxa"/>
              <w:right w:w="100" w:type="dxa"/>
            </w:tcMar>
          </w:tcPr>
          <w:p w14:paraId="07190194" w14:textId="77777777" w:rsidR="005F1702" w:rsidRDefault="005F1702" w:rsidP="001F5BDB">
            <w:pPr>
              <w:widowControl w:val="0"/>
              <w:jc w:val="center"/>
              <w:rPr>
                <w:sz w:val="16"/>
                <w:szCs w:val="16"/>
              </w:rPr>
            </w:pPr>
            <w:r>
              <w:rPr>
                <w:sz w:val="16"/>
                <w:szCs w:val="16"/>
              </w:rPr>
              <w:t>46±29%</w:t>
            </w:r>
          </w:p>
        </w:tc>
        <w:tc>
          <w:tcPr>
            <w:tcW w:w="840" w:type="dxa"/>
            <w:shd w:val="clear" w:color="auto" w:fill="EFEFEF"/>
            <w:tcMar>
              <w:top w:w="100" w:type="dxa"/>
              <w:left w:w="100" w:type="dxa"/>
              <w:bottom w:w="100" w:type="dxa"/>
              <w:right w:w="100" w:type="dxa"/>
            </w:tcMar>
          </w:tcPr>
          <w:p w14:paraId="655E3A91" w14:textId="77777777" w:rsidR="005F1702" w:rsidRDefault="005F1702" w:rsidP="001F5BDB">
            <w:pPr>
              <w:widowControl w:val="0"/>
              <w:jc w:val="center"/>
              <w:rPr>
                <w:sz w:val="16"/>
                <w:szCs w:val="16"/>
              </w:rPr>
            </w:pPr>
            <w:r>
              <w:rPr>
                <w:sz w:val="16"/>
                <w:szCs w:val="16"/>
              </w:rPr>
              <w:t>63±25%</w:t>
            </w:r>
          </w:p>
        </w:tc>
        <w:tc>
          <w:tcPr>
            <w:tcW w:w="855" w:type="dxa"/>
            <w:shd w:val="clear" w:color="auto" w:fill="D9D9D9"/>
            <w:tcMar>
              <w:top w:w="100" w:type="dxa"/>
              <w:left w:w="100" w:type="dxa"/>
              <w:bottom w:w="100" w:type="dxa"/>
              <w:right w:w="100" w:type="dxa"/>
            </w:tcMar>
          </w:tcPr>
          <w:p w14:paraId="6AF9C888" w14:textId="77777777" w:rsidR="005F1702" w:rsidRDefault="005F1702" w:rsidP="001F5BDB">
            <w:pPr>
              <w:widowControl w:val="0"/>
              <w:jc w:val="center"/>
              <w:rPr>
                <w:sz w:val="16"/>
                <w:szCs w:val="16"/>
              </w:rPr>
            </w:pPr>
            <w:r>
              <w:rPr>
                <w:sz w:val="16"/>
                <w:szCs w:val="16"/>
              </w:rPr>
              <w:t>55±21%</w:t>
            </w:r>
          </w:p>
        </w:tc>
        <w:tc>
          <w:tcPr>
            <w:tcW w:w="840" w:type="dxa"/>
            <w:shd w:val="clear" w:color="auto" w:fill="EFEFEF"/>
            <w:tcMar>
              <w:top w:w="100" w:type="dxa"/>
              <w:left w:w="100" w:type="dxa"/>
              <w:bottom w:w="100" w:type="dxa"/>
              <w:right w:w="100" w:type="dxa"/>
            </w:tcMar>
          </w:tcPr>
          <w:p w14:paraId="0B8EECEA" w14:textId="77777777" w:rsidR="005F1702" w:rsidRDefault="005F1702" w:rsidP="001F5BDB">
            <w:pPr>
              <w:widowControl w:val="0"/>
              <w:jc w:val="center"/>
              <w:rPr>
                <w:sz w:val="16"/>
                <w:szCs w:val="16"/>
              </w:rPr>
            </w:pPr>
            <w:r>
              <w:rPr>
                <w:sz w:val="16"/>
                <w:szCs w:val="16"/>
              </w:rPr>
              <w:t>55±25%</w:t>
            </w:r>
          </w:p>
        </w:tc>
        <w:tc>
          <w:tcPr>
            <w:tcW w:w="870" w:type="dxa"/>
            <w:shd w:val="clear" w:color="auto" w:fill="D9D9D9"/>
            <w:tcMar>
              <w:top w:w="100" w:type="dxa"/>
              <w:left w:w="100" w:type="dxa"/>
              <w:bottom w:w="100" w:type="dxa"/>
              <w:right w:w="100" w:type="dxa"/>
            </w:tcMar>
          </w:tcPr>
          <w:p w14:paraId="052388E1" w14:textId="77777777" w:rsidR="005F1702" w:rsidRDefault="005F1702" w:rsidP="001F5BDB">
            <w:pPr>
              <w:widowControl w:val="0"/>
              <w:jc w:val="center"/>
              <w:rPr>
                <w:sz w:val="16"/>
                <w:szCs w:val="16"/>
              </w:rPr>
            </w:pPr>
            <w:r>
              <w:rPr>
                <w:sz w:val="16"/>
                <w:szCs w:val="16"/>
              </w:rPr>
              <w:t>56±25%</w:t>
            </w:r>
          </w:p>
        </w:tc>
      </w:tr>
      <w:tr w:rsidR="005F1702" w14:paraId="38CE3A43" w14:textId="77777777" w:rsidTr="001F5BDB">
        <w:trPr>
          <w:trHeight w:val="20"/>
        </w:trPr>
        <w:tc>
          <w:tcPr>
            <w:tcW w:w="1155" w:type="dxa"/>
            <w:vMerge w:val="restart"/>
            <w:shd w:val="clear" w:color="auto" w:fill="D9D9D9"/>
            <w:tcMar>
              <w:top w:w="100" w:type="dxa"/>
              <w:left w:w="100" w:type="dxa"/>
              <w:bottom w:w="100" w:type="dxa"/>
              <w:right w:w="100" w:type="dxa"/>
            </w:tcMar>
          </w:tcPr>
          <w:p w14:paraId="1BE24DFD" w14:textId="77777777" w:rsidR="005F1702" w:rsidRPr="002C59E4" w:rsidRDefault="005F1702" w:rsidP="001F5BDB">
            <w:pPr>
              <w:widowControl w:val="0"/>
              <w:jc w:val="center"/>
              <w:rPr>
                <w:sz w:val="18"/>
                <w:szCs w:val="18"/>
              </w:rPr>
            </w:pPr>
            <w:r w:rsidRPr="002C59E4">
              <w:rPr>
                <w:sz w:val="18"/>
                <w:szCs w:val="18"/>
              </w:rPr>
              <w:t>Cumulative survival to eyed larvae</w:t>
            </w:r>
          </w:p>
        </w:tc>
        <w:tc>
          <w:tcPr>
            <w:tcW w:w="615" w:type="dxa"/>
            <w:shd w:val="clear" w:color="auto" w:fill="D9D9D9"/>
            <w:tcMar>
              <w:top w:w="100" w:type="dxa"/>
              <w:left w:w="100" w:type="dxa"/>
              <w:bottom w:w="100" w:type="dxa"/>
              <w:right w:w="100" w:type="dxa"/>
            </w:tcMar>
          </w:tcPr>
          <w:p w14:paraId="53D6B4BB"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6EE05142" w14:textId="77777777" w:rsidR="005F1702" w:rsidRDefault="005F1702" w:rsidP="001F5BDB">
            <w:pPr>
              <w:widowControl w:val="0"/>
              <w:jc w:val="center"/>
              <w:rPr>
                <w:sz w:val="16"/>
                <w:szCs w:val="16"/>
              </w:rPr>
            </w:pPr>
            <w:r>
              <w:rPr>
                <w:sz w:val="16"/>
                <w:szCs w:val="16"/>
              </w:rPr>
              <w:t>8.5%</w:t>
            </w:r>
          </w:p>
        </w:tc>
        <w:tc>
          <w:tcPr>
            <w:tcW w:w="840" w:type="dxa"/>
            <w:shd w:val="clear" w:color="auto" w:fill="D9D9D9"/>
            <w:tcMar>
              <w:top w:w="100" w:type="dxa"/>
              <w:left w:w="100" w:type="dxa"/>
              <w:bottom w:w="100" w:type="dxa"/>
              <w:right w:w="100" w:type="dxa"/>
            </w:tcMar>
          </w:tcPr>
          <w:p w14:paraId="2E9A3D53" w14:textId="77777777" w:rsidR="005F1702" w:rsidRDefault="005F1702" w:rsidP="001F5BDB">
            <w:pPr>
              <w:widowControl w:val="0"/>
              <w:jc w:val="center"/>
              <w:rPr>
                <w:sz w:val="16"/>
                <w:szCs w:val="16"/>
              </w:rPr>
            </w:pPr>
            <w:r>
              <w:rPr>
                <w:sz w:val="16"/>
                <w:szCs w:val="16"/>
              </w:rPr>
              <w:t>3.0%</w:t>
            </w:r>
          </w:p>
        </w:tc>
        <w:tc>
          <w:tcPr>
            <w:tcW w:w="825" w:type="dxa"/>
            <w:shd w:val="clear" w:color="auto" w:fill="EFEFEF"/>
            <w:tcMar>
              <w:top w:w="100" w:type="dxa"/>
              <w:left w:w="100" w:type="dxa"/>
              <w:bottom w:w="100" w:type="dxa"/>
              <w:right w:w="100" w:type="dxa"/>
            </w:tcMar>
          </w:tcPr>
          <w:p w14:paraId="6E2F65CD" w14:textId="77777777" w:rsidR="005F1702" w:rsidRDefault="005F1702" w:rsidP="001F5BDB">
            <w:pPr>
              <w:widowControl w:val="0"/>
              <w:jc w:val="center"/>
              <w:rPr>
                <w:sz w:val="16"/>
                <w:szCs w:val="16"/>
              </w:rPr>
            </w:pPr>
            <w:r>
              <w:rPr>
                <w:sz w:val="16"/>
                <w:szCs w:val="16"/>
              </w:rPr>
              <w:t>5.1%</w:t>
            </w:r>
          </w:p>
        </w:tc>
        <w:tc>
          <w:tcPr>
            <w:tcW w:w="825" w:type="dxa"/>
            <w:shd w:val="clear" w:color="auto" w:fill="D9D9D9"/>
            <w:tcMar>
              <w:top w:w="100" w:type="dxa"/>
              <w:left w:w="100" w:type="dxa"/>
              <w:bottom w:w="100" w:type="dxa"/>
              <w:right w:w="100" w:type="dxa"/>
            </w:tcMar>
          </w:tcPr>
          <w:p w14:paraId="2B6162B5" w14:textId="77777777" w:rsidR="005F1702" w:rsidRDefault="005F1702" w:rsidP="001F5BDB">
            <w:pPr>
              <w:widowControl w:val="0"/>
              <w:jc w:val="center"/>
              <w:rPr>
                <w:sz w:val="16"/>
                <w:szCs w:val="16"/>
              </w:rPr>
            </w:pPr>
            <w:r>
              <w:rPr>
                <w:sz w:val="16"/>
                <w:szCs w:val="16"/>
              </w:rPr>
              <w:t>4.7%</w:t>
            </w:r>
          </w:p>
        </w:tc>
        <w:tc>
          <w:tcPr>
            <w:tcW w:w="840" w:type="dxa"/>
            <w:shd w:val="clear" w:color="auto" w:fill="EFEFEF"/>
            <w:tcMar>
              <w:top w:w="100" w:type="dxa"/>
              <w:left w:w="100" w:type="dxa"/>
              <w:bottom w:w="100" w:type="dxa"/>
              <w:right w:w="100" w:type="dxa"/>
            </w:tcMar>
          </w:tcPr>
          <w:p w14:paraId="52148FB2" w14:textId="77777777" w:rsidR="005F1702" w:rsidRDefault="005F1702" w:rsidP="001F5BDB">
            <w:pPr>
              <w:widowControl w:val="0"/>
              <w:jc w:val="center"/>
              <w:rPr>
                <w:sz w:val="16"/>
                <w:szCs w:val="16"/>
              </w:rPr>
            </w:pPr>
            <w:r>
              <w:rPr>
                <w:sz w:val="16"/>
                <w:szCs w:val="16"/>
              </w:rPr>
              <w:t>2.7%</w:t>
            </w:r>
          </w:p>
        </w:tc>
        <w:tc>
          <w:tcPr>
            <w:tcW w:w="840" w:type="dxa"/>
            <w:shd w:val="clear" w:color="auto" w:fill="D9D9D9"/>
            <w:tcMar>
              <w:top w:w="100" w:type="dxa"/>
              <w:left w:w="100" w:type="dxa"/>
              <w:bottom w:w="100" w:type="dxa"/>
              <w:right w:w="100" w:type="dxa"/>
            </w:tcMar>
          </w:tcPr>
          <w:p w14:paraId="79D9869D" w14:textId="77777777" w:rsidR="005F1702" w:rsidRDefault="005F1702" w:rsidP="001F5BDB">
            <w:pPr>
              <w:widowControl w:val="0"/>
              <w:jc w:val="center"/>
              <w:rPr>
                <w:sz w:val="16"/>
                <w:szCs w:val="16"/>
              </w:rPr>
            </w:pPr>
            <w:r>
              <w:rPr>
                <w:sz w:val="16"/>
                <w:szCs w:val="16"/>
              </w:rPr>
              <w:t>1.2%</w:t>
            </w:r>
          </w:p>
        </w:tc>
        <w:tc>
          <w:tcPr>
            <w:tcW w:w="840" w:type="dxa"/>
            <w:shd w:val="clear" w:color="auto" w:fill="EFEFEF"/>
            <w:tcMar>
              <w:top w:w="100" w:type="dxa"/>
              <w:left w:w="100" w:type="dxa"/>
              <w:bottom w:w="100" w:type="dxa"/>
              <w:right w:w="100" w:type="dxa"/>
            </w:tcMar>
          </w:tcPr>
          <w:p w14:paraId="290E24E8" w14:textId="77777777" w:rsidR="005F1702" w:rsidRDefault="005F1702" w:rsidP="001F5BDB">
            <w:pPr>
              <w:widowControl w:val="0"/>
              <w:jc w:val="center"/>
              <w:rPr>
                <w:sz w:val="16"/>
                <w:szCs w:val="16"/>
              </w:rPr>
            </w:pPr>
            <w:r>
              <w:rPr>
                <w:sz w:val="16"/>
                <w:szCs w:val="16"/>
              </w:rPr>
              <w:t>6.7%</w:t>
            </w:r>
          </w:p>
        </w:tc>
        <w:tc>
          <w:tcPr>
            <w:tcW w:w="855" w:type="dxa"/>
            <w:shd w:val="clear" w:color="auto" w:fill="D9D9D9"/>
            <w:tcMar>
              <w:top w:w="100" w:type="dxa"/>
              <w:left w:w="100" w:type="dxa"/>
              <w:bottom w:w="100" w:type="dxa"/>
              <w:right w:w="100" w:type="dxa"/>
            </w:tcMar>
          </w:tcPr>
          <w:p w14:paraId="1EAA931A" w14:textId="77777777" w:rsidR="005F1702" w:rsidRDefault="005F1702" w:rsidP="001F5BDB">
            <w:pPr>
              <w:widowControl w:val="0"/>
              <w:jc w:val="center"/>
              <w:rPr>
                <w:sz w:val="16"/>
                <w:szCs w:val="16"/>
              </w:rPr>
            </w:pPr>
            <w:r>
              <w:rPr>
                <w:sz w:val="16"/>
                <w:szCs w:val="16"/>
              </w:rPr>
              <w:t>5.7%</w:t>
            </w:r>
          </w:p>
        </w:tc>
        <w:tc>
          <w:tcPr>
            <w:tcW w:w="840" w:type="dxa"/>
            <w:shd w:val="clear" w:color="auto" w:fill="EFEFEF"/>
            <w:tcMar>
              <w:top w:w="100" w:type="dxa"/>
              <w:left w:w="100" w:type="dxa"/>
              <w:bottom w:w="100" w:type="dxa"/>
              <w:right w:w="100" w:type="dxa"/>
            </w:tcMar>
          </w:tcPr>
          <w:p w14:paraId="10DA167A" w14:textId="77777777" w:rsidR="005F1702" w:rsidRDefault="005F1702" w:rsidP="001F5BDB">
            <w:pPr>
              <w:widowControl w:val="0"/>
              <w:jc w:val="center"/>
              <w:rPr>
                <w:sz w:val="16"/>
                <w:szCs w:val="16"/>
              </w:rPr>
            </w:pPr>
            <w:r>
              <w:rPr>
                <w:sz w:val="16"/>
                <w:szCs w:val="16"/>
              </w:rPr>
              <w:t>5.7±2%</w:t>
            </w:r>
          </w:p>
        </w:tc>
        <w:tc>
          <w:tcPr>
            <w:tcW w:w="870" w:type="dxa"/>
            <w:shd w:val="clear" w:color="auto" w:fill="D9D9D9"/>
            <w:tcMar>
              <w:top w:w="100" w:type="dxa"/>
              <w:left w:w="100" w:type="dxa"/>
              <w:bottom w:w="100" w:type="dxa"/>
              <w:right w:w="100" w:type="dxa"/>
            </w:tcMar>
          </w:tcPr>
          <w:p w14:paraId="199D0B7B" w14:textId="77777777" w:rsidR="005F1702" w:rsidRDefault="005F1702" w:rsidP="001F5BDB">
            <w:pPr>
              <w:widowControl w:val="0"/>
              <w:jc w:val="center"/>
              <w:rPr>
                <w:sz w:val="16"/>
                <w:szCs w:val="16"/>
              </w:rPr>
            </w:pPr>
            <w:r>
              <w:rPr>
                <w:sz w:val="16"/>
                <w:szCs w:val="16"/>
              </w:rPr>
              <w:t>3.6±2%</w:t>
            </w:r>
          </w:p>
        </w:tc>
      </w:tr>
      <w:tr w:rsidR="005F1702" w14:paraId="2A309AB4" w14:textId="77777777" w:rsidTr="001F5BDB">
        <w:trPr>
          <w:trHeight w:val="20"/>
        </w:trPr>
        <w:tc>
          <w:tcPr>
            <w:tcW w:w="1155" w:type="dxa"/>
            <w:vMerge/>
            <w:shd w:val="clear" w:color="auto" w:fill="D9D9D9"/>
            <w:tcMar>
              <w:top w:w="100" w:type="dxa"/>
              <w:left w:w="100" w:type="dxa"/>
              <w:bottom w:w="100" w:type="dxa"/>
              <w:right w:w="100" w:type="dxa"/>
            </w:tcMar>
          </w:tcPr>
          <w:p w14:paraId="5A9DE83E"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6E36C6F"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0DC3DD55" w14:textId="77777777" w:rsidR="005F1702" w:rsidRDefault="005F1702" w:rsidP="001F5BDB">
            <w:pPr>
              <w:widowControl w:val="0"/>
              <w:jc w:val="center"/>
              <w:rPr>
                <w:sz w:val="16"/>
                <w:szCs w:val="16"/>
              </w:rPr>
            </w:pPr>
            <w:r>
              <w:rPr>
                <w:sz w:val="16"/>
                <w:szCs w:val="16"/>
              </w:rPr>
              <w:t>1.3%</w:t>
            </w:r>
          </w:p>
        </w:tc>
        <w:tc>
          <w:tcPr>
            <w:tcW w:w="840" w:type="dxa"/>
            <w:shd w:val="clear" w:color="auto" w:fill="D9D9D9"/>
            <w:tcMar>
              <w:top w:w="100" w:type="dxa"/>
              <w:left w:w="100" w:type="dxa"/>
              <w:bottom w:w="100" w:type="dxa"/>
              <w:right w:w="100" w:type="dxa"/>
            </w:tcMar>
          </w:tcPr>
          <w:p w14:paraId="2E0EB4DC" w14:textId="77777777" w:rsidR="005F1702" w:rsidRDefault="005F1702" w:rsidP="001F5BDB">
            <w:pPr>
              <w:widowControl w:val="0"/>
              <w:jc w:val="center"/>
              <w:rPr>
                <w:sz w:val="16"/>
                <w:szCs w:val="16"/>
              </w:rPr>
            </w:pPr>
            <w:r>
              <w:rPr>
                <w:sz w:val="16"/>
                <w:szCs w:val="16"/>
              </w:rPr>
              <w:t>1.4%</w:t>
            </w:r>
          </w:p>
        </w:tc>
        <w:tc>
          <w:tcPr>
            <w:tcW w:w="825" w:type="dxa"/>
            <w:shd w:val="clear" w:color="auto" w:fill="EFEFEF"/>
            <w:tcMar>
              <w:top w:w="100" w:type="dxa"/>
              <w:left w:w="100" w:type="dxa"/>
              <w:bottom w:w="100" w:type="dxa"/>
              <w:right w:w="100" w:type="dxa"/>
            </w:tcMar>
          </w:tcPr>
          <w:p w14:paraId="053D317E" w14:textId="77777777" w:rsidR="005F1702" w:rsidRDefault="005F1702" w:rsidP="001F5BDB">
            <w:pPr>
              <w:widowControl w:val="0"/>
              <w:jc w:val="center"/>
              <w:rPr>
                <w:sz w:val="16"/>
                <w:szCs w:val="16"/>
              </w:rPr>
            </w:pPr>
            <w:r>
              <w:rPr>
                <w:sz w:val="16"/>
                <w:szCs w:val="16"/>
              </w:rPr>
              <w:t>5.2%</w:t>
            </w:r>
          </w:p>
        </w:tc>
        <w:tc>
          <w:tcPr>
            <w:tcW w:w="825" w:type="dxa"/>
            <w:shd w:val="clear" w:color="auto" w:fill="D9D9D9"/>
            <w:tcMar>
              <w:top w:w="100" w:type="dxa"/>
              <w:left w:w="100" w:type="dxa"/>
              <w:bottom w:w="100" w:type="dxa"/>
              <w:right w:w="100" w:type="dxa"/>
            </w:tcMar>
          </w:tcPr>
          <w:p w14:paraId="17A072E3" w14:textId="77777777" w:rsidR="005F1702" w:rsidRDefault="005F1702" w:rsidP="001F5BDB">
            <w:pPr>
              <w:widowControl w:val="0"/>
              <w:jc w:val="center"/>
              <w:rPr>
                <w:sz w:val="16"/>
                <w:szCs w:val="16"/>
              </w:rPr>
            </w:pPr>
            <w:r>
              <w:rPr>
                <w:sz w:val="16"/>
                <w:szCs w:val="16"/>
              </w:rPr>
              <w:t>6.6%</w:t>
            </w:r>
          </w:p>
        </w:tc>
        <w:tc>
          <w:tcPr>
            <w:tcW w:w="840" w:type="dxa"/>
            <w:shd w:val="clear" w:color="auto" w:fill="EFEFEF"/>
            <w:tcMar>
              <w:top w:w="100" w:type="dxa"/>
              <w:left w:w="100" w:type="dxa"/>
              <w:bottom w:w="100" w:type="dxa"/>
              <w:right w:w="100" w:type="dxa"/>
            </w:tcMar>
          </w:tcPr>
          <w:p w14:paraId="01642637" w14:textId="77777777" w:rsidR="005F1702" w:rsidRDefault="005F1702" w:rsidP="001F5BDB">
            <w:pPr>
              <w:widowControl w:val="0"/>
              <w:jc w:val="center"/>
              <w:rPr>
                <w:sz w:val="16"/>
                <w:szCs w:val="16"/>
              </w:rPr>
            </w:pPr>
            <w:r>
              <w:rPr>
                <w:sz w:val="16"/>
                <w:szCs w:val="16"/>
              </w:rPr>
              <w:t>4.2%</w:t>
            </w:r>
          </w:p>
        </w:tc>
        <w:tc>
          <w:tcPr>
            <w:tcW w:w="840" w:type="dxa"/>
            <w:shd w:val="clear" w:color="auto" w:fill="D9D9D9"/>
            <w:tcMar>
              <w:top w:w="100" w:type="dxa"/>
              <w:left w:w="100" w:type="dxa"/>
              <w:bottom w:w="100" w:type="dxa"/>
              <w:right w:w="100" w:type="dxa"/>
            </w:tcMar>
          </w:tcPr>
          <w:p w14:paraId="7A1AC4D9"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6FFEB3DD" w14:textId="77777777" w:rsidR="005F1702" w:rsidRDefault="005F1702" w:rsidP="001F5BDB">
            <w:pPr>
              <w:widowControl w:val="0"/>
              <w:jc w:val="center"/>
              <w:rPr>
                <w:sz w:val="16"/>
                <w:szCs w:val="16"/>
              </w:rPr>
            </w:pPr>
            <w:r>
              <w:rPr>
                <w:sz w:val="16"/>
                <w:szCs w:val="16"/>
              </w:rPr>
              <w:t>4.4%</w:t>
            </w:r>
          </w:p>
        </w:tc>
        <w:tc>
          <w:tcPr>
            <w:tcW w:w="855" w:type="dxa"/>
            <w:shd w:val="clear" w:color="auto" w:fill="D9D9D9"/>
            <w:tcMar>
              <w:top w:w="100" w:type="dxa"/>
              <w:left w:w="100" w:type="dxa"/>
              <w:bottom w:w="100" w:type="dxa"/>
              <w:right w:w="100" w:type="dxa"/>
            </w:tcMar>
          </w:tcPr>
          <w:p w14:paraId="19471468" w14:textId="77777777" w:rsidR="005F1702" w:rsidRDefault="005F1702" w:rsidP="001F5BDB">
            <w:pPr>
              <w:widowControl w:val="0"/>
              <w:jc w:val="center"/>
              <w:rPr>
                <w:b/>
                <w:sz w:val="16"/>
                <w:szCs w:val="16"/>
              </w:rPr>
            </w:pPr>
            <w:r>
              <w:rPr>
                <w:sz w:val="16"/>
                <w:szCs w:val="16"/>
              </w:rPr>
              <w:t>1.0%</w:t>
            </w:r>
          </w:p>
        </w:tc>
        <w:tc>
          <w:tcPr>
            <w:tcW w:w="840" w:type="dxa"/>
            <w:shd w:val="clear" w:color="auto" w:fill="EFEFEF"/>
            <w:tcMar>
              <w:top w:w="100" w:type="dxa"/>
              <w:left w:w="100" w:type="dxa"/>
              <w:bottom w:w="100" w:type="dxa"/>
              <w:right w:w="100" w:type="dxa"/>
            </w:tcMar>
          </w:tcPr>
          <w:p w14:paraId="56E69BA4" w14:textId="77777777" w:rsidR="005F1702" w:rsidRDefault="005F1702" w:rsidP="001F5BDB">
            <w:pPr>
              <w:widowControl w:val="0"/>
              <w:jc w:val="center"/>
              <w:rPr>
                <w:sz w:val="16"/>
                <w:szCs w:val="16"/>
              </w:rPr>
            </w:pPr>
            <w:r>
              <w:rPr>
                <w:sz w:val="16"/>
                <w:szCs w:val="16"/>
              </w:rPr>
              <w:t>3.8±1%</w:t>
            </w:r>
          </w:p>
        </w:tc>
        <w:tc>
          <w:tcPr>
            <w:tcW w:w="870" w:type="dxa"/>
            <w:shd w:val="clear" w:color="auto" w:fill="D9D9D9"/>
            <w:tcMar>
              <w:top w:w="100" w:type="dxa"/>
              <w:left w:w="100" w:type="dxa"/>
              <w:bottom w:w="100" w:type="dxa"/>
              <w:right w:w="100" w:type="dxa"/>
            </w:tcMar>
          </w:tcPr>
          <w:p w14:paraId="67EDD5D1" w14:textId="77777777" w:rsidR="005F1702" w:rsidRDefault="005F1702" w:rsidP="001F5BDB">
            <w:pPr>
              <w:widowControl w:val="0"/>
              <w:jc w:val="center"/>
              <w:rPr>
                <w:sz w:val="16"/>
                <w:szCs w:val="16"/>
              </w:rPr>
            </w:pPr>
            <w:r>
              <w:rPr>
                <w:sz w:val="16"/>
                <w:szCs w:val="16"/>
              </w:rPr>
              <w:t>2.4±3%</w:t>
            </w:r>
          </w:p>
        </w:tc>
      </w:tr>
      <w:tr w:rsidR="005F1702" w14:paraId="273D0745" w14:textId="77777777" w:rsidTr="001F5BDB">
        <w:trPr>
          <w:trHeight w:val="20"/>
        </w:trPr>
        <w:tc>
          <w:tcPr>
            <w:tcW w:w="1155" w:type="dxa"/>
            <w:vMerge w:val="restart"/>
            <w:shd w:val="clear" w:color="auto" w:fill="D9D9D9"/>
            <w:tcMar>
              <w:top w:w="100" w:type="dxa"/>
              <w:left w:w="100" w:type="dxa"/>
              <w:bottom w:w="100" w:type="dxa"/>
              <w:right w:w="100" w:type="dxa"/>
            </w:tcMar>
          </w:tcPr>
          <w:p w14:paraId="25ABB4D3" w14:textId="77777777" w:rsidR="005F1702" w:rsidRPr="002C59E4" w:rsidRDefault="005F1702" w:rsidP="001F5BDB">
            <w:pPr>
              <w:widowControl w:val="0"/>
              <w:jc w:val="center"/>
              <w:rPr>
                <w:sz w:val="18"/>
                <w:szCs w:val="18"/>
              </w:rPr>
            </w:pPr>
            <w:r w:rsidRPr="002C59E4">
              <w:rPr>
                <w:sz w:val="18"/>
                <w:szCs w:val="18"/>
              </w:rPr>
              <w:t>Cumulative survival, eyed larvae to post set</w:t>
            </w:r>
          </w:p>
        </w:tc>
        <w:tc>
          <w:tcPr>
            <w:tcW w:w="615" w:type="dxa"/>
            <w:shd w:val="clear" w:color="auto" w:fill="D9D9D9"/>
            <w:tcMar>
              <w:top w:w="100" w:type="dxa"/>
              <w:left w:w="100" w:type="dxa"/>
              <w:bottom w:w="100" w:type="dxa"/>
              <w:right w:w="100" w:type="dxa"/>
            </w:tcMar>
          </w:tcPr>
          <w:p w14:paraId="4744B66D"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32176125" w14:textId="77777777" w:rsidR="005F1702" w:rsidRDefault="005F1702" w:rsidP="001F5BDB">
            <w:pPr>
              <w:widowControl w:val="0"/>
              <w:jc w:val="center"/>
              <w:rPr>
                <w:sz w:val="16"/>
                <w:szCs w:val="16"/>
              </w:rPr>
            </w:pPr>
            <w:r>
              <w:rPr>
                <w:sz w:val="16"/>
                <w:szCs w:val="16"/>
              </w:rPr>
              <w:t>13.8%</w:t>
            </w:r>
          </w:p>
        </w:tc>
        <w:tc>
          <w:tcPr>
            <w:tcW w:w="840" w:type="dxa"/>
            <w:shd w:val="clear" w:color="auto" w:fill="D9D9D9"/>
            <w:tcMar>
              <w:top w:w="100" w:type="dxa"/>
              <w:left w:w="100" w:type="dxa"/>
              <w:bottom w:w="100" w:type="dxa"/>
              <w:right w:w="100" w:type="dxa"/>
            </w:tcMar>
          </w:tcPr>
          <w:p w14:paraId="45F69159" w14:textId="77777777" w:rsidR="005F1702" w:rsidRDefault="005F1702" w:rsidP="001F5BDB">
            <w:pPr>
              <w:widowControl w:val="0"/>
              <w:jc w:val="center"/>
              <w:rPr>
                <w:sz w:val="16"/>
                <w:szCs w:val="16"/>
              </w:rPr>
            </w:pPr>
            <w:r>
              <w:rPr>
                <w:sz w:val="16"/>
                <w:szCs w:val="16"/>
              </w:rPr>
              <w:t>5.9%</w:t>
            </w:r>
          </w:p>
        </w:tc>
        <w:tc>
          <w:tcPr>
            <w:tcW w:w="825" w:type="dxa"/>
            <w:shd w:val="clear" w:color="auto" w:fill="EFEFEF"/>
            <w:tcMar>
              <w:top w:w="100" w:type="dxa"/>
              <w:left w:w="100" w:type="dxa"/>
              <w:bottom w:w="100" w:type="dxa"/>
              <w:right w:w="100" w:type="dxa"/>
            </w:tcMar>
          </w:tcPr>
          <w:p w14:paraId="1F32D30F" w14:textId="77777777" w:rsidR="005F1702" w:rsidRDefault="005F1702" w:rsidP="001F5BDB">
            <w:pPr>
              <w:widowControl w:val="0"/>
              <w:jc w:val="center"/>
              <w:rPr>
                <w:sz w:val="16"/>
                <w:szCs w:val="16"/>
              </w:rPr>
            </w:pPr>
            <w:r>
              <w:rPr>
                <w:sz w:val="16"/>
                <w:szCs w:val="16"/>
              </w:rPr>
              <w:t>26.5%</w:t>
            </w:r>
          </w:p>
        </w:tc>
        <w:tc>
          <w:tcPr>
            <w:tcW w:w="825" w:type="dxa"/>
            <w:shd w:val="clear" w:color="auto" w:fill="D9D9D9"/>
            <w:tcMar>
              <w:top w:w="100" w:type="dxa"/>
              <w:left w:w="100" w:type="dxa"/>
              <w:bottom w:w="100" w:type="dxa"/>
              <w:right w:w="100" w:type="dxa"/>
            </w:tcMar>
          </w:tcPr>
          <w:p w14:paraId="7BD7A41D" w14:textId="77777777" w:rsidR="005F1702" w:rsidRDefault="005F1702" w:rsidP="001F5BDB">
            <w:pPr>
              <w:widowControl w:val="0"/>
              <w:jc w:val="center"/>
              <w:rPr>
                <w:sz w:val="16"/>
                <w:szCs w:val="16"/>
              </w:rPr>
            </w:pPr>
            <w:r>
              <w:rPr>
                <w:sz w:val="16"/>
                <w:szCs w:val="16"/>
              </w:rPr>
              <w:t>9.3%</w:t>
            </w:r>
          </w:p>
        </w:tc>
        <w:tc>
          <w:tcPr>
            <w:tcW w:w="840" w:type="dxa"/>
            <w:shd w:val="clear" w:color="auto" w:fill="EFEFEF"/>
            <w:tcMar>
              <w:top w:w="100" w:type="dxa"/>
              <w:left w:w="100" w:type="dxa"/>
              <w:bottom w:w="100" w:type="dxa"/>
              <w:right w:w="100" w:type="dxa"/>
            </w:tcMar>
          </w:tcPr>
          <w:p w14:paraId="1ABFD92F" w14:textId="77777777" w:rsidR="005F1702" w:rsidRDefault="005F1702" w:rsidP="001F5BDB">
            <w:pPr>
              <w:widowControl w:val="0"/>
              <w:jc w:val="center"/>
              <w:rPr>
                <w:sz w:val="16"/>
                <w:szCs w:val="16"/>
              </w:rPr>
            </w:pPr>
            <w:r>
              <w:rPr>
                <w:sz w:val="16"/>
                <w:szCs w:val="16"/>
              </w:rPr>
              <w:t>1.1%</w:t>
            </w:r>
          </w:p>
        </w:tc>
        <w:tc>
          <w:tcPr>
            <w:tcW w:w="840" w:type="dxa"/>
            <w:shd w:val="clear" w:color="auto" w:fill="D9D9D9"/>
            <w:tcMar>
              <w:top w:w="100" w:type="dxa"/>
              <w:left w:w="100" w:type="dxa"/>
              <w:bottom w:w="100" w:type="dxa"/>
              <w:right w:w="100" w:type="dxa"/>
            </w:tcMar>
          </w:tcPr>
          <w:p w14:paraId="4CFBA23C" w14:textId="77777777" w:rsidR="005F1702" w:rsidRDefault="005F1702" w:rsidP="001F5BDB">
            <w:pPr>
              <w:widowControl w:val="0"/>
              <w:jc w:val="center"/>
              <w:rPr>
                <w:sz w:val="16"/>
                <w:szCs w:val="16"/>
              </w:rPr>
            </w:pPr>
            <w:r>
              <w:rPr>
                <w:sz w:val="16"/>
                <w:szCs w:val="16"/>
              </w:rPr>
              <w:t>3.6%</w:t>
            </w:r>
          </w:p>
        </w:tc>
        <w:tc>
          <w:tcPr>
            <w:tcW w:w="840" w:type="dxa"/>
            <w:shd w:val="clear" w:color="auto" w:fill="EFEFEF"/>
            <w:tcMar>
              <w:top w:w="100" w:type="dxa"/>
              <w:left w:w="100" w:type="dxa"/>
              <w:bottom w:w="100" w:type="dxa"/>
              <w:right w:w="100" w:type="dxa"/>
            </w:tcMar>
          </w:tcPr>
          <w:p w14:paraId="6C8BC08B" w14:textId="77777777" w:rsidR="005F1702" w:rsidRDefault="005F1702" w:rsidP="001F5BDB">
            <w:pPr>
              <w:widowControl w:val="0"/>
              <w:jc w:val="center"/>
              <w:rPr>
                <w:sz w:val="16"/>
                <w:szCs w:val="16"/>
              </w:rPr>
            </w:pPr>
            <w:r>
              <w:rPr>
                <w:sz w:val="16"/>
                <w:szCs w:val="16"/>
              </w:rPr>
              <w:t>1.7%</w:t>
            </w:r>
          </w:p>
        </w:tc>
        <w:tc>
          <w:tcPr>
            <w:tcW w:w="855" w:type="dxa"/>
            <w:shd w:val="clear" w:color="auto" w:fill="D9D9D9"/>
            <w:tcMar>
              <w:top w:w="100" w:type="dxa"/>
              <w:left w:w="100" w:type="dxa"/>
              <w:bottom w:w="100" w:type="dxa"/>
              <w:right w:w="100" w:type="dxa"/>
            </w:tcMar>
          </w:tcPr>
          <w:p w14:paraId="48669227" w14:textId="77777777" w:rsidR="005F1702" w:rsidRDefault="005F1702" w:rsidP="001F5BDB">
            <w:pPr>
              <w:widowControl w:val="0"/>
              <w:jc w:val="center"/>
              <w:rPr>
                <w:sz w:val="16"/>
                <w:szCs w:val="16"/>
              </w:rPr>
            </w:pPr>
            <w:r>
              <w:rPr>
                <w:sz w:val="16"/>
                <w:szCs w:val="16"/>
              </w:rPr>
              <w:t>3.5%</w:t>
            </w:r>
          </w:p>
        </w:tc>
        <w:tc>
          <w:tcPr>
            <w:tcW w:w="840" w:type="dxa"/>
            <w:shd w:val="clear" w:color="auto" w:fill="EFEFEF"/>
            <w:tcMar>
              <w:top w:w="100" w:type="dxa"/>
              <w:left w:w="100" w:type="dxa"/>
              <w:bottom w:w="100" w:type="dxa"/>
              <w:right w:w="100" w:type="dxa"/>
            </w:tcMar>
          </w:tcPr>
          <w:p w14:paraId="2201AD2C" w14:textId="77777777" w:rsidR="005F1702" w:rsidRDefault="005F1702" w:rsidP="001F5BDB">
            <w:pPr>
              <w:widowControl w:val="0"/>
              <w:jc w:val="center"/>
              <w:rPr>
                <w:sz w:val="16"/>
                <w:szCs w:val="16"/>
              </w:rPr>
            </w:pPr>
            <w:r>
              <w:rPr>
                <w:sz w:val="16"/>
                <w:szCs w:val="16"/>
              </w:rPr>
              <w:t>10.8</w:t>
            </w:r>
          </w:p>
          <w:p w14:paraId="355D4402" w14:textId="77777777" w:rsidR="005F1702" w:rsidRDefault="005F1702" w:rsidP="001F5BDB">
            <w:pPr>
              <w:widowControl w:val="0"/>
              <w:jc w:val="center"/>
              <w:rPr>
                <w:sz w:val="16"/>
                <w:szCs w:val="16"/>
              </w:rPr>
            </w:pPr>
            <w:r>
              <w:rPr>
                <w:sz w:val="16"/>
                <w:szCs w:val="16"/>
              </w:rPr>
              <w:t>±10%</w:t>
            </w:r>
          </w:p>
        </w:tc>
        <w:tc>
          <w:tcPr>
            <w:tcW w:w="870" w:type="dxa"/>
            <w:shd w:val="clear" w:color="auto" w:fill="D9D9D9"/>
            <w:tcMar>
              <w:top w:w="100" w:type="dxa"/>
              <w:left w:w="100" w:type="dxa"/>
              <w:bottom w:w="100" w:type="dxa"/>
              <w:right w:w="100" w:type="dxa"/>
            </w:tcMar>
          </w:tcPr>
          <w:p w14:paraId="5606BE18" w14:textId="77777777" w:rsidR="005F1702" w:rsidRDefault="005F1702" w:rsidP="001F5BDB">
            <w:pPr>
              <w:widowControl w:val="0"/>
              <w:jc w:val="center"/>
              <w:rPr>
                <w:sz w:val="16"/>
                <w:szCs w:val="16"/>
              </w:rPr>
            </w:pPr>
            <w:r>
              <w:rPr>
                <w:sz w:val="16"/>
                <w:szCs w:val="16"/>
              </w:rPr>
              <w:t>5.6</w:t>
            </w:r>
          </w:p>
          <w:p w14:paraId="5BB76F7D" w14:textId="77777777" w:rsidR="005F1702" w:rsidRDefault="005F1702" w:rsidP="001F5BDB">
            <w:pPr>
              <w:widowControl w:val="0"/>
              <w:jc w:val="center"/>
              <w:rPr>
                <w:sz w:val="16"/>
                <w:szCs w:val="16"/>
              </w:rPr>
            </w:pPr>
            <w:r>
              <w:rPr>
                <w:sz w:val="16"/>
                <w:szCs w:val="16"/>
              </w:rPr>
              <w:t>±2.7%</w:t>
            </w:r>
          </w:p>
        </w:tc>
      </w:tr>
      <w:tr w:rsidR="005F1702" w14:paraId="019FD349" w14:textId="77777777" w:rsidTr="001F5BDB">
        <w:trPr>
          <w:trHeight w:val="20"/>
        </w:trPr>
        <w:tc>
          <w:tcPr>
            <w:tcW w:w="1155" w:type="dxa"/>
            <w:vMerge/>
            <w:shd w:val="clear" w:color="auto" w:fill="D9D9D9"/>
            <w:tcMar>
              <w:top w:w="100" w:type="dxa"/>
              <w:left w:w="100" w:type="dxa"/>
              <w:bottom w:w="100" w:type="dxa"/>
              <w:right w:w="100" w:type="dxa"/>
            </w:tcMar>
          </w:tcPr>
          <w:p w14:paraId="6B4CBB6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9BD65DB"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71F978DE" w14:textId="77777777" w:rsidR="005F1702" w:rsidRDefault="005F1702" w:rsidP="001F5BDB">
            <w:pPr>
              <w:widowControl w:val="0"/>
              <w:jc w:val="center"/>
              <w:rPr>
                <w:sz w:val="16"/>
                <w:szCs w:val="16"/>
              </w:rPr>
            </w:pPr>
            <w:r>
              <w:rPr>
                <w:sz w:val="16"/>
                <w:szCs w:val="16"/>
              </w:rPr>
              <w:t>18.5%</w:t>
            </w:r>
          </w:p>
        </w:tc>
        <w:tc>
          <w:tcPr>
            <w:tcW w:w="840" w:type="dxa"/>
            <w:shd w:val="clear" w:color="auto" w:fill="D9D9D9"/>
            <w:tcMar>
              <w:top w:w="100" w:type="dxa"/>
              <w:left w:w="100" w:type="dxa"/>
              <w:bottom w:w="100" w:type="dxa"/>
              <w:right w:w="100" w:type="dxa"/>
            </w:tcMar>
          </w:tcPr>
          <w:p w14:paraId="0A9ED5A9" w14:textId="77777777" w:rsidR="005F1702" w:rsidRDefault="005F1702" w:rsidP="001F5BDB">
            <w:pPr>
              <w:widowControl w:val="0"/>
              <w:jc w:val="center"/>
              <w:rPr>
                <w:sz w:val="16"/>
                <w:szCs w:val="16"/>
              </w:rPr>
            </w:pPr>
            <w:r>
              <w:rPr>
                <w:sz w:val="16"/>
                <w:szCs w:val="16"/>
              </w:rPr>
              <w:t>2.7%</w:t>
            </w:r>
          </w:p>
        </w:tc>
        <w:tc>
          <w:tcPr>
            <w:tcW w:w="825" w:type="dxa"/>
            <w:shd w:val="clear" w:color="auto" w:fill="EFEFEF"/>
            <w:tcMar>
              <w:top w:w="100" w:type="dxa"/>
              <w:left w:w="100" w:type="dxa"/>
              <w:bottom w:w="100" w:type="dxa"/>
              <w:right w:w="100" w:type="dxa"/>
            </w:tcMar>
          </w:tcPr>
          <w:p w14:paraId="0A77755C" w14:textId="77777777" w:rsidR="005F1702" w:rsidRDefault="005F1702" w:rsidP="001F5BDB">
            <w:pPr>
              <w:widowControl w:val="0"/>
              <w:jc w:val="center"/>
              <w:rPr>
                <w:sz w:val="16"/>
                <w:szCs w:val="16"/>
              </w:rPr>
            </w:pPr>
            <w:r>
              <w:rPr>
                <w:sz w:val="16"/>
                <w:szCs w:val="16"/>
              </w:rPr>
              <w:t>9.7%</w:t>
            </w:r>
          </w:p>
        </w:tc>
        <w:tc>
          <w:tcPr>
            <w:tcW w:w="825" w:type="dxa"/>
            <w:shd w:val="clear" w:color="auto" w:fill="D9D9D9"/>
            <w:tcMar>
              <w:top w:w="100" w:type="dxa"/>
              <w:left w:w="100" w:type="dxa"/>
              <w:bottom w:w="100" w:type="dxa"/>
              <w:right w:w="100" w:type="dxa"/>
            </w:tcMar>
          </w:tcPr>
          <w:p w14:paraId="23DE1068" w14:textId="77777777" w:rsidR="005F1702" w:rsidRDefault="005F1702" w:rsidP="001F5BDB">
            <w:pPr>
              <w:widowControl w:val="0"/>
              <w:jc w:val="center"/>
              <w:rPr>
                <w:sz w:val="16"/>
                <w:szCs w:val="16"/>
              </w:rPr>
            </w:pPr>
            <w:r>
              <w:rPr>
                <w:sz w:val="16"/>
                <w:szCs w:val="16"/>
              </w:rPr>
              <w:t>6.0%</w:t>
            </w:r>
          </w:p>
        </w:tc>
        <w:tc>
          <w:tcPr>
            <w:tcW w:w="840" w:type="dxa"/>
            <w:shd w:val="clear" w:color="auto" w:fill="EFEFEF"/>
            <w:tcMar>
              <w:top w:w="100" w:type="dxa"/>
              <w:left w:w="100" w:type="dxa"/>
              <w:bottom w:w="100" w:type="dxa"/>
              <w:right w:w="100" w:type="dxa"/>
            </w:tcMar>
          </w:tcPr>
          <w:p w14:paraId="19283249" w14:textId="77777777" w:rsidR="005F1702" w:rsidRDefault="005F1702" w:rsidP="001F5BDB">
            <w:pPr>
              <w:widowControl w:val="0"/>
              <w:jc w:val="center"/>
              <w:rPr>
                <w:sz w:val="16"/>
                <w:szCs w:val="16"/>
              </w:rPr>
            </w:pPr>
            <w:r>
              <w:rPr>
                <w:sz w:val="16"/>
                <w:szCs w:val="16"/>
              </w:rPr>
              <w:t>0.2%</w:t>
            </w:r>
          </w:p>
        </w:tc>
        <w:tc>
          <w:tcPr>
            <w:tcW w:w="840" w:type="dxa"/>
            <w:shd w:val="clear" w:color="auto" w:fill="D9D9D9"/>
            <w:tcMar>
              <w:top w:w="100" w:type="dxa"/>
              <w:left w:w="100" w:type="dxa"/>
              <w:bottom w:w="100" w:type="dxa"/>
              <w:right w:w="100" w:type="dxa"/>
            </w:tcMar>
          </w:tcPr>
          <w:p w14:paraId="361DDF74"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3312432D" w14:textId="77777777" w:rsidR="005F1702" w:rsidRDefault="005F1702" w:rsidP="001F5BDB">
            <w:pPr>
              <w:widowControl w:val="0"/>
              <w:jc w:val="center"/>
              <w:rPr>
                <w:sz w:val="16"/>
                <w:szCs w:val="16"/>
              </w:rPr>
            </w:pPr>
            <w:r>
              <w:rPr>
                <w:sz w:val="16"/>
                <w:szCs w:val="16"/>
              </w:rPr>
              <w:t>1.9%</w:t>
            </w:r>
          </w:p>
        </w:tc>
        <w:tc>
          <w:tcPr>
            <w:tcW w:w="855" w:type="dxa"/>
            <w:shd w:val="clear" w:color="auto" w:fill="D9D9D9"/>
            <w:tcMar>
              <w:top w:w="100" w:type="dxa"/>
              <w:left w:w="100" w:type="dxa"/>
              <w:bottom w:w="100" w:type="dxa"/>
              <w:right w:w="100" w:type="dxa"/>
            </w:tcMar>
          </w:tcPr>
          <w:p w14:paraId="5EA7ED9D" w14:textId="77777777" w:rsidR="005F1702" w:rsidRDefault="005F1702" w:rsidP="001F5BDB">
            <w:pPr>
              <w:widowControl w:val="0"/>
              <w:jc w:val="center"/>
              <w:rPr>
                <w:sz w:val="16"/>
                <w:szCs w:val="16"/>
              </w:rPr>
            </w:pPr>
            <w:r>
              <w:rPr>
                <w:sz w:val="16"/>
                <w:szCs w:val="16"/>
              </w:rPr>
              <w:t>5.8%</w:t>
            </w:r>
          </w:p>
        </w:tc>
        <w:tc>
          <w:tcPr>
            <w:tcW w:w="840" w:type="dxa"/>
            <w:shd w:val="clear" w:color="auto" w:fill="EFEFEF"/>
            <w:tcMar>
              <w:top w:w="100" w:type="dxa"/>
              <w:left w:w="100" w:type="dxa"/>
              <w:bottom w:w="100" w:type="dxa"/>
              <w:right w:w="100" w:type="dxa"/>
            </w:tcMar>
          </w:tcPr>
          <w:p w14:paraId="6B5378D3" w14:textId="77777777" w:rsidR="005F1702" w:rsidRDefault="005F1702" w:rsidP="001F5BDB">
            <w:pPr>
              <w:widowControl w:val="0"/>
              <w:jc w:val="center"/>
              <w:rPr>
                <w:sz w:val="16"/>
                <w:szCs w:val="16"/>
              </w:rPr>
            </w:pPr>
            <w:r>
              <w:rPr>
                <w:sz w:val="16"/>
                <w:szCs w:val="16"/>
              </w:rPr>
              <w:t>7.6±8%</w:t>
            </w:r>
          </w:p>
        </w:tc>
        <w:tc>
          <w:tcPr>
            <w:tcW w:w="870" w:type="dxa"/>
            <w:shd w:val="clear" w:color="auto" w:fill="D9D9D9"/>
            <w:tcMar>
              <w:top w:w="100" w:type="dxa"/>
              <w:left w:w="100" w:type="dxa"/>
              <w:bottom w:w="100" w:type="dxa"/>
              <w:right w:w="100" w:type="dxa"/>
            </w:tcMar>
          </w:tcPr>
          <w:p w14:paraId="7C4F19DB" w14:textId="77777777" w:rsidR="005F1702" w:rsidRDefault="005F1702" w:rsidP="001F5BDB">
            <w:pPr>
              <w:widowControl w:val="0"/>
              <w:jc w:val="center"/>
              <w:rPr>
                <w:sz w:val="16"/>
                <w:szCs w:val="16"/>
              </w:rPr>
            </w:pPr>
            <w:r>
              <w:rPr>
                <w:sz w:val="16"/>
                <w:szCs w:val="16"/>
              </w:rPr>
              <w:t>3.8±3%</w:t>
            </w:r>
          </w:p>
        </w:tc>
      </w:tr>
    </w:tbl>
    <w:p w14:paraId="3FF07859" w14:textId="16BCCBD3" w:rsidR="002B18E0" w:rsidRDefault="002B18E0" w:rsidP="005F1702">
      <w:pPr>
        <w:suppressLineNumbers/>
        <w:rPr>
          <w:sz w:val="20"/>
          <w:szCs w:val="20"/>
        </w:rPr>
      </w:pPr>
    </w:p>
    <w:p w14:paraId="351F0AD7" w14:textId="77777777" w:rsidR="00494FF9" w:rsidRDefault="00494FF9" w:rsidP="005F1702">
      <w:pPr>
        <w:suppressLineNumbers/>
        <w:rPr>
          <w:sz w:val="20"/>
          <w:szCs w:val="20"/>
        </w:rPr>
      </w:pPr>
    </w:p>
    <w:p w14:paraId="63E409C9" w14:textId="48711427" w:rsidR="00B85906" w:rsidRPr="00494FF9" w:rsidRDefault="00B85906" w:rsidP="005F1702">
      <w:pPr>
        <w:suppressLineNumbers/>
      </w:pPr>
      <w:r w:rsidRPr="00494FF9">
        <w:t xml:space="preserve">Supplementary figure X </w:t>
      </w:r>
    </w:p>
    <w:p w14:paraId="5A6B17D1" w14:textId="597D9CDE" w:rsidR="00B85906" w:rsidRPr="00494FF9" w:rsidRDefault="00B85906" w:rsidP="005F1702">
      <w:pPr>
        <w:suppressLineNumbers/>
      </w:pPr>
    </w:p>
    <w:p w14:paraId="42F7D8B9" w14:textId="76C4A8CB" w:rsidR="00B85906" w:rsidRPr="00494FF9" w:rsidRDefault="00B85906" w:rsidP="005F1702">
      <w:pPr>
        <w:suppressLineNumbers/>
      </w:pPr>
      <w:r w:rsidRPr="00494FF9">
        <w:t xml:space="preserve">Larval shell height and mass data </w:t>
      </w:r>
    </w:p>
    <w:sectPr w:rsidR="00B85906" w:rsidRPr="00494FF9" w:rsidSect="00C56A3D">
      <w:headerReference w:type="default" r:id="rId595"/>
      <w:footerReference w:type="even" r:id="rId596"/>
      <w:footerReference w:type="default" r:id="rId597"/>
      <w:pgSz w:w="12240" w:h="15840"/>
      <w:pgMar w:top="1440" w:right="1440" w:bottom="1440" w:left="1440" w:header="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aura H Spencer" w:date="2019-09-22T15:46:00Z" w:initials="LHS">
    <w:p w14:paraId="574B6ED1" w14:textId="492B1860" w:rsidR="001F5B36" w:rsidRDefault="001F5B36">
      <w:pPr>
        <w:pStyle w:val="CommentText"/>
      </w:pPr>
      <w:r>
        <w:rPr>
          <w:rStyle w:val="CommentReference"/>
        </w:rPr>
        <w:annotationRef/>
      </w:r>
      <w:r>
        <w:t>Add sentence with broad statement about generally understanding population responses to climate change across generations.</w:t>
      </w:r>
    </w:p>
  </w:comment>
  <w:comment w:id="9" w:author="Laura H Spencer" w:date="2019-09-22T15:54:00Z" w:initials="LHS">
    <w:p w14:paraId="5DE4E32B" w14:textId="77777777" w:rsidR="001F5B36" w:rsidRDefault="001F5B36" w:rsidP="004D14D7">
      <w:pPr>
        <w:pStyle w:val="NormalWeb"/>
        <w:spacing w:before="0" w:beforeAutospacing="0" w:after="0" w:afterAutospacing="0"/>
      </w:pPr>
      <w:r>
        <w:rPr>
          <w:rStyle w:val="CommentReference"/>
        </w:rPr>
        <w:annotationRef/>
      </w:r>
      <w:r>
        <w:rPr>
          <w:rFonts w:ascii="Arial" w:hAnsi="Arial" w:cs="Arial"/>
          <w:color w:val="000000"/>
          <w:sz w:val="22"/>
          <w:szCs w:val="22"/>
        </w:rPr>
        <w:t xml:space="preserve">towards the end of the abstract, it would seem worth highlighting that </w:t>
      </w:r>
      <w:proofErr w:type="spellStart"/>
      <w:r>
        <w:rPr>
          <w:rFonts w:ascii="Arial" w:hAnsi="Arial" w:cs="Arial"/>
          <w:color w:val="000000"/>
          <w:sz w:val="22"/>
          <w:szCs w:val="22"/>
        </w:rPr>
        <w:t>Olys</w:t>
      </w:r>
      <w:proofErr w:type="spellEnd"/>
      <w:r>
        <w:rPr>
          <w:rFonts w:ascii="Arial" w:hAnsi="Arial" w:cs="Arial"/>
          <w:color w:val="000000"/>
          <w:sz w:val="22"/>
          <w:szCs w:val="22"/>
        </w:rPr>
        <w:t xml:space="preserve"> may actually do better under projected climate change, or at least that for the scenarios tested here, they seem like they will not do worse</w:t>
      </w:r>
    </w:p>
    <w:p w14:paraId="30EBDB43" w14:textId="77777777" w:rsidR="001F5B36" w:rsidRDefault="001F5B36" w:rsidP="004D14D7"/>
    <w:p w14:paraId="5369D86D" w14:textId="1EA0AFC2" w:rsidR="001F5B36" w:rsidRDefault="001F5B36">
      <w:pPr>
        <w:pStyle w:val="CommentText"/>
      </w:pPr>
    </w:p>
  </w:comment>
  <w:comment w:id="21" w:author="Laura H Spencer" w:date="2019-09-22T13:57:00Z" w:initials="LHS">
    <w:p w14:paraId="059E81FF" w14:textId="2CEDD187" w:rsidR="001F5B36" w:rsidRDefault="001F5B36">
      <w:pPr>
        <w:pStyle w:val="CommentText"/>
      </w:pPr>
      <w:r>
        <w:rPr>
          <w:rStyle w:val="CommentReference"/>
        </w:rPr>
        <w:annotationRef/>
      </w:r>
    </w:p>
  </w:comment>
  <w:comment w:id="22" w:author="Laura H Spencer" w:date="2019-09-22T13:57:00Z" w:initials="LHS">
    <w:p w14:paraId="4A96A480" w14:textId="694F9865" w:rsidR="001F5B36" w:rsidRDefault="001F5B36">
      <w:pPr>
        <w:pStyle w:val="CommentText"/>
      </w:pPr>
      <w:r>
        <w:rPr>
          <w:rStyle w:val="CommentReference"/>
        </w:rPr>
        <w:annotationRef/>
      </w:r>
      <w:r>
        <w:t xml:space="preserve">Reviewer 2 comment: need </w:t>
      </w:r>
      <w:proofErr w:type="gramStart"/>
      <w:r>
        <w:t>to  better</w:t>
      </w:r>
      <w:proofErr w:type="gramEnd"/>
      <w:r>
        <w:t xml:space="preserve"> explain how </w:t>
      </w:r>
      <w:proofErr w:type="spellStart"/>
      <w:r>
        <w:t>thtis</w:t>
      </w:r>
      <w:proofErr w:type="spellEnd"/>
      <w:r>
        <w:t xml:space="preserve"> study fits a particular ecological problem, issue, policy decision… perhaps connect to recruitment. I.e. – Do winter conditions predict recruitment patterns? We see varying recruitment success through time and space, perhaps winter conditions are one factor, influences when larvae are released into the environment, what environment they encounter, and how they fare in that environment. Spatial variation. </w:t>
      </w:r>
    </w:p>
    <w:p w14:paraId="0A1C6C45" w14:textId="77777777" w:rsidR="001F5B36" w:rsidRDefault="001F5B36">
      <w:pPr>
        <w:pStyle w:val="CommentText"/>
      </w:pPr>
      <w:r>
        <w:sym w:font="Wingdings" w:char="F0E0"/>
      </w:r>
      <w:r>
        <w:t xml:space="preserve"> Kimbro et al. 2019, Oikos. </w:t>
      </w:r>
    </w:p>
    <w:p w14:paraId="54358095" w14:textId="77777777" w:rsidR="001F5B36" w:rsidRDefault="001F5B36">
      <w:pPr>
        <w:pStyle w:val="CommentText"/>
      </w:pPr>
      <w:r>
        <w:sym w:font="Wingdings" w:char="F0E0"/>
      </w:r>
      <w:r>
        <w:t xml:space="preserve"> Wasson et al. 2016, Ecology. </w:t>
      </w:r>
    </w:p>
    <w:p w14:paraId="50DA8A37" w14:textId="77777777" w:rsidR="001F5B36" w:rsidRDefault="001F5B36">
      <w:pPr>
        <w:pStyle w:val="CommentText"/>
      </w:pPr>
    </w:p>
    <w:p w14:paraId="28AC8545" w14:textId="331C6F89" w:rsidR="001F5B36" w:rsidRDefault="001F5B36">
      <w:pPr>
        <w:pStyle w:val="CommentText"/>
      </w:pPr>
      <w:r>
        <w:t xml:space="preserve"> Also highlight in intro: </w:t>
      </w:r>
    </w:p>
    <w:p w14:paraId="3101803F" w14:textId="11D38E1D" w:rsidR="001F5B36" w:rsidRDefault="001F5B36">
      <w:pPr>
        <w:pStyle w:val="CommentText"/>
      </w:pPr>
      <w:r>
        <w:t>Effects of intraspecific diversity can emerge in unpredictable environments, has implications for restoration.</w:t>
      </w:r>
    </w:p>
  </w:comment>
  <w:comment w:id="28" w:author="Laura H Spencer" w:date="2019-09-22T14:22:00Z" w:initials="LHS">
    <w:p w14:paraId="502CD2EA" w14:textId="2D7AA5AE" w:rsidR="001F5B36" w:rsidRPr="004E7C76" w:rsidRDefault="001F5B36" w:rsidP="004E7C76">
      <w:r>
        <w:rPr>
          <w:rStyle w:val="CommentReference"/>
        </w:rPr>
        <w:annotationRef/>
      </w:r>
      <w:r>
        <w:t xml:space="preserve">Reviewer 2 comment: begin more broadly. E.g. … </w:t>
      </w:r>
      <w:r w:rsidRPr="004E7C76">
        <w:rPr>
          <w:color w:val="000000"/>
        </w:rPr>
        <w:t>understanding population responses to climate change across generations or about the importance of realistic temporal exposure to climate-related stressors</w:t>
      </w:r>
    </w:p>
    <w:p w14:paraId="535F42D0" w14:textId="78593D87" w:rsidR="001F5B36" w:rsidRDefault="001F5B36">
      <w:pPr>
        <w:pStyle w:val="CommentText"/>
      </w:pPr>
    </w:p>
  </w:comment>
  <w:comment w:id="78" w:author="Laura H Spencer" w:date="2019-09-22T14:42:00Z" w:initials="LHS">
    <w:p w14:paraId="4894B284" w14:textId="2B04DF01" w:rsidR="001F5B36" w:rsidRDefault="001F5B36" w:rsidP="009462E5">
      <w:pPr>
        <w:rPr>
          <w:color w:val="000000"/>
        </w:rPr>
      </w:pPr>
      <w:r>
        <w:rPr>
          <w:rStyle w:val="CommentReference"/>
        </w:rPr>
        <w:annotationRef/>
      </w:r>
      <w:r w:rsidRPr="009462E5">
        <w:rPr>
          <w:b/>
          <w:bCs/>
          <w:color w:val="000000"/>
        </w:rPr>
        <w:t> For the section on gametogenesis, the rationale for the assessment needs to be clarified.</w:t>
      </w:r>
      <w:r w:rsidRPr="009462E5">
        <w:rPr>
          <w:color w:val="000000"/>
        </w:rPr>
        <w:t xml:space="preserve"> It is not clear whether the evaluations pertain to individual fitness or population level reproductive output. </w:t>
      </w:r>
      <w:r w:rsidRPr="009462E5">
        <w:rPr>
          <w:b/>
          <w:bCs/>
          <w:color w:val="000000"/>
        </w:rPr>
        <w:t>Text is needed to explain why staging the gonads is a good indicator, and why the particular snapshots in time chosen are relevant predictors of reproduction.</w:t>
      </w:r>
      <w:r w:rsidRPr="009462E5">
        <w:rPr>
          <w:color w:val="000000"/>
        </w:rPr>
        <w:t xml:space="preserve"> </w:t>
      </w:r>
    </w:p>
    <w:p w14:paraId="74EBE035" w14:textId="10F27CCC" w:rsidR="001F5B36" w:rsidRDefault="001F5B36" w:rsidP="009462E5">
      <w:pPr>
        <w:rPr>
          <w:color w:val="000000"/>
        </w:rPr>
      </w:pPr>
    </w:p>
    <w:p w14:paraId="41AA60B9" w14:textId="2766BBA3" w:rsidR="001F5B36" w:rsidRPr="009462E5" w:rsidRDefault="001F5B36" w:rsidP="00AF238D">
      <w:pPr>
        <w:pStyle w:val="NormalWeb"/>
        <w:spacing w:before="0" w:beforeAutospacing="0" w:after="0" w:afterAutospacing="0"/>
      </w:pPr>
      <w:r>
        <w:rPr>
          <w:color w:val="000000"/>
        </w:rPr>
        <w:t xml:space="preserve">Other comment from same author:  </w:t>
      </w:r>
      <w:r>
        <w:rPr>
          <w:rFonts w:ascii="Arial" w:hAnsi="Arial" w:cs="Arial"/>
          <w:color w:val="000000"/>
          <w:sz w:val="22"/>
          <w:szCs w:val="22"/>
        </w:rPr>
        <w:t xml:space="preserve">it would be helpful to add some overview sentences about the rationale/approach for the assessment of reproduction. Since the same individuals were not tracked over time, and since individuals in a population are not synchronous (Moore et al. 2016) it seems impossible to tell if a needed “quiescent” period was absent, for instance. It also seems unclear how the particular snapshot in time for making the assessment was chosen, and why that time was particularly informative. Thus, </w:t>
      </w:r>
      <w:r>
        <w:rPr>
          <w:rFonts w:ascii="Arial" w:hAnsi="Arial" w:cs="Arial"/>
          <w:b/>
          <w:bCs/>
          <w:color w:val="000000"/>
          <w:sz w:val="22"/>
          <w:szCs w:val="22"/>
        </w:rPr>
        <w:t>you need to make a clearer case for why the results are representative or predictive of individual oyster fitness or overall oyster population output or whatever you had in mind.</w:t>
      </w:r>
    </w:p>
    <w:p w14:paraId="482A9C64" w14:textId="25BE7129" w:rsidR="001F5B36" w:rsidRDefault="001F5B36">
      <w:pPr>
        <w:pStyle w:val="CommentText"/>
      </w:pPr>
    </w:p>
  </w:comment>
  <w:comment w:id="89" w:author="Laura H Spencer" w:date="2019-09-22T15:34:00Z" w:initials="LHS">
    <w:p w14:paraId="04C2D825" w14:textId="61BD652A" w:rsidR="001F5B36" w:rsidRDefault="001F5B36">
      <w:pPr>
        <w:pStyle w:val="CommentText"/>
      </w:pPr>
      <w:r>
        <w:rPr>
          <w:rStyle w:val="CommentReference"/>
        </w:rPr>
        <w:annotationRef/>
      </w:r>
      <w:r>
        <w:t xml:space="preserve">Also – larval release differences could be explained by gonad developmental differences after treatment – </w:t>
      </w:r>
      <w:proofErr w:type="gramStart"/>
      <w:r>
        <w:t>provides  more</w:t>
      </w:r>
      <w:proofErr w:type="gramEnd"/>
      <w:r>
        <w:t xml:space="preserve"> insight into why reproduction is effected by winter conditions.  </w:t>
      </w:r>
    </w:p>
  </w:comment>
  <w:comment w:id="92" w:author="Laura H Spencer" w:date="2019-09-19T17:16:00Z" w:initials="LHS">
    <w:p w14:paraId="78F05A8B" w14:textId="7D1E8C9A" w:rsidR="001F5B36" w:rsidRDefault="001F5B36">
      <w:pPr>
        <w:pStyle w:val="CommentText"/>
      </w:pPr>
      <w:r>
        <w:rPr>
          <w:rStyle w:val="CommentReference"/>
        </w:rPr>
        <w:annotationRef/>
      </w:r>
      <w:r>
        <w:t>Was a box in pdf – double check</w:t>
      </w:r>
    </w:p>
  </w:comment>
  <w:comment w:id="137" w:author="Laura H Spencer" w:date="2019-09-22T23:08:00Z" w:initials="LHS">
    <w:p w14:paraId="0C604545" w14:textId="77777777" w:rsidR="00A30BAF" w:rsidRDefault="00A30BAF" w:rsidP="00A30BA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Reviewer comment: </w:t>
      </w:r>
    </w:p>
    <w:p w14:paraId="668395A8" w14:textId="15C39CBA" w:rsidR="00A30BAF" w:rsidRDefault="00A30BAF" w:rsidP="00A30BAF">
      <w:pPr>
        <w:pStyle w:val="NormalWeb"/>
        <w:spacing w:before="0" w:beforeAutospacing="0" w:after="0" w:afterAutospacing="0"/>
      </w:pPr>
      <w:r>
        <w:rPr>
          <w:rStyle w:val="CommentReference"/>
        </w:rPr>
        <w:annotationRef/>
      </w:r>
      <w:r>
        <w:rPr>
          <w:rFonts w:ascii="Arial" w:hAnsi="Arial" w:cs="Arial"/>
          <w:color w:val="000000"/>
          <w:sz w:val="22"/>
          <w:szCs w:val="22"/>
        </w:rPr>
        <w:t>2) Please explain why only the pCO2 factor was included in the outplant studies? I understand the logistics of this were</w:t>
      </w:r>
    </w:p>
    <w:p w14:paraId="61114CF5" w14:textId="77777777" w:rsidR="00A30BAF" w:rsidRDefault="00A30BAF" w:rsidP="00A30BAF">
      <w:pPr>
        <w:pStyle w:val="NormalWeb"/>
        <w:spacing w:before="0" w:beforeAutospacing="0" w:after="0" w:afterAutospacing="0"/>
      </w:pPr>
      <w:r>
        <w:rPr>
          <w:rFonts w:ascii="Arial" w:hAnsi="Arial" w:cs="Arial"/>
          <w:color w:val="000000"/>
          <w:sz w:val="22"/>
          <w:szCs w:val="22"/>
        </w:rPr>
        <w:t>probably quite difficult, but the lack of mention of why this one factor was dropped from the outplant study seemed curious.</w:t>
      </w:r>
    </w:p>
    <w:p w14:paraId="024EB3B2" w14:textId="205070CF" w:rsidR="00A30BAF" w:rsidRDefault="00A30BAF">
      <w:pPr>
        <w:pStyle w:val="CommentText"/>
      </w:pPr>
    </w:p>
  </w:comment>
  <w:comment w:id="140" w:author="Laura H Spencer" w:date="2019-09-22T23:15:00Z" w:initials="LHS">
    <w:p w14:paraId="7038883E" w14:textId="77777777" w:rsidR="007B28F1" w:rsidRDefault="007B28F1" w:rsidP="007B28F1">
      <w:r>
        <w:rPr>
          <w:rStyle w:val="CommentReference"/>
        </w:rPr>
        <w:annotationRef/>
      </w:r>
      <w:r>
        <w:t xml:space="preserve">Reviewer comment: </w:t>
      </w:r>
      <w:bookmarkStart w:id="141" w:name="_GoBack"/>
      <w:bookmarkEnd w:id="141"/>
      <w:r>
        <w:rPr>
          <w:rFonts w:ascii="Arial" w:hAnsi="Arial" w:cs="Arial"/>
          <w:color w:val="000000"/>
          <w:sz w:val="22"/>
          <w:szCs w:val="22"/>
        </w:rPr>
        <w:t>(4) I may have missed this, but model-selection approach could be used to evaluate which of the environmental factors best explain the spatial variation in oyster survival from the field</w:t>
      </w:r>
    </w:p>
    <w:p w14:paraId="16C32030" w14:textId="3D40D5CE" w:rsidR="007B28F1" w:rsidRDefault="007B28F1">
      <w:pPr>
        <w:pStyle w:val="CommentText"/>
      </w:pPr>
    </w:p>
  </w:comment>
  <w:comment w:id="142" w:author="Laura H Spencer" w:date="2019-09-22T15:09:00Z" w:initials="LHS">
    <w:p w14:paraId="2EDF6369" w14:textId="77777777" w:rsidR="001F5B36" w:rsidRDefault="001F5B36" w:rsidP="00622224">
      <w:r>
        <w:rPr>
          <w:rStyle w:val="CommentReference"/>
        </w:rPr>
        <w:annotationRef/>
      </w:r>
      <w:r>
        <w:rPr>
          <w:rFonts w:ascii="Arial" w:hAnsi="Arial" w:cs="Arial"/>
          <w:b/>
          <w:bCs/>
          <w:color w:val="000000"/>
          <w:sz w:val="22"/>
          <w:szCs w:val="22"/>
        </w:rPr>
        <w:t>n the Results, the significance of Figure 4 and 5 needs to be more clearly explained, in terms of indicators of fitness or population growth rate or whatever</w:t>
      </w:r>
      <w:r>
        <w:rPr>
          <w:rFonts w:ascii="Arial" w:hAnsi="Arial" w:cs="Arial"/>
          <w:color w:val="000000"/>
          <w:sz w:val="22"/>
          <w:szCs w:val="22"/>
        </w:rPr>
        <w:t>.</w:t>
      </w:r>
    </w:p>
    <w:p w14:paraId="53DD3704" w14:textId="68947CD3" w:rsidR="001F5B36" w:rsidRDefault="001F5B36">
      <w:pPr>
        <w:pStyle w:val="CommentText"/>
      </w:pPr>
    </w:p>
  </w:comment>
  <w:comment w:id="143" w:author="Laura H Spencer" w:date="2019-09-22T15:16:00Z" w:initials="LHS">
    <w:p w14:paraId="172DA1FE" w14:textId="42A55D78" w:rsidR="001F5B36" w:rsidRDefault="001F5B36">
      <w:pPr>
        <w:pStyle w:val="CommentText"/>
      </w:pPr>
      <w:r>
        <w:rPr>
          <w:rStyle w:val="CommentReference"/>
        </w:rPr>
        <w:annotationRef/>
      </w:r>
      <w:r>
        <w:t xml:space="preserve">I don’t describe significance within results text. Added some to the Figure 4 </w:t>
      </w:r>
      <w:proofErr w:type="gramStart"/>
      <w:r>
        <w:t>&amp;  5</w:t>
      </w:r>
      <w:proofErr w:type="gramEnd"/>
      <w:r>
        <w:t xml:space="preserve"> captions</w:t>
      </w:r>
    </w:p>
  </w:comment>
  <w:comment w:id="146" w:author="Laura H Spencer" w:date="2019-09-22T17:03:00Z" w:initials="LHS">
    <w:p w14:paraId="67A653F1" w14:textId="77777777" w:rsidR="001F5B36" w:rsidRDefault="001F5B36" w:rsidP="00A16E3B">
      <w:pPr>
        <w:pStyle w:val="NormalWeb"/>
        <w:spacing w:before="0" w:beforeAutospacing="0" w:after="0" w:afterAutospacing="0"/>
      </w:pPr>
      <w:r>
        <w:rPr>
          <w:rStyle w:val="CommentReference"/>
        </w:rPr>
        <w:annotationRef/>
      </w:r>
      <w:r>
        <w:rPr>
          <w:rFonts w:ascii="Arial" w:hAnsi="Arial" w:cs="Arial"/>
          <w:color w:val="000000"/>
          <w:sz w:val="22"/>
          <w:szCs w:val="22"/>
        </w:rPr>
        <w:t>clarify why # of larvae produced per day differed by temperature, but total larvae produced did not; does not seem to follow?</w:t>
      </w:r>
    </w:p>
    <w:p w14:paraId="72EF23A2" w14:textId="77777777" w:rsidR="001F5B36" w:rsidRDefault="001F5B36" w:rsidP="00A16E3B"/>
    <w:p w14:paraId="21886D68" w14:textId="09D9F7FD" w:rsidR="001F5B36" w:rsidRDefault="001F5B36">
      <w:pPr>
        <w:pStyle w:val="CommentText"/>
      </w:pPr>
    </w:p>
  </w:comment>
  <w:comment w:id="240" w:author="Laura H Spencer" w:date="2019-09-22T20:31:00Z" w:initials="LHS">
    <w:p w14:paraId="39D6620C" w14:textId="0E24EEEB" w:rsidR="00C00CD5" w:rsidRDefault="00C00CD5" w:rsidP="00C00CD5">
      <w:pPr>
        <w:pStyle w:val="NormalWeb"/>
        <w:spacing w:before="0" w:beforeAutospacing="0" w:after="0" w:afterAutospacing="0"/>
      </w:pPr>
      <w:r>
        <w:rPr>
          <w:rStyle w:val="CommentReference"/>
        </w:rPr>
        <w:annotationRef/>
      </w:r>
      <w:r>
        <w:t xml:space="preserve">Reviewer comment:  </w:t>
      </w:r>
      <w:proofErr w:type="spellStart"/>
      <w:r>
        <w:rPr>
          <w:rFonts w:ascii="Arial" w:hAnsi="Arial" w:cs="Arial"/>
          <w:color w:val="000000"/>
          <w:sz w:val="22"/>
          <w:szCs w:val="22"/>
        </w:rPr>
        <w:t>ard</w:t>
      </w:r>
      <w:proofErr w:type="spellEnd"/>
      <w:r>
        <w:rPr>
          <w:rFonts w:ascii="Arial" w:hAnsi="Arial" w:cs="Arial"/>
          <w:color w:val="000000"/>
          <w:sz w:val="22"/>
          <w:szCs w:val="22"/>
        </w:rPr>
        <w:t xml:space="preserve"> to imagine sperm are limiting reproduction within hatchery conditions?</w:t>
      </w:r>
    </w:p>
  </w:comment>
  <w:comment w:id="260" w:author="Laura H Spencer" w:date="2019-09-22T20:38:00Z" w:initials="LHS">
    <w:p w14:paraId="49AE8AE8" w14:textId="42F69584" w:rsidR="00C00CD5" w:rsidRDefault="00C00CD5" w:rsidP="00C00CD5">
      <w:pPr>
        <w:pStyle w:val="NormalWeb"/>
        <w:spacing w:before="0" w:beforeAutospacing="0" w:after="0" w:afterAutospacing="0"/>
      </w:pPr>
      <w:r>
        <w:rPr>
          <w:rFonts w:ascii="Arial" w:hAnsi="Arial" w:cs="Arial"/>
          <w:color w:val="000000"/>
          <w:sz w:val="22"/>
          <w:szCs w:val="22"/>
        </w:rPr>
        <w:t xml:space="preserve">Reviewer comment: </w:t>
      </w:r>
      <w:r>
        <w:rPr>
          <w:rStyle w:val="CommentReference"/>
        </w:rPr>
        <w:annotationRef/>
      </w:r>
      <w:r>
        <w:rPr>
          <w:rFonts w:ascii="Arial" w:hAnsi="Arial" w:cs="Arial"/>
          <w:color w:val="000000"/>
          <w:sz w:val="22"/>
          <w:szCs w:val="22"/>
        </w:rPr>
        <w:t>is “plasticity” the right word here?</w:t>
      </w:r>
    </w:p>
  </w:comment>
  <w:comment w:id="292" w:author="Laura H Spencer" w:date="2019-09-22T20:42:00Z" w:initials="LHS">
    <w:p w14:paraId="1287B8DD" w14:textId="77777777" w:rsidR="00F51E92" w:rsidRDefault="00F51E92" w:rsidP="00F51E92">
      <w:r>
        <w:rPr>
          <w:rStyle w:val="CommentReference"/>
        </w:rPr>
        <w:annotationRef/>
      </w:r>
      <w:r>
        <w:t xml:space="preserve">Reviewer comment: </w:t>
      </w:r>
      <w:r>
        <w:rPr>
          <w:rFonts w:ascii="Arial" w:hAnsi="Arial" w:cs="Arial"/>
          <w:color w:val="000000"/>
          <w:sz w:val="22"/>
          <w:szCs w:val="22"/>
        </w:rPr>
        <w:t>Table 1: indicate the years/months when measurements occurred, and define measurement units for chlorophyll</w:t>
      </w:r>
    </w:p>
    <w:p w14:paraId="558E1DE5" w14:textId="432D1D2C" w:rsidR="00F51E92" w:rsidRDefault="00F51E92">
      <w:pPr>
        <w:pStyle w:val="CommentText"/>
      </w:pPr>
    </w:p>
  </w:comment>
  <w:comment w:id="299" w:author="Laura H Spencer" w:date="2019-09-22T22:55:00Z" w:initials="LHS">
    <w:p w14:paraId="031CADAB" w14:textId="77777777" w:rsidR="00C31964" w:rsidRDefault="00C31964" w:rsidP="00C31964">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57BE8558" w14:textId="77777777" w:rsidR="00C31964" w:rsidRDefault="00C31964">
      <w:pPr>
        <w:pStyle w:val="CommentText"/>
      </w:pPr>
    </w:p>
    <w:p w14:paraId="2174B818" w14:textId="4113C617" w:rsidR="00C31964" w:rsidRDefault="00C31964">
      <w:pPr>
        <w:pStyle w:val="CommentText"/>
      </w:pPr>
      <w:r>
        <w:t>Simplified table by merging chi-square values and p-values into same cell, etc.</w:t>
      </w:r>
    </w:p>
  </w:comment>
  <w:comment w:id="300" w:author="Laura H Spencer" w:date="2019-09-22T21:37:00Z" w:initials="LHS">
    <w:p w14:paraId="20064569" w14:textId="33CCD33E" w:rsidR="00A078F8" w:rsidRDefault="00B85906" w:rsidP="00A078F8">
      <w:pPr>
        <w:pStyle w:val="NormalWeb"/>
        <w:spacing w:before="0" w:beforeAutospacing="0" w:after="0" w:afterAutospacing="0"/>
      </w:pPr>
      <w:r>
        <w:rPr>
          <w:rStyle w:val="CommentReference"/>
        </w:rPr>
        <w:annotationRef/>
      </w:r>
      <w:r>
        <w:t xml:space="preserve">Comment from reviewer: </w:t>
      </w:r>
      <w:r w:rsidR="00A078F8">
        <w:t>T</w:t>
      </w:r>
      <w:r w:rsidR="00A078F8">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2BA1A2CA" w14:textId="77777777" w:rsidR="00A078F8" w:rsidRDefault="00A078F8" w:rsidP="00A078F8"/>
    <w:p w14:paraId="6C40C6B7" w14:textId="07DAA59B" w:rsidR="00B85906" w:rsidRDefault="00B85906">
      <w:pPr>
        <w:pStyle w:val="CommentText"/>
      </w:pPr>
    </w:p>
  </w:comment>
  <w:comment w:id="301" w:author="Laura H Spencer" w:date="2019-09-22T21:37:00Z" w:initials="LHS">
    <w:p w14:paraId="7D9D99CB" w14:textId="0DEB9876" w:rsidR="00B85906" w:rsidRDefault="00B85906">
      <w:pPr>
        <w:pStyle w:val="CommentText"/>
      </w:pPr>
      <w:r>
        <w:rPr>
          <w:rStyle w:val="CommentReference"/>
        </w:rPr>
        <w:annotationRef/>
      </w:r>
      <w:r>
        <w:t xml:space="preserve">Removed shell length data to simplify </w:t>
      </w:r>
      <w:proofErr w:type="spellStart"/>
      <w:r>
        <w:t>dable</w:t>
      </w:r>
      <w:proofErr w:type="spellEnd"/>
      <w:r>
        <w:t xml:space="preserve"> </w:t>
      </w:r>
    </w:p>
  </w:comment>
  <w:comment w:id="332" w:author="Laura H Spencer" w:date="2019-09-22T23:02:00Z" w:initials="LHS">
    <w:p w14:paraId="2D06071F" w14:textId="77777777" w:rsidR="000C3921" w:rsidRDefault="000C3921" w:rsidP="000C3921">
      <w:r>
        <w:rPr>
          <w:rStyle w:val="CommentReference"/>
        </w:rPr>
        <w:annotationRef/>
      </w:r>
      <w:r>
        <w:t xml:space="preserve">Comment from reviewer: </w:t>
      </w:r>
      <w:r>
        <w:rPr>
          <w:rFonts w:ascii="Arial" w:hAnsi="Arial" w:cs="Arial"/>
          <w:color w:val="000000"/>
          <w:sz w:val="22"/>
          <w:szCs w:val="22"/>
        </w:rPr>
        <w:t xml:space="preserve">suggest moving this to Supplement, as most readers are ecologists and won’t be able to make heads or tails of this. </w:t>
      </w:r>
      <w:proofErr w:type="gramStart"/>
      <w:r>
        <w:rPr>
          <w:rFonts w:ascii="Arial" w:hAnsi="Arial" w:cs="Arial"/>
          <w:color w:val="000000"/>
          <w:sz w:val="22"/>
          <w:szCs w:val="22"/>
        </w:rPr>
        <w:t>Also</w:t>
      </w:r>
      <w:proofErr w:type="gramEnd"/>
      <w:r>
        <w:rPr>
          <w:rFonts w:ascii="Arial" w:hAnsi="Arial" w:cs="Arial"/>
          <w:color w:val="000000"/>
          <w:sz w:val="22"/>
          <w:szCs w:val="22"/>
        </w:rPr>
        <w:t xml:space="preserve"> might be helpful to add some arrows, asterisks, etc. to point out key identifying features for some/all of the photos</w:t>
      </w:r>
    </w:p>
    <w:p w14:paraId="4BD049FA" w14:textId="440D51E0" w:rsidR="000C3921" w:rsidRDefault="000C3921">
      <w:pPr>
        <w:pStyle w:val="CommentText"/>
      </w:pPr>
    </w:p>
  </w:comment>
  <w:comment w:id="334" w:author="Laura H Spencer" w:date="2019-09-22T23:04:00Z" w:initials="LHS">
    <w:p w14:paraId="1FA55346" w14:textId="77777777" w:rsidR="00A30BAF" w:rsidRDefault="00A30BAF">
      <w:pPr>
        <w:pStyle w:val="CommentText"/>
      </w:pPr>
      <w:r>
        <w:rPr>
          <w:rStyle w:val="CommentReference"/>
        </w:rPr>
        <w:annotationRef/>
      </w:r>
      <w:r>
        <w:t xml:space="preserve">Comments from reviewers:  </w:t>
      </w:r>
    </w:p>
    <w:p w14:paraId="390A82DB" w14:textId="77777777" w:rsidR="00A30BAF" w:rsidRDefault="00A30BAF">
      <w:pPr>
        <w:pStyle w:val="CommentText"/>
      </w:pPr>
    </w:p>
    <w:p w14:paraId="6F30C46D" w14:textId="77777777" w:rsidR="00A30BAF" w:rsidRDefault="00A30BAF" w:rsidP="00A30BAF">
      <w:pPr>
        <w:pStyle w:val="NormalWeb"/>
        <w:spacing w:before="0" w:beforeAutospacing="0" w:after="0" w:afterAutospacing="0"/>
      </w:pPr>
      <w:r>
        <w:t>-</w:t>
      </w:r>
      <w:r>
        <w:rPr>
          <w:rFonts w:ascii="Arial" w:hAnsi="Arial" w:cs="Arial"/>
          <w:color w:val="000000"/>
          <w:sz w:val="22"/>
          <w:szCs w:val="22"/>
        </w:rPr>
        <w:t> Fig 6: font size is too small</w:t>
      </w:r>
    </w:p>
    <w:p w14:paraId="3CEC811C" w14:textId="5AFFE0E9" w:rsidR="00A30BAF" w:rsidRDefault="00A30BAF" w:rsidP="00A30BAF">
      <w:pPr>
        <w:pStyle w:val="NormalWeb"/>
        <w:spacing w:before="0" w:beforeAutospacing="0" w:after="0" w:afterAutospacing="0"/>
      </w:pPr>
      <w:r>
        <w:t xml:space="preserve">- </w:t>
      </w:r>
      <w:r>
        <w:rPr>
          <w:rFonts w:ascii="Arial" w:hAnsi="Arial" w:cs="Arial"/>
          <w:color w:val="000000"/>
          <w:sz w:val="22"/>
          <w:szCs w:val="22"/>
        </w:rPr>
        <w:t>For figure 6, please use symbols (in addition to gray-scale colors) to distinguish the different treatments</w:t>
      </w:r>
    </w:p>
    <w:p w14:paraId="0D0EDB49" w14:textId="634AF01C" w:rsidR="00A30BAF" w:rsidRDefault="00A30BA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4B6ED1" w15:done="0"/>
  <w15:commentEx w15:paraId="5369D86D" w15:done="0"/>
  <w15:commentEx w15:paraId="059E81FF" w15:done="0"/>
  <w15:commentEx w15:paraId="3101803F" w15:paraIdParent="059E81FF" w15:done="0"/>
  <w15:commentEx w15:paraId="535F42D0" w15:done="0"/>
  <w15:commentEx w15:paraId="482A9C64" w15:done="0"/>
  <w15:commentEx w15:paraId="04C2D825" w15:done="0"/>
  <w15:commentEx w15:paraId="78F05A8B" w15:done="0"/>
  <w15:commentEx w15:paraId="024EB3B2" w15:done="0"/>
  <w15:commentEx w15:paraId="16C32030" w15:done="0"/>
  <w15:commentEx w15:paraId="53DD3704" w15:done="0"/>
  <w15:commentEx w15:paraId="172DA1FE" w15:paraIdParent="53DD3704" w15:done="0"/>
  <w15:commentEx w15:paraId="21886D68" w15:done="0"/>
  <w15:commentEx w15:paraId="39D6620C" w15:done="0"/>
  <w15:commentEx w15:paraId="49AE8AE8" w15:done="0"/>
  <w15:commentEx w15:paraId="558E1DE5" w15:done="0"/>
  <w15:commentEx w15:paraId="2174B818" w15:done="0"/>
  <w15:commentEx w15:paraId="6C40C6B7" w15:done="0"/>
  <w15:commentEx w15:paraId="7D9D99CB" w15:paraIdParent="6C40C6B7" w15:done="0"/>
  <w15:commentEx w15:paraId="4BD049FA" w15:done="0"/>
  <w15:commentEx w15:paraId="0D0EDB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4B6ED1" w16cid:durableId="213215C4"/>
  <w16cid:commentId w16cid:paraId="5369D86D" w16cid:durableId="213217AC"/>
  <w16cid:commentId w16cid:paraId="059E81FF" w16cid:durableId="2131FC4B"/>
  <w16cid:commentId w16cid:paraId="3101803F" w16cid:durableId="2131FC4C"/>
  <w16cid:commentId w16cid:paraId="535F42D0" w16cid:durableId="21320235"/>
  <w16cid:commentId w16cid:paraId="04C2D825" w16cid:durableId="213212E8"/>
  <w16cid:commentId w16cid:paraId="78F05A8B" w16cid:durableId="212E365B"/>
  <w16cid:commentId w16cid:paraId="024EB3B2" w16cid:durableId="21327D58"/>
  <w16cid:commentId w16cid:paraId="16C32030" w16cid:durableId="21327F2A"/>
  <w16cid:commentId w16cid:paraId="53DD3704" w16cid:durableId="21320D28"/>
  <w16cid:commentId w16cid:paraId="172DA1FE" w16cid:durableId="21320EDB"/>
  <w16cid:commentId w16cid:paraId="21886D68" w16cid:durableId="213227FF"/>
  <w16cid:commentId w16cid:paraId="39D6620C" w16cid:durableId="21325891"/>
  <w16cid:commentId w16cid:paraId="49AE8AE8" w16cid:durableId="21325A3E"/>
  <w16cid:commentId w16cid:paraId="558E1DE5" w16cid:durableId="21325B3C"/>
  <w16cid:commentId w16cid:paraId="2174B818" w16cid:durableId="21327A74"/>
  <w16cid:commentId w16cid:paraId="6C40C6B7" w16cid:durableId="21326821"/>
  <w16cid:commentId w16cid:paraId="7D9D99CB" w16cid:durableId="21326834"/>
  <w16cid:commentId w16cid:paraId="4BD049FA" w16cid:durableId="21327C1B"/>
  <w16cid:commentId w16cid:paraId="0D0EDB49" w16cid:durableId="21327C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56452" w14:textId="77777777" w:rsidR="002E57FB" w:rsidRDefault="002E57FB">
      <w:r>
        <w:separator/>
      </w:r>
    </w:p>
  </w:endnote>
  <w:endnote w:type="continuationSeparator" w:id="0">
    <w:p w14:paraId="01170F0C" w14:textId="77777777" w:rsidR="002E57FB" w:rsidRDefault="002E5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rdo">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0779470"/>
      <w:docPartObj>
        <w:docPartGallery w:val="Page Numbers (Bottom of Page)"/>
        <w:docPartUnique/>
      </w:docPartObj>
    </w:sdtPr>
    <w:sdtContent>
      <w:p w14:paraId="7D693E0F" w14:textId="1D04855A" w:rsidR="001F5B36" w:rsidRDefault="001F5B36" w:rsidP="001F5B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7A0B6" w14:textId="77777777" w:rsidR="001F5B36" w:rsidRDefault="001F5B36" w:rsidP="001D5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02089356"/>
      <w:docPartObj>
        <w:docPartGallery w:val="Page Numbers (Bottom of Page)"/>
        <w:docPartUnique/>
      </w:docPartObj>
    </w:sdtPr>
    <w:sdtContent>
      <w:p w14:paraId="3E50758A" w14:textId="350A3958" w:rsidR="001F5B36" w:rsidRPr="003C635F" w:rsidRDefault="001F5B36" w:rsidP="001F5BDB">
        <w:pPr>
          <w:pStyle w:val="Footer"/>
          <w:framePr w:wrap="none" w:vAnchor="text" w:hAnchor="margin" w:xAlign="right" w:y="1"/>
          <w:rPr>
            <w:rStyle w:val="PageNumber"/>
            <w:rFonts w:ascii="Times New Roman" w:hAnsi="Times New Roman" w:cs="Times New Roman"/>
          </w:rPr>
        </w:pPr>
        <w:r w:rsidRPr="003C635F">
          <w:rPr>
            <w:rStyle w:val="PageNumber"/>
            <w:rFonts w:ascii="Times New Roman" w:hAnsi="Times New Roman" w:cs="Times New Roman"/>
          </w:rPr>
          <w:fldChar w:fldCharType="begin"/>
        </w:r>
        <w:r w:rsidRPr="003C635F">
          <w:rPr>
            <w:rStyle w:val="PageNumber"/>
            <w:rFonts w:ascii="Times New Roman" w:hAnsi="Times New Roman" w:cs="Times New Roman"/>
          </w:rPr>
          <w:instrText xml:space="preserve"> PAGE </w:instrText>
        </w:r>
        <w:r w:rsidRPr="003C635F">
          <w:rPr>
            <w:rStyle w:val="PageNumber"/>
            <w:rFonts w:ascii="Times New Roman" w:hAnsi="Times New Roman" w:cs="Times New Roman"/>
          </w:rPr>
          <w:fldChar w:fldCharType="separate"/>
        </w:r>
        <w:r w:rsidRPr="003C635F">
          <w:rPr>
            <w:rStyle w:val="PageNumber"/>
            <w:rFonts w:ascii="Times New Roman" w:hAnsi="Times New Roman" w:cs="Times New Roman"/>
            <w:noProof/>
          </w:rPr>
          <w:t>1</w:t>
        </w:r>
        <w:r w:rsidRPr="003C635F">
          <w:rPr>
            <w:rStyle w:val="PageNumber"/>
            <w:rFonts w:ascii="Times New Roman" w:hAnsi="Times New Roman" w:cs="Times New Roman"/>
          </w:rPr>
          <w:fldChar w:fldCharType="end"/>
        </w:r>
      </w:p>
    </w:sdtContent>
  </w:sdt>
  <w:p w14:paraId="771F5552" w14:textId="6AA61066" w:rsidR="001F5B36" w:rsidRPr="001D5A79" w:rsidRDefault="001F5B36" w:rsidP="001D5A79">
    <w:pPr>
      <w:pStyle w:val="Footer"/>
      <w:tabs>
        <w:tab w:val="clear" w:pos="4680"/>
        <w:tab w:val="clear" w:pos="9360"/>
        <w:tab w:val="left" w:pos="3462"/>
      </w:tabs>
      <w:ind w:right="36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1F111" w14:textId="77777777" w:rsidR="002E57FB" w:rsidRDefault="002E57FB">
      <w:r>
        <w:separator/>
      </w:r>
    </w:p>
  </w:footnote>
  <w:footnote w:type="continuationSeparator" w:id="0">
    <w:p w14:paraId="5FC73F00" w14:textId="77777777" w:rsidR="002E57FB" w:rsidRDefault="002E5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C3C4" w14:textId="77777777" w:rsidR="001F5B36" w:rsidRDefault="001F5B36">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70DEC"/>
    <w:multiLevelType w:val="multilevel"/>
    <w:tmpl w:val="A242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DE6AC8"/>
    <w:multiLevelType w:val="multilevel"/>
    <w:tmpl w:val="921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77"/>
    <w:rsid w:val="00006989"/>
    <w:rsid w:val="000302C9"/>
    <w:rsid w:val="000371AF"/>
    <w:rsid w:val="000B4C71"/>
    <w:rsid w:val="000C3921"/>
    <w:rsid w:val="0010628E"/>
    <w:rsid w:val="00141326"/>
    <w:rsid w:val="001554ED"/>
    <w:rsid w:val="001738E7"/>
    <w:rsid w:val="0017395D"/>
    <w:rsid w:val="001C39FD"/>
    <w:rsid w:val="001D5A79"/>
    <w:rsid w:val="001F4CCA"/>
    <w:rsid w:val="001F5B36"/>
    <w:rsid w:val="001F5BDB"/>
    <w:rsid w:val="00225D04"/>
    <w:rsid w:val="00273549"/>
    <w:rsid w:val="00291234"/>
    <w:rsid w:val="002B18E0"/>
    <w:rsid w:val="002C1A74"/>
    <w:rsid w:val="002E1EE6"/>
    <w:rsid w:val="002E57FB"/>
    <w:rsid w:val="002F3299"/>
    <w:rsid w:val="002F4085"/>
    <w:rsid w:val="00306060"/>
    <w:rsid w:val="003361CC"/>
    <w:rsid w:val="003453F2"/>
    <w:rsid w:val="00395FA0"/>
    <w:rsid w:val="003A1842"/>
    <w:rsid w:val="003C4059"/>
    <w:rsid w:val="003C6068"/>
    <w:rsid w:val="003C635F"/>
    <w:rsid w:val="003D5141"/>
    <w:rsid w:val="00403925"/>
    <w:rsid w:val="00430B7E"/>
    <w:rsid w:val="00456EAC"/>
    <w:rsid w:val="00486336"/>
    <w:rsid w:val="00494FF9"/>
    <w:rsid w:val="00495B8B"/>
    <w:rsid w:val="004D14D7"/>
    <w:rsid w:val="004D6533"/>
    <w:rsid w:val="004E7C76"/>
    <w:rsid w:val="004F5095"/>
    <w:rsid w:val="00535970"/>
    <w:rsid w:val="00592944"/>
    <w:rsid w:val="005F1702"/>
    <w:rsid w:val="00622224"/>
    <w:rsid w:val="0066091E"/>
    <w:rsid w:val="006A2460"/>
    <w:rsid w:val="007431E1"/>
    <w:rsid w:val="007707D8"/>
    <w:rsid w:val="00770B29"/>
    <w:rsid w:val="007B153D"/>
    <w:rsid w:val="007B28F1"/>
    <w:rsid w:val="007F1605"/>
    <w:rsid w:val="00805FFB"/>
    <w:rsid w:val="00835B75"/>
    <w:rsid w:val="0084316F"/>
    <w:rsid w:val="008A60BF"/>
    <w:rsid w:val="00935201"/>
    <w:rsid w:val="00936839"/>
    <w:rsid w:val="00940497"/>
    <w:rsid w:val="009462E5"/>
    <w:rsid w:val="009559B6"/>
    <w:rsid w:val="00967E57"/>
    <w:rsid w:val="009723CB"/>
    <w:rsid w:val="009741C9"/>
    <w:rsid w:val="009A5968"/>
    <w:rsid w:val="009A63E7"/>
    <w:rsid w:val="009A6F58"/>
    <w:rsid w:val="00A078F8"/>
    <w:rsid w:val="00A16E3B"/>
    <w:rsid w:val="00A30BAF"/>
    <w:rsid w:val="00A4575E"/>
    <w:rsid w:val="00A50F2C"/>
    <w:rsid w:val="00AC307E"/>
    <w:rsid w:val="00AF238D"/>
    <w:rsid w:val="00B85906"/>
    <w:rsid w:val="00BC1559"/>
    <w:rsid w:val="00BC3B99"/>
    <w:rsid w:val="00C00CD5"/>
    <w:rsid w:val="00C31964"/>
    <w:rsid w:val="00C56A3D"/>
    <w:rsid w:val="00C82D8C"/>
    <w:rsid w:val="00CD0C8C"/>
    <w:rsid w:val="00D6264A"/>
    <w:rsid w:val="00D64A77"/>
    <w:rsid w:val="00D67C0F"/>
    <w:rsid w:val="00DD4F86"/>
    <w:rsid w:val="00DF1B50"/>
    <w:rsid w:val="00E05B9C"/>
    <w:rsid w:val="00E31799"/>
    <w:rsid w:val="00E32335"/>
    <w:rsid w:val="00E345C2"/>
    <w:rsid w:val="00E354C3"/>
    <w:rsid w:val="00E83B7D"/>
    <w:rsid w:val="00F157BC"/>
    <w:rsid w:val="00F20F53"/>
    <w:rsid w:val="00F249C3"/>
    <w:rsid w:val="00F51E92"/>
    <w:rsid w:val="00F70B65"/>
    <w:rsid w:val="00F73D66"/>
    <w:rsid w:val="00FA6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FA70"/>
  <w15:docId w15:val="{D9A6B073-8217-E94B-A7CE-64EE283A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75E"/>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41326"/>
    <w:rPr>
      <w:rFonts w:eastAsia="Arial"/>
      <w:sz w:val="18"/>
      <w:szCs w:val="18"/>
      <w:lang w:val="en"/>
    </w:rPr>
  </w:style>
  <w:style w:type="character" w:customStyle="1" w:styleId="BalloonTextChar">
    <w:name w:val="Balloon Text Char"/>
    <w:basedOn w:val="DefaultParagraphFont"/>
    <w:link w:val="BalloonText"/>
    <w:uiPriority w:val="99"/>
    <w:semiHidden/>
    <w:rsid w:val="00141326"/>
    <w:rPr>
      <w:rFonts w:ascii="Times New Roman" w:hAnsi="Times New Roman" w:cs="Times New Roman"/>
      <w:sz w:val="18"/>
      <w:szCs w:val="18"/>
    </w:rPr>
  </w:style>
  <w:style w:type="character" w:styleId="LineNumber">
    <w:name w:val="line number"/>
    <w:basedOn w:val="DefaultParagraphFont"/>
    <w:uiPriority w:val="99"/>
    <w:semiHidden/>
    <w:unhideWhenUsed/>
    <w:rsid w:val="00C56A3D"/>
  </w:style>
  <w:style w:type="character" w:styleId="Hyperlink">
    <w:name w:val="Hyperlink"/>
    <w:basedOn w:val="DefaultParagraphFont"/>
    <w:uiPriority w:val="99"/>
    <w:unhideWhenUsed/>
    <w:rsid w:val="003C6068"/>
    <w:rPr>
      <w:color w:val="0000FF" w:themeColor="hyperlink"/>
      <w:u w:val="single"/>
    </w:rPr>
  </w:style>
  <w:style w:type="character" w:styleId="UnresolvedMention">
    <w:name w:val="Unresolved Mention"/>
    <w:basedOn w:val="DefaultParagraphFont"/>
    <w:uiPriority w:val="99"/>
    <w:semiHidden/>
    <w:unhideWhenUsed/>
    <w:rsid w:val="003C6068"/>
    <w:rPr>
      <w:color w:val="605E5C"/>
      <w:shd w:val="clear" w:color="auto" w:fill="E1DFDD"/>
    </w:rPr>
  </w:style>
  <w:style w:type="paragraph" w:styleId="FootnoteText">
    <w:name w:val="footnote text"/>
    <w:basedOn w:val="Normal"/>
    <w:link w:val="FootnoteTextChar"/>
    <w:uiPriority w:val="99"/>
    <w:semiHidden/>
    <w:unhideWhenUsed/>
    <w:rsid w:val="001D5A79"/>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1D5A79"/>
    <w:rPr>
      <w:sz w:val="20"/>
      <w:szCs w:val="20"/>
    </w:rPr>
  </w:style>
  <w:style w:type="character" w:styleId="FootnoteReference">
    <w:name w:val="footnote reference"/>
    <w:basedOn w:val="DefaultParagraphFont"/>
    <w:uiPriority w:val="99"/>
    <w:semiHidden/>
    <w:unhideWhenUsed/>
    <w:rsid w:val="001D5A79"/>
    <w:rPr>
      <w:vertAlign w:val="superscript"/>
    </w:rPr>
  </w:style>
  <w:style w:type="paragraph" w:styleId="Header">
    <w:name w:val="header"/>
    <w:basedOn w:val="Normal"/>
    <w:link w:val="Head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1D5A79"/>
  </w:style>
  <w:style w:type="paragraph" w:styleId="Footer">
    <w:name w:val="footer"/>
    <w:basedOn w:val="Normal"/>
    <w:link w:val="Foot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1D5A79"/>
  </w:style>
  <w:style w:type="character" w:styleId="PageNumber">
    <w:name w:val="page number"/>
    <w:basedOn w:val="DefaultParagraphFont"/>
    <w:uiPriority w:val="99"/>
    <w:semiHidden/>
    <w:unhideWhenUsed/>
    <w:rsid w:val="001D5A79"/>
  </w:style>
  <w:style w:type="paragraph" w:styleId="CommentSubject">
    <w:name w:val="annotation subject"/>
    <w:basedOn w:val="CommentText"/>
    <w:next w:val="CommentText"/>
    <w:link w:val="CommentSubjectChar"/>
    <w:uiPriority w:val="99"/>
    <w:semiHidden/>
    <w:unhideWhenUsed/>
    <w:rsid w:val="001F5BDB"/>
    <w:rPr>
      <w:b/>
      <w:bCs/>
    </w:rPr>
  </w:style>
  <w:style w:type="character" w:customStyle="1" w:styleId="CommentSubjectChar">
    <w:name w:val="Comment Subject Char"/>
    <w:basedOn w:val="CommentTextChar"/>
    <w:link w:val="CommentSubject"/>
    <w:uiPriority w:val="99"/>
    <w:semiHidden/>
    <w:rsid w:val="001F5BDB"/>
    <w:rPr>
      <w:b/>
      <w:bCs/>
      <w:sz w:val="20"/>
      <w:szCs w:val="20"/>
    </w:rPr>
  </w:style>
  <w:style w:type="paragraph" w:styleId="NormalWeb">
    <w:name w:val="Normal (Web)"/>
    <w:basedOn w:val="Normal"/>
    <w:uiPriority w:val="99"/>
    <w:unhideWhenUsed/>
    <w:rsid w:val="004D14D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8343">
      <w:bodyDiv w:val="1"/>
      <w:marLeft w:val="0"/>
      <w:marRight w:val="0"/>
      <w:marTop w:val="0"/>
      <w:marBottom w:val="0"/>
      <w:divBdr>
        <w:top w:val="none" w:sz="0" w:space="0" w:color="auto"/>
        <w:left w:val="none" w:sz="0" w:space="0" w:color="auto"/>
        <w:bottom w:val="none" w:sz="0" w:space="0" w:color="auto"/>
        <w:right w:val="none" w:sz="0" w:space="0" w:color="auto"/>
      </w:divBdr>
    </w:div>
    <w:div w:id="109249572">
      <w:bodyDiv w:val="1"/>
      <w:marLeft w:val="0"/>
      <w:marRight w:val="0"/>
      <w:marTop w:val="0"/>
      <w:marBottom w:val="0"/>
      <w:divBdr>
        <w:top w:val="none" w:sz="0" w:space="0" w:color="auto"/>
        <w:left w:val="none" w:sz="0" w:space="0" w:color="auto"/>
        <w:bottom w:val="none" w:sz="0" w:space="0" w:color="auto"/>
        <w:right w:val="none" w:sz="0" w:space="0" w:color="auto"/>
      </w:divBdr>
    </w:div>
    <w:div w:id="117644968">
      <w:bodyDiv w:val="1"/>
      <w:marLeft w:val="0"/>
      <w:marRight w:val="0"/>
      <w:marTop w:val="0"/>
      <w:marBottom w:val="0"/>
      <w:divBdr>
        <w:top w:val="none" w:sz="0" w:space="0" w:color="auto"/>
        <w:left w:val="none" w:sz="0" w:space="0" w:color="auto"/>
        <w:bottom w:val="none" w:sz="0" w:space="0" w:color="auto"/>
        <w:right w:val="none" w:sz="0" w:space="0" w:color="auto"/>
      </w:divBdr>
    </w:div>
    <w:div w:id="202014632">
      <w:bodyDiv w:val="1"/>
      <w:marLeft w:val="0"/>
      <w:marRight w:val="0"/>
      <w:marTop w:val="0"/>
      <w:marBottom w:val="0"/>
      <w:divBdr>
        <w:top w:val="none" w:sz="0" w:space="0" w:color="auto"/>
        <w:left w:val="none" w:sz="0" w:space="0" w:color="auto"/>
        <w:bottom w:val="none" w:sz="0" w:space="0" w:color="auto"/>
        <w:right w:val="none" w:sz="0" w:space="0" w:color="auto"/>
      </w:divBdr>
    </w:div>
    <w:div w:id="229313732">
      <w:bodyDiv w:val="1"/>
      <w:marLeft w:val="0"/>
      <w:marRight w:val="0"/>
      <w:marTop w:val="0"/>
      <w:marBottom w:val="0"/>
      <w:divBdr>
        <w:top w:val="none" w:sz="0" w:space="0" w:color="auto"/>
        <w:left w:val="none" w:sz="0" w:space="0" w:color="auto"/>
        <w:bottom w:val="none" w:sz="0" w:space="0" w:color="auto"/>
        <w:right w:val="none" w:sz="0" w:space="0" w:color="auto"/>
      </w:divBdr>
    </w:div>
    <w:div w:id="235288357">
      <w:bodyDiv w:val="1"/>
      <w:marLeft w:val="0"/>
      <w:marRight w:val="0"/>
      <w:marTop w:val="0"/>
      <w:marBottom w:val="0"/>
      <w:divBdr>
        <w:top w:val="none" w:sz="0" w:space="0" w:color="auto"/>
        <w:left w:val="none" w:sz="0" w:space="0" w:color="auto"/>
        <w:bottom w:val="none" w:sz="0" w:space="0" w:color="auto"/>
        <w:right w:val="none" w:sz="0" w:space="0" w:color="auto"/>
      </w:divBdr>
    </w:div>
    <w:div w:id="293146933">
      <w:bodyDiv w:val="1"/>
      <w:marLeft w:val="0"/>
      <w:marRight w:val="0"/>
      <w:marTop w:val="0"/>
      <w:marBottom w:val="0"/>
      <w:divBdr>
        <w:top w:val="none" w:sz="0" w:space="0" w:color="auto"/>
        <w:left w:val="none" w:sz="0" w:space="0" w:color="auto"/>
        <w:bottom w:val="none" w:sz="0" w:space="0" w:color="auto"/>
        <w:right w:val="none" w:sz="0" w:space="0" w:color="auto"/>
      </w:divBdr>
    </w:div>
    <w:div w:id="380789641">
      <w:bodyDiv w:val="1"/>
      <w:marLeft w:val="0"/>
      <w:marRight w:val="0"/>
      <w:marTop w:val="0"/>
      <w:marBottom w:val="0"/>
      <w:divBdr>
        <w:top w:val="none" w:sz="0" w:space="0" w:color="auto"/>
        <w:left w:val="none" w:sz="0" w:space="0" w:color="auto"/>
        <w:bottom w:val="none" w:sz="0" w:space="0" w:color="auto"/>
        <w:right w:val="none" w:sz="0" w:space="0" w:color="auto"/>
      </w:divBdr>
    </w:div>
    <w:div w:id="638000881">
      <w:bodyDiv w:val="1"/>
      <w:marLeft w:val="0"/>
      <w:marRight w:val="0"/>
      <w:marTop w:val="0"/>
      <w:marBottom w:val="0"/>
      <w:divBdr>
        <w:top w:val="none" w:sz="0" w:space="0" w:color="auto"/>
        <w:left w:val="none" w:sz="0" w:space="0" w:color="auto"/>
        <w:bottom w:val="none" w:sz="0" w:space="0" w:color="auto"/>
        <w:right w:val="none" w:sz="0" w:space="0" w:color="auto"/>
      </w:divBdr>
    </w:div>
    <w:div w:id="701437093">
      <w:bodyDiv w:val="1"/>
      <w:marLeft w:val="0"/>
      <w:marRight w:val="0"/>
      <w:marTop w:val="0"/>
      <w:marBottom w:val="0"/>
      <w:divBdr>
        <w:top w:val="none" w:sz="0" w:space="0" w:color="auto"/>
        <w:left w:val="none" w:sz="0" w:space="0" w:color="auto"/>
        <w:bottom w:val="none" w:sz="0" w:space="0" w:color="auto"/>
        <w:right w:val="none" w:sz="0" w:space="0" w:color="auto"/>
      </w:divBdr>
    </w:div>
    <w:div w:id="754324183">
      <w:bodyDiv w:val="1"/>
      <w:marLeft w:val="0"/>
      <w:marRight w:val="0"/>
      <w:marTop w:val="0"/>
      <w:marBottom w:val="0"/>
      <w:divBdr>
        <w:top w:val="none" w:sz="0" w:space="0" w:color="auto"/>
        <w:left w:val="none" w:sz="0" w:space="0" w:color="auto"/>
        <w:bottom w:val="none" w:sz="0" w:space="0" w:color="auto"/>
        <w:right w:val="none" w:sz="0" w:space="0" w:color="auto"/>
      </w:divBdr>
    </w:div>
    <w:div w:id="894858295">
      <w:bodyDiv w:val="1"/>
      <w:marLeft w:val="0"/>
      <w:marRight w:val="0"/>
      <w:marTop w:val="0"/>
      <w:marBottom w:val="0"/>
      <w:divBdr>
        <w:top w:val="none" w:sz="0" w:space="0" w:color="auto"/>
        <w:left w:val="none" w:sz="0" w:space="0" w:color="auto"/>
        <w:bottom w:val="none" w:sz="0" w:space="0" w:color="auto"/>
        <w:right w:val="none" w:sz="0" w:space="0" w:color="auto"/>
      </w:divBdr>
    </w:div>
    <w:div w:id="1167328422">
      <w:bodyDiv w:val="1"/>
      <w:marLeft w:val="0"/>
      <w:marRight w:val="0"/>
      <w:marTop w:val="0"/>
      <w:marBottom w:val="0"/>
      <w:divBdr>
        <w:top w:val="none" w:sz="0" w:space="0" w:color="auto"/>
        <w:left w:val="none" w:sz="0" w:space="0" w:color="auto"/>
        <w:bottom w:val="none" w:sz="0" w:space="0" w:color="auto"/>
        <w:right w:val="none" w:sz="0" w:space="0" w:color="auto"/>
      </w:divBdr>
    </w:div>
    <w:div w:id="1281259407">
      <w:bodyDiv w:val="1"/>
      <w:marLeft w:val="0"/>
      <w:marRight w:val="0"/>
      <w:marTop w:val="0"/>
      <w:marBottom w:val="0"/>
      <w:divBdr>
        <w:top w:val="none" w:sz="0" w:space="0" w:color="auto"/>
        <w:left w:val="none" w:sz="0" w:space="0" w:color="auto"/>
        <w:bottom w:val="none" w:sz="0" w:space="0" w:color="auto"/>
        <w:right w:val="none" w:sz="0" w:space="0" w:color="auto"/>
      </w:divBdr>
    </w:div>
    <w:div w:id="1430349636">
      <w:bodyDiv w:val="1"/>
      <w:marLeft w:val="0"/>
      <w:marRight w:val="0"/>
      <w:marTop w:val="0"/>
      <w:marBottom w:val="0"/>
      <w:divBdr>
        <w:top w:val="none" w:sz="0" w:space="0" w:color="auto"/>
        <w:left w:val="none" w:sz="0" w:space="0" w:color="auto"/>
        <w:bottom w:val="none" w:sz="0" w:space="0" w:color="auto"/>
        <w:right w:val="none" w:sz="0" w:space="0" w:color="auto"/>
      </w:divBdr>
    </w:div>
    <w:div w:id="1574899282">
      <w:bodyDiv w:val="1"/>
      <w:marLeft w:val="0"/>
      <w:marRight w:val="0"/>
      <w:marTop w:val="0"/>
      <w:marBottom w:val="0"/>
      <w:divBdr>
        <w:top w:val="none" w:sz="0" w:space="0" w:color="auto"/>
        <w:left w:val="none" w:sz="0" w:space="0" w:color="auto"/>
        <w:bottom w:val="none" w:sz="0" w:space="0" w:color="auto"/>
        <w:right w:val="none" w:sz="0" w:space="0" w:color="auto"/>
      </w:divBdr>
    </w:div>
    <w:div w:id="1625237185">
      <w:bodyDiv w:val="1"/>
      <w:marLeft w:val="0"/>
      <w:marRight w:val="0"/>
      <w:marTop w:val="0"/>
      <w:marBottom w:val="0"/>
      <w:divBdr>
        <w:top w:val="none" w:sz="0" w:space="0" w:color="auto"/>
        <w:left w:val="none" w:sz="0" w:space="0" w:color="auto"/>
        <w:bottom w:val="none" w:sz="0" w:space="0" w:color="auto"/>
        <w:right w:val="none" w:sz="0" w:space="0" w:color="auto"/>
      </w:divBdr>
    </w:div>
    <w:div w:id="1765684794">
      <w:bodyDiv w:val="1"/>
      <w:marLeft w:val="0"/>
      <w:marRight w:val="0"/>
      <w:marTop w:val="0"/>
      <w:marBottom w:val="0"/>
      <w:divBdr>
        <w:top w:val="none" w:sz="0" w:space="0" w:color="auto"/>
        <w:left w:val="none" w:sz="0" w:space="0" w:color="auto"/>
        <w:bottom w:val="none" w:sz="0" w:space="0" w:color="auto"/>
        <w:right w:val="none" w:sz="0" w:space="0" w:color="auto"/>
      </w:divBdr>
    </w:div>
    <w:div w:id="2028556238">
      <w:bodyDiv w:val="1"/>
      <w:marLeft w:val="0"/>
      <w:marRight w:val="0"/>
      <w:marTop w:val="0"/>
      <w:marBottom w:val="0"/>
      <w:divBdr>
        <w:top w:val="none" w:sz="0" w:space="0" w:color="auto"/>
        <w:left w:val="none" w:sz="0" w:space="0" w:color="auto"/>
        <w:bottom w:val="none" w:sz="0" w:space="0" w:color="auto"/>
        <w:right w:val="none" w:sz="0" w:space="0" w:color="auto"/>
      </w:divBdr>
    </w:div>
    <w:div w:id="2085907564">
      <w:bodyDiv w:val="1"/>
      <w:marLeft w:val="0"/>
      <w:marRight w:val="0"/>
      <w:marTop w:val="0"/>
      <w:marBottom w:val="0"/>
      <w:divBdr>
        <w:top w:val="none" w:sz="0" w:space="0" w:color="auto"/>
        <w:left w:val="none" w:sz="0" w:space="0" w:color="auto"/>
        <w:bottom w:val="none" w:sz="0" w:space="0" w:color="auto"/>
        <w:right w:val="none" w:sz="0" w:space="0" w:color="auto"/>
      </w:divBdr>
    </w:div>
    <w:div w:id="2089645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DMAOJn/utId" TargetMode="External"/><Relationship Id="rId21" Type="http://schemas.openxmlformats.org/officeDocument/2006/relationships/hyperlink" Target="https://paperpile.com/c/DMAOJn/msiO+S9dp" TargetMode="External"/><Relationship Id="rId324" Type="http://schemas.openxmlformats.org/officeDocument/2006/relationships/hyperlink" Target="http://dx.doi.org/10.5194/bg-12-6085-2015" TargetMode="External"/><Relationship Id="rId531" Type="http://schemas.openxmlformats.org/officeDocument/2006/relationships/hyperlink" Target="http://paperpile.com/b/DMAOJn/Ezx6" TargetMode="External"/><Relationship Id="rId170" Type="http://schemas.openxmlformats.org/officeDocument/2006/relationships/hyperlink" Target="http://paperpile.com/b/DMAOJn/Qv70" TargetMode="External"/><Relationship Id="rId268" Type="http://schemas.openxmlformats.org/officeDocument/2006/relationships/hyperlink" Target="http://paperpile.com/b/DMAOJn/hTGc" TargetMode="External"/><Relationship Id="rId475" Type="http://schemas.openxmlformats.org/officeDocument/2006/relationships/hyperlink" Target="http://paperpile.com/b/DMAOJn/BuWo" TargetMode="External"/><Relationship Id="rId32" Type="http://schemas.openxmlformats.org/officeDocument/2006/relationships/hyperlink" Target="https://paperpile.com/c/DMAOJn/BKMB" TargetMode="External"/><Relationship Id="rId128" Type="http://schemas.openxmlformats.org/officeDocument/2006/relationships/hyperlink" Target="http://paperpile.com/b/DMAOJn/Bgwc" TargetMode="External"/><Relationship Id="rId335" Type="http://schemas.openxmlformats.org/officeDocument/2006/relationships/hyperlink" Target="http://paperpile.com/b/DMAOJn/k4I9" TargetMode="External"/><Relationship Id="rId542" Type="http://schemas.openxmlformats.org/officeDocument/2006/relationships/hyperlink" Target="http://paperpile.com/b/DMAOJn/epIz" TargetMode="External"/><Relationship Id="rId181" Type="http://schemas.openxmlformats.org/officeDocument/2006/relationships/hyperlink" Target="http://paperpile.com/b/DMAOJn/PKKi" TargetMode="External"/><Relationship Id="rId402" Type="http://schemas.openxmlformats.org/officeDocument/2006/relationships/hyperlink" Target="http://paperpile.com/b/DMAOJn/YOvJ" TargetMode="External"/><Relationship Id="rId279" Type="http://schemas.openxmlformats.org/officeDocument/2006/relationships/hyperlink" Target="http://paperpile.com/b/DMAOJn/4QuA" TargetMode="External"/><Relationship Id="rId486" Type="http://schemas.openxmlformats.org/officeDocument/2006/relationships/hyperlink" Target="http://paperpile.com/b/DMAOJn/6kYq" TargetMode="External"/><Relationship Id="rId43" Type="http://schemas.openxmlformats.org/officeDocument/2006/relationships/hyperlink" Target="https://paperpile.com/c/DMAOJn/yRoJ" TargetMode="External"/><Relationship Id="rId139" Type="http://schemas.openxmlformats.org/officeDocument/2006/relationships/hyperlink" Target="http://paperpile.com/b/DMAOJn/BxXn" TargetMode="External"/><Relationship Id="rId346" Type="http://schemas.openxmlformats.org/officeDocument/2006/relationships/hyperlink" Target="http://paperpile.com/b/DMAOJn/7J6m" TargetMode="External"/><Relationship Id="rId553" Type="http://schemas.openxmlformats.org/officeDocument/2006/relationships/hyperlink" Target="http://paperpile.com/b/DMAOJn/yRoJ" TargetMode="External"/><Relationship Id="rId192" Type="http://schemas.openxmlformats.org/officeDocument/2006/relationships/hyperlink" Target="http://paperpile.com/b/DMAOJn/BKMB" TargetMode="External"/><Relationship Id="rId206" Type="http://schemas.openxmlformats.org/officeDocument/2006/relationships/hyperlink" Target="http://paperpile.com/b/DMAOJn/BKMB" TargetMode="External"/><Relationship Id="rId413" Type="http://schemas.openxmlformats.org/officeDocument/2006/relationships/hyperlink" Target="http://paperpile.com/b/DMAOJn/msiO" TargetMode="External"/><Relationship Id="rId497" Type="http://schemas.openxmlformats.org/officeDocument/2006/relationships/hyperlink" Target="http://paperpile.com/b/DMAOJn/oVxq" TargetMode="External"/><Relationship Id="rId357" Type="http://schemas.openxmlformats.org/officeDocument/2006/relationships/hyperlink" Target="http://paperpile.com/b/DMAOJn/gTlm" TargetMode="External"/><Relationship Id="rId54" Type="http://schemas.openxmlformats.org/officeDocument/2006/relationships/hyperlink" Target="https://paperpile.com/c/DMAOJn/Qv70" TargetMode="External"/><Relationship Id="rId217" Type="http://schemas.openxmlformats.org/officeDocument/2006/relationships/hyperlink" Target="http://paperpile.com/b/DMAOJn/utId" TargetMode="External"/><Relationship Id="rId564" Type="http://schemas.openxmlformats.org/officeDocument/2006/relationships/hyperlink" Target="http://paperpile.com/b/DMAOJn/Xma3" TargetMode="External"/><Relationship Id="rId424" Type="http://schemas.openxmlformats.org/officeDocument/2006/relationships/hyperlink" Target="http://paperpile.com/b/DMAOJn/E8iE" TargetMode="External"/><Relationship Id="rId270" Type="http://schemas.openxmlformats.org/officeDocument/2006/relationships/hyperlink" Target="http://paperpile.com/b/DMAOJn/hTGc" TargetMode="External"/><Relationship Id="rId65" Type="http://schemas.openxmlformats.org/officeDocument/2006/relationships/hyperlink" Target="https://paperpile.com/c/DMAOJn/ZoUg" TargetMode="External"/><Relationship Id="rId130" Type="http://schemas.openxmlformats.org/officeDocument/2006/relationships/hyperlink" Target="https://onlinelibrary.wiley.com/doi/abs/10.4319/lo.2012.57.3.0698" TargetMode="External"/><Relationship Id="rId368" Type="http://schemas.openxmlformats.org/officeDocument/2006/relationships/hyperlink" Target="http://paperpile.com/b/DMAOJn/98DX" TargetMode="External"/><Relationship Id="rId575" Type="http://schemas.openxmlformats.org/officeDocument/2006/relationships/hyperlink" Target="http://dx.doi.org/10.18637/jss.v077.b02" TargetMode="External"/><Relationship Id="rId228" Type="http://schemas.openxmlformats.org/officeDocument/2006/relationships/hyperlink" Target="http://paperpile.com/b/DMAOJn/8fVU" TargetMode="External"/><Relationship Id="rId435" Type="http://schemas.openxmlformats.org/officeDocument/2006/relationships/hyperlink" Target="http://paperpile.com/b/DMAOJn/CFE1" TargetMode="External"/><Relationship Id="rId281" Type="http://schemas.openxmlformats.org/officeDocument/2006/relationships/hyperlink" Target="http://paperpile.com/b/DMAOJn/4QuA" TargetMode="External"/><Relationship Id="rId502" Type="http://schemas.openxmlformats.org/officeDocument/2006/relationships/hyperlink" Target="http://paperpile.com/b/DMAOJn/pNym" TargetMode="External"/><Relationship Id="rId76" Type="http://schemas.openxmlformats.org/officeDocument/2006/relationships/hyperlink" Target="https://paperpile.com/c/DMAOJn/CCKm+m4VW" TargetMode="External"/><Relationship Id="rId141" Type="http://schemas.openxmlformats.org/officeDocument/2006/relationships/hyperlink" Target="http://paperpile.com/b/DMAOJn/BxXn" TargetMode="External"/><Relationship Id="rId379" Type="http://schemas.openxmlformats.org/officeDocument/2006/relationships/hyperlink" Target="http://paperpile.com/b/DMAOJn/kcRL" TargetMode="External"/><Relationship Id="rId586" Type="http://schemas.openxmlformats.org/officeDocument/2006/relationships/image" Target="media/image5.png"/><Relationship Id="rId7" Type="http://schemas.openxmlformats.org/officeDocument/2006/relationships/endnotes" Target="endnotes.xml"/><Relationship Id="rId239" Type="http://schemas.openxmlformats.org/officeDocument/2006/relationships/hyperlink" Target="http://paperpile.com/b/DMAOJn/MDe1" TargetMode="External"/><Relationship Id="rId446" Type="http://schemas.openxmlformats.org/officeDocument/2006/relationships/hyperlink" Target="http://paperpile.com/b/DMAOJn/y5yL" TargetMode="External"/><Relationship Id="rId292" Type="http://schemas.openxmlformats.org/officeDocument/2006/relationships/hyperlink" Target="http://paperpile.com/b/DMAOJn/zxgm" TargetMode="External"/><Relationship Id="rId306" Type="http://schemas.openxmlformats.org/officeDocument/2006/relationships/hyperlink" Target="http://paperpile.com/b/DMAOJn/CCKm" TargetMode="External"/><Relationship Id="rId87" Type="http://schemas.openxmlformats.org/officeDocument/2006/relationships/hyperlink" Target="https://paperpile.com/c/DMAOJn/OwPR" TargetMode="External"/><Relationship Id="rId513" Type="http://schemas.openxmlformats.org/officeDocument/2006/relationships/hyperlink" Target="http://paperpile.com/b/DMAOJn/OZuM" TargetMode="External"/><Relationship Id="rId597" Type="http://schemas.openxmlformats.org/officeDocument/2006/relationships/footer" Target="footer2.xml"/><Relationship Id="rId152" Type="http://schemas.openxmlformats.org/officeDocument/2006/relationships/hyperlink" Target="https://www.westcoast.fisheries.noaa.gov/publications/aquaculture/olympia_oyster_restoration_plan_final.pdf" TargetMode="External"/><Relationship Id="rId457" Type="http://schemas.openxmlformats.org/officeDocument/2006/relationships/hyperlink" Target="http://paperpile.com/b/DMAOJn/ICk6" TargetMode="External"/><Relationship Id="rId261" Type="http://schemas.openxmlformats.org/officeDocument/2006/relationships/hyperlink" Target="http://paperpile.com/b/DMAOJn/qEYN" TargetMode="External"/><Relationship Id="rId499" Type="http://schemas.openxmlformats.org/officeDocument/2006/relationships/hyperlink" Target="http://paperpile.com/b/DMAOJn/oVxq" TargetMode="External"/><Relationship Id="rId14" Type="http://schemas.openxmlformats.org/officeDocument/2006/relationships/hyperlink" Target="https://paperpile.com/c/DMAOJn/bwO9+98DX+LNlq+BKMB+jI23" TargetMode="External"/><Relationship Id="rId56" Type="http://schemas.openxmlformats.org/officeDocument/2006/relationships/hyperlink" Target="https://paperpile.com/c/DMAOJn/y5yL" TargetMode="External"/><Relationship Id="rId317" Type="http://schemas.openxmlformats.org/officeDocument/2006/relationships/hyperlink" Target="http://paperpile.com/b/DMAOJn/gqlK" TargetMode="External"/><Relationship Id="rId359" Type="http://schemas.openxmlformats.org/officeDocument/2006/relationships/hyperlink" Target="http://paperpile.com/b/DMAOJn/SkIL" TargetMode="External"/><Relationship Id="rId524" Type="http://schemas.openxmlformats.org/officeDocument/2006/relationships/hyperlink" Target="http://dx.doi.org/10.1002/bies.201300113" TargetMode="External"/><Relationship Id="rId566" Type="http://schemas.openxmlformats.org/officeDocument/2006/relationships/hyperlink" Target="http://paperpile.com/b/DMAOJn/Xma3" TargetMode="External"/><Relationship Id="rId98" Type="http://schemas.openxmlformats.org/officeDocument/2006/relationships/hyperlink" Target="https://paperpile.com/c/DMAOJn/sTHB" TargetMode="External"/><Relationship Id="rId121" Type="http://schemas.openxmlformats.org/officeDocument/2006/relationships/hyperlink" Target="https://paperpile.com/c/DMAOJn/N11W" TargetMode="External"/><Relationship Id="rId163" Type="http://schemas.openxmlformats.org/officeDocument/2006/relationships/hyperlink" Target="http://paperpile.com/b/DMAOJn/3hTC" TargetMode="External"/><Relationship Id="rId219" Type="http://schemas.openxmlformats.org/officeDocument/2006/relationships/hyperlink" Target="http://dx.doi.org/10.1111/gcb.13903" TargetMode="External"/><Relationship Id="rId370" Type="http://schemas.openxmlformats.org/officeDocument/2006/relationships/hyperlink" Target="http://dx.doi.org/10.1242/jeb.094474" TargetMode="External"/><Relationship Id="rId426" Type="http://schemas.openxmlformats.org/officeDocument/2006/relationships/hyperlink" Target="http://paperpile.com/b/DMAOJn/E8iE" TargetMode="External"/><Relationship Id="rId230" Type="http://schemas.openxmlformats.org/officeDocument/2006/relationships/hyperlink" Target="http://dx.doi.org/10.1016/j.ecss.2012.12.003" TargetMode="External"/><Relationship Id="rId468" Type="http://schemas.openxmlformats.org/officeDocument/2006/relationships/hyperlink" Target="http://dx.doi.org/10.1242/jeb.123018" TargetMode="External"/><Relationship Id="rId25" Type="http://schemas.openxmlformats.org/officeDocument/2006/relationships/hyperlink" Target="https://paperpile.com/c/DMAOJn/msiO+S9dp" TargetMode="External"/><Relationship Id="rId67" Type="http://schemas.openxmlformats.org/officeDocument/2006/relationships/hyperlink" Target="https://paperpile.com/c/DMAOJn/Bgwc+MDe1+CiIB" TargetMode="External"/><Relationship Id="rId272" Type="http://schemas.openxmlformats.org/officeDocument/2006/relationships/hyperlink" Target="http://paperpile.com/b/DMAOJn/UPY3" TargetMode="External"/><Relationship Id="rId328" Type="http://schemas.openxmlformats.org/officeDocument/2006/relationships/hyperlink" Target="http://paperpile.com/b/DMAOJn/FBle" TargetMode="External"/><Relationship Id="rId535" Type="http://schemas.openxmlformats.org/officeDocument/2006/relationships/hyperlink" Target="http://paperpile.com/b/DMAOJn/Ezx6" TargetMode="External"/><Relationship Id="rId577" Type="http://schemas.openxmlformats.org/officeDocument/2006/relationships/hyperlink" Target="http://paperpile.com/b/DMAOJn/N11W" TargetMode="External"/><Relationship Id="rId132" Type="http://schemas.openxmlformats.org/officeDocument/2006/relationships/hyperlink" Target="http://paperpile.com/b/DMAOJn/Am9b" TargetMode="External"/><Relationship Id="rId174" Type="http://schemas.openxmlformats.org/officeDocument/2006/relationships/hyperlink" Target="http://paperpile.com/b/DMAOJn/Qv70" TargetMode="External"/><Relationship Id="rId381" Type="http://schemas.openxmlformats.org/officeDocument/2006/relationships/hyperlink" Target="http://paperpile.com/b/DMAOJn/kcRL" TargetMode="External"/><Relationship Id="rId241" Type="http://schemas.openxmlformats.org/officeDocument/2006/relationships/hyperlink" Target="http://paperpile.com/b/DMAOJn/MDe1" TargetMode="External"/><Relationship Id="rId437" Type="http://schemas.openxmlformats.org/officeDocument/2006/relationships/hyperlink" Target="http://dx.doi.org/10.1098/rspb.2017.2869" TargetMode="External"/><Relationship Id="rId479" Type="http://schemas.openxmlformats.org/officeDocument/2006/relationships/hyperlink" Target="http://paperpile.com/b/DMAOJn/jI23" TargetMode="External"/><Relationship Id="rId36" Type="http://schemas.openxmlformats.org/officeDocument/2006/relationships/hyperlink" Target="https://paperpile.com/c/DMAOJn/epIz+bwO9" TargetMode="External"/><Relationship Id="rId283" Type="http://schemas.openxmlformats.org/officeDocument/2006/relationships/hyperlink" Target="http://dx.doi.org/10.1111/maec.12458" TargetMode="External"/><Relationship Id="rId339" Type="http://schemas.openxmlformats.org/officeDocument/2006/relationships/hyperlink" Target="http://paperpile.com/b/DMAOJn/bwO9" TargetMode="External"/><Relationship Id="rId490" Type="http://schemas.openxmlformats.org/officeDocument/2006/relationships/hyperlink" Target="http://paperpile.com/b/DMAOJn/kQaC" TargetMode="External"/><Relationship Id="rId504" Type="http://schemas.openxmlformats.org/officeDocument/2006/relationships/hyperlink" Target="http://paperpile.com/b/DMAOJn/pNym" TargetMode="External"/><Relationship Id="rId546" Type="http://schemas.openxmlformats.org/officeDocument/2006/relationships/hyperlink" Target="http://dx.doi.org/10.1126/sciadv.1602411" TargetMode="External"/><Relationship Id="rId78" Type="http://schemas.openxmlformats.org/officeDocument/2006/relationships/hyperlink" Target="https://paperpile.com/c/DMAOJn/CCKm+m4VW" TargetMode="External"/><Relationship Id="rId101" Type="http://schemas.openxmlformats.org/officeDocument/2006/relationships/hyperlink" Target="https://paperpile.com/c/DMAOJn/sTHB" TargetMode="External"/><Relationship Id="rId143" Type="http://schemas.openxmlformats.org/officeDocument/2006/relationships/hyperlink" Target="http://paperpile.com/b/DMAOJn/h3IR" TargetMode="External"/><Relationship Id="rId185" Type="http://schemas.openxmlformats.org/officeDocument/2006/relationships/hyperlink" Target="http://paperpile.com/b/DMAOJn/BKMB" TargetMode="External"/><Relationship Id="rId350" Type="http://schemas.openxmlformats.org/officeDocument/2006/relationships/hyperlink" Target="http://paperpile.com/b/DMAOJn/7J6m" TargetMode="External"/><Relationship Id="rId406" Type="http://schemas.openxmlformats.org/officeDocument/2006/relationships/hyperlink" Target="http://paperpile.com/b/DMAOJn/mI8K" TargetMode="External"/><Relationship Id="rId588" Type="http://schemas.openxmlformats.org/officeDocument/2006/relationships/image" Target="media/image7.png"/><Relationship Id="rId9" Type="http://schemas.openxmlformats.org/officeDocument/2006/relationships/comments" Target="comments.xml"/><Relationship Id="rId210" Type="http://schemas.openxmlformats.org/officeDocument/2006/relationships/hyperlink" Target="http://paperpile.com/b/DMAOJn/BKMB" TargetMode="External"/><Relationship Id="rId392" Type="http://schemas.openxmlformats.org/officeDocument/2006/relationships/hyperlink" Target="http://paperpile.com/b/DMAOJn/ZoUg" TargetMode="External"/><Relationship Id="rId448" Type="http://schemas.openxmlformats.org/officeDocument/2006/relationships/hyperlink" Target="http://paperpile.com/b/DMAOJn/y5yL" TargetMode="External"/><Relationship Id="rId252" Type="http://schemas.openxmlformats.org/officeDocument/2006/relationships/hyperlink" Target="http://socserv.socsci.mcmaster.ca/jfox/Books/Companion" TargetMode="External"/><Relationship Id="rId294" Type="http://schemas.openxmlformats.org/officeDocument/2006/relationships/hyperlink" Target="http://paperpile.com/b/DMAOJn/zxgm" TargetMode="External"/><Relationship Id="rId308" Type="http://schemas.openxmlformats.org/officeDocument/2006/relationships/hyperlink" Target="http://paperpile.com/b/DMAOJn/CCKm" TargetMode="External"/><Relationship Id="rId515" Type="http://schemas.openxmlformats.org/officeDocument/2006/relationships/hyperlink" Target="http://paperpile.com/b/DMAOJn/OZuM" TargetMode="External"/><Relationship Id="rId47" Type="http://schemas.openxmlformats.org/officeDocument/2006/relationships/hyperlink" Target="https://paperpile.com/c/DMAOJn/kQaC" TargetMode="External"/><Relationship Id="rId89" Type="http://schemas.openxmlformats.org/officeDocument/2006/relationships/hyperlink" Target="https://paperpile.com/c/DMAOJn/4QuA+Xma3" TargetMode="External"/><Relationship Id="rId112" Type="http://schemas.openxmlformats.org/officeDocument/2006/relationships/hyperlink" Target="https://paperpile.com/c/DMAOJn/5aok" TargetMode="External"/><Relationship Id="rId154" Type="http://schemas.openxmlformats.org/officeDocument/2006/relationships/hyperlink" Target="http://paperpile.com/b/DMAOJn/5aok" TargetMode="External"/><Relationship Id="rId361" Type="http://schemas.openxmlformats.org/officeDocument/2006/relationships/hyperlink" Target="http://paperpile.com/b/DMAOJn/SkIL" TargetMode="External"/><Relationship Id="rId557" Type="http://schemas.openxmlformats.org/officeDocument/2006/relationships/hyperlink" Target="http://paperpile.com/b/DMAOJn/yDyH" TargetMode="External"/><Relationship Id="rId599" Type="http://schemas.microsoft.com/office/2011/relationships/people" Target="people.xml"/><Relationship Id="rId196" Type="http://schemas.openxmlformats.org/officeDocument/2006/relationships/hyperlink" Target="http://paperpile.com/b/DMAOJn/BKMB" TargetMode="External"/><Relationship Id="rId417" Type="http://schemas.openxmlformats.org/officeDocument/2006/relationships/hyperlink" Target="http://paperpile.com/b/DMAOJn/S9dp" TargetMode="External"/><Relationship Id="rId459" Type="http://schemas.openxmlformats.org/officeDocument/2006/relationships/hyperlink" Target="http://paperpile.com/b/DMAOJn/ICk6" TargetMode="External"/><Relationship Id="rId16" Type="http://schemas.openxmlformats.org/officeDocument/2006/relationships/hyperlink" Target="https://paperpile.com/c/DMAOJn/c3Qd+utId" TargetMode="External"/><Relationship Id="rId221" Type="http://schemas.openxmlformats.org/officeDocument/2006/relationships/hyperlink" Target="http://paperpile.com/b/DMAOJn/8fVU" TargetMode="External"/><Relationship Id="rId263" Type="http://schemas.openxmlformats.org/officeDocument/2006/relationships/hyperlink" Target="http://paperpile.com/b/DMAOJn/qEYN" TargetMode="External"/><Relationship Id="rId319" Type="http://schemas.openxmlformats.org/officeDocument/2006/relationships/hyperlink" Target="http://paperpile.com/b/DMAOJn/T3jC" TargetMode="External"/><Relationship Id="rId470" Type="http://schemas.openxmlformats.org/officeDocument/2006/relationships/hyperlink" Target="https://www.r-project.org/" TargetMode="External"/><Relationship Id="rId526" Type="http://schemas.openxmlformats.org/officeDocument/2006/relationships/hyperlink" Target="http://paperpile.com/b/DMAOJn/NkLU" TargetMode="External"/><Relationship Id="rId58" Type="http://schemas.openxmlformats.org/officeDocument/2006/relationships/hyperlink" Target="https://paperpile.com/c/DMAOJn/CFE1+5aok" TargetMode="External"/><Relationship Id="rId123" Type="http://schemas.openxmlformats.org/officeDocument/2006/relationships/hyperlink" Target="https://paperpile.com/c/DMAOJn/bwO9+98DX+LNlq+BKMB" TargetMode="External"/><Relationship Id="rId330" Type="http://schemas.openxmlformats.org/officeDocument/2006/relationships/hyperlink" Target="http://dx.doi.org/10.2983/035.032.0225" TargetMode="External"/><Relationship Id="rId568" Type="http://schemas.openxmlformats.org/officeDocument/2006/relationships/hyperlink" Target="http://paperpile.com/b/DMAOJn/Xma3" TargetMode="External"/><Relationship Id="rId165" Type="http://schemas.openxmlformats.org/officeDocument/2006/relationships/hyperlink" Target="http://paperpile.com/b/DMAOJn/3hTC" TargetMode="External"/><Relationship Id="rId372" Type="http://schemas.openxmlformats.org/officeDocument/2006/relationships/hyperlink" Target="http://paperpile.com/b/DMAOJn/FalP" TargetMode="External"/><Relationship Id="rId428" Type="http://schemas.openxmlformats.org/officeDocument/2006/relationships/hyperlink" Target="http://paperpile.com/b/DMAOJn/E8iE" TargetMode="External"/><Relationship Id="rId232" Type="http://schemas.openxmlformats.org/officeDocument/2006/relationships/hyperlink" Target="http://paperpile.com/b/DMAOJn/tYkk" TargetMode="External"/><Relationship Id="rId274" Type="http://schemas.openxmlformats.org/officeDocument/2006/relationships/hyperlink" Target="http://paperpile.com/b/DMAOJn/UPY3" TargetMode="External"/><Relationship Id="rId481" Type="http://schemas.openxmlformats.org/officeDocument/2006/relationships/hyperlink" Target="http://paperpile.com/b/DMAOJn/jI23" TargetMode="External"/><Relationship Id="rId27" Type="http://schemas.openxmlformats.org/officeDocument/2006/relationships/hyperlink" Target="https://paperpile.com/c/DMAOJn/E8iE" TargetMode="External"/><Relationship Id="rId69" Type="http://schemas.openxmlformats.org/officeDocument/2006/relationships/hyperlink" Target="https://paperpile.com/c/DMAOJn/Ezx6+mI8K+6kYq+k4I9+NkLU" TargetMode="External"/><Relationship Id="rId134" Type="http://schemas.openxmlformats.org/officeDocument/2006/relationships/hyperlink" Target="http://paperpile.com/b/DMAOJn/Am9b" TargetMode="External"/><Relationship Id="rId537" Type="http://schemas.openxmlformats.org/officeDocument/2006/relationships/hyperlink" Target="http://paperpile.com/b/DMAOJn/Ezx6" TargetMode="External"/><Relationship Id="rId579" Type="http://schemas.openxmlformats.org/officeDocument/2006/relationships/hyperlink" Target="http://paperpile.com/b/DMAOJn/N11W" TargetMode="External"/><Relationship Id="rId80" Type="http://schemas.openxmlformats.org/officeDocument/2006/relationships/hyperlink" Target="https://paperpile.com/c/DMAOJn/CCKm+m4VW" TargetMode="External"/><Relationship Id="rId176" Type="http://schemas.openxmlformats.org/officeDocument/2006/relationships/hyperlink" Target="http://dx.doi.org/10.1371/journal.pone.0173752" TargetMode="External"/><Relationship Id="rId341" Type="http://schemas.openxmlformats.org/officeDocument/2006/relationships/hyperlink" Target="http://paperpile.com/b/DMAOJn/bwO9" TargetMode="External"/><Relationship Id="rId383" Type="http://schemas.openxmlformats.org/officeDocument/2006/relationships/hyperlink" Target="http://paperpile.com/b/DMAOJn/YSh9" TargetMode="External"/><Relationship Id="rId439" Type="http://schemas.openxmlformats.org/officeDocument/2006/relationships/hyperlink" Target="http://paperpile.com/b/DMAOJn/8N99" TargetMode="External"/><Relationship Id="rId590" Type="http://schemas.openxmlformats.org/officeDocument/2006/relationships/image" Target="media/image9.png"/><Relationship Id="rId201" Type="http://schemas.openxmlformats.org/officeDocument/2006/relationships/hyperlink" Target="http://paperpile.com/b/DMAOJn/BKMB" TargetMode="External"/><Relationship Id="rId243" Type="http://schemas.openxmlformats.org/officeDocument/2006/relationships/hyperlink" Target="http://paperpile.com/b/DMAOJn/MDe1" TargetMode="External"/><Relationship Id="rId285" Type="http://schemas.openxmlformats.org/officeDocument/2006/relationships/hyperlink" Target="http://paperpile.com/b/DMAOJn/OwPR" TargetMode="External"/><Relationship Id="rId450" Type="http://schemas.openxmlformats.org/officeDocument/2006/relationships/hyperlink" Target="http://paperpile.com/b/DMAOJn/y5yL" TargetMode="External"/><Relationship Id="rId506" Type="http://schemas.openxmlformats.org/officeDocument/2006/relationships/hyperlink" Target="http://dx.doi.org/10.1038/s41598-018-24455-3" TargetMode="External"/><Relationship Id="rId38" Type="http://schemas.openxmlformats.org/officeDocument/2006/relationships/hyperlink" Target="https://paperpile.com/c/DMAOJn/UPY3" TargetMode="External"/><Relationship Id="rId103" Type="http://schemas.openxmlformats.org/officeDocument/2006/relationships/hyperlink" Target="https://paperpile.com/c/DMAOJn/XjgL" TargetMode="External"/><Relationship Id="rId310" Type="http://schemas.openxmlformats.org/officeDocument/2006/relationships/hyperlink" Target="http://paperpile.com/b/DMAOJn/XjgL" TargetMode="External"/><Relationship Id="rId492" Type="http://schemas.openxmlformats.org/officeDocument/2006/relationships/hyperlink" Target="http://paperpile.com/b/DMAOJn/kQaC" TargetMode="External"/><Relationship Id="rId548" Type="http://schemas.openxmlformats.org/officeDocument/2006/relationships/hyperlink" Target="http://paperpile.com/b/DMAOJn/cjEU" TargetMode="External"/><Relationship Id="rId91" Type="http://schemas.openxmlformats.org/officeDocument/2006/relationships/hyperlink" Target="https://paperpile.com/c/DMAOJn/4QuA+Xma3" TargetMode="External"/><Relationship Id="rId145" Type="http://schemas.openxmlformats.org/officeDocument/2006/relationships/hyperlink" Target="http://paperpile.com/b/DMAOJn/h3IR" TargetMode="External"/><Relationship Id="rId187" Type="http://schemas.openxmlformats.org/officeDocument/2006/relationships/hyperlink" Target="http://paperpile.com/b/DMAOJn/BKMB" TargetMode="External"/><Relationship Id="rId352" Type="http://schemas.openxmlformats.org/officeDocument/2006/relationships/hyperlink" Target="http://dx.doi.org/10.3354/meps07802" TargetMode="External"/><Relationship Id="rId394" Type="http://schemas.openxmlformats.org/officeDocument/2006/relationships/hyperlink" Target="http://paperpile.com/b/DMAOJn/ZoUg" TargetMode="External"/><Relationship Id="rId408" Type="http://schemas.openxmlformats.org/officeDocument/2006/relationships/hyperlink" Target="http://paperpile.com/b/DMAOJn/mI8K" TargetMode="External"/><Relationship Id="rId212" Type="http://schemas.openxmlformats.org/officeDocument/2006/relationships/hyperlink" Target="http://dx.doi.org/10.3389/fphys.2018.01349" TargetMode="External"/><Relationship Id="rId254" Type="http://schemas.openxmlformats.org/officeDocument/2006/relationships/hyperlink" Target="http://paperpile.com/b/DMAOJn/c3Qd" TargetMode="External"/><Relationship Id="rId49" Type="http://schemas.openxmlformats.org/officeDocument/2006/relationships/hyperlink" Target="https://paperpile.com/c/DMAOJn/kQaC" TargetMode="External"/><Relationship Id="rId114" Type="http://schemas.openxmlformats.org/officeDocument/2006/relationships/hyperlink" Target="https://paperpile.com/c/DMAOJn/CFE1" TargetMode="External"/><Relationship Id="rId296" Type="http://schemas.openxmlformats.org/officeDocument/2006/relationships/hyperlink" Target="http://www.sidalc.net/cgi-bin/wxis.exe/?IsisScript=UACHBC.xis&amp;method=post&amp;formato=2&amp;cantidad=1&amp;expresion=mfn=102646" TargetMode="External"/><Relationship Id="rId461" Type="http://schemas.openxmlformats.org/officeDocument/2006/relationships/hyperlink" Target="http://paperpile.com/b/DMAOJn/ICk6" TargetMode="External"/><Relationship Id="rId517" Type="http://schemas.openxmlformats.org/officeDocument/2006/relationships/hyperlink" Target="http://paperpile.com/b/DMAOJn/OZuM" TargetMode="External"/><Relationship Id="rId559" Type="http://schemas.openxmlformats.org/officeDocument/2006/relationships/hyperlink" Target="http://paperpile.com/b/DMAOJn/yDyH" TargetMode="External"/><Relationship Id="rId60" Type="http://schemas.openxmlformats.org/officeDocument/2006/relationships/hyperlink" Target="https://paperpile.com/c/DMAOJn/CFE1+5aok" TargetMode="External"/><Relationship Id="rId156" Type="http://schemas.openxmlformats.org/officeDocument/2006/relationships/hyperlink" Target="http://paperpile.com/b/DMAOJn/5aok" TargetMode="External"/><Relationship Id="rId198" Type="http://schemas.openxmlformats.org/officeDocument/2006/relationships/hyperlink" Target="http://paperpile.com/b/DMAOJn/BKMB" TargetMode="External"/><Relationship Id="rId321" Type="http://schemas.openxmlformats.org/officeDocument/2006/relationships/hyperlink" Target="http://paperpile.com/b/DMAOJn/T3jC" TargetMode="External"/><Relationship Id="rId363" Type="http://schemas.openxmlformats.org/officeDocument/2006/relationships/hyperlink" Target="http://paperpile.com/b/DMAOJn/SkIL" TargetMode="External"/><Relationship Id="rId419" Type="http://schemas.openxmlformats.org/officeDocument/2006/relationships/hyperlink" Target="http://paperpile.com/b/DMAOJn/S9dp" TargetMode="External"/><Relationship Id="rId570" Type="http://schemas.openxmlformats.org/officeDocument/2006/relationships/hyperlink" Target="http://paperpile.com/b/DMAOJn/RDtQ" TargetMode="External"/><Relationship Id="rId223" Type="http://schemas.openxmlformats.org/officeDocument/2006/relationships/hyperlink" Target="http://paperpile.com/b/DMAOJn/8fVU" TargetMode="External"/><Relationship Id="rId430" Type="http://schemas.openxmlformats.org/officeDocument/2006/relationships/hyperlink" Target="http://paperpile.com/b/DMAOJn/CFE1" TargetMode="External"/><Relationship Id="rId18" Type="http://schemas.openxmlformats.org/officeDocument/2006/relationships/hyperlink" Target="https://paperpile.com/c/DMAOJn/msiO+S9dp" TargetMode="External"/><Relationship Id="rId265" Type="http://schemas.openxmlformats.org/officeDocument/2006/relationships/hyperlink" Target="http://paperpile.com/b/DMAOJn/hTGc" TargetMode="External"/><Relationship Id="rId472" Type="http://schemas.openxmlformats.org/officeDocument/2006/relationships/hyperlink" Target="http://paperpile.com/b/DMAOJn/BuWo" TargetMode="External"/><Relationship Id="rId528" Type="http://schemas.openxmlformats.org/officeDocument/2006/relationships/hyperlink" Target="http://paperpile.com/b/DMAOJn/NkLU" TargetMode="External"/><Relationship Id="rId125" Type="http://schemas.openxmlformats.org/officeDocument/2006/relationships/hyperlink" Target="http://paperpile.com/b/DMAOJn/Bgwc" TargetMode="External"/><Relationship Id="rId167" Type="http://schemas.openxmlformats.org/officeDocument/2006/relationships/hyperlink" Target="http://paperpile.com/b/DMAOJn/3hTC" TargetMode="External"/><Relationship Id="rId332" Type="http://schemas.openxmlformats.org/officeDocument/2006/relationships/hyperlink" Target="http://paperpile.com/b/DMAOJn/k4I9" TargetMode="External"/><Relationship Id="rId374" Type="http://schemas.openxmlformats.org/officeDocument/2006/relationships/hyperlink" Target="http://paperpile.com/b/DMAOJn/FalP" TargetMode="External"/><Relationship Id="rId581" Type="http://schemas.openxmlformats.org/officeDocument/2006/relationships/hyperlink" Target="http://dx.doi.org/10.1016/0044-8486(95)01159-5" TargetMode="External"/><Relationship Id="rId71" Type="http://schemas.openxmlformats.org/officeDocument/2006/relationships/hyperlink" Target="https://paperpile.com/c/DMAOJn/oVxq" TargetMode="External"/><Relationship Id="rId234" Type="http://schemas.openxmlformats.org/officeDocument/2006/relationships/hyperlink" Target="http://paperpile.com/b/DMAOJn/tYkk" TargetMode="External"/><Relationship Id="rId2" Type="http://schemas.openxmlformats.org/officeDocument/2006/relationships/numbering" Target="numbering.xml"/><Relationship Id="rId29" Type="http://schemas.openxmlformats.org/officeDocument/2006/relationships/hyperlink" Target="https://paperpile.com/c/DMAOJn/E8iE" TargetMode="External"/><Relationship Id="rId276" Type="http://schemas.openxmlformats.org/officeDocument/2006/relationships/hyperlink" Target="http://paperpile.com/b/DMAOJn/UPY3" TargetMode="External"/><Relationship Id="rId441" Type="http://schemas.openxmlformats.org/officeDocument/2006/relationships/hyperlink" Target="http://paperpile.com/b/DMAOJn/pj0M" TargetMode="External"/><Relationship Id="rId483" Type="http://schemas.openxmlformats.org/officeDocument/2006/relationships/hyperlink" Target="http://paperpile.com/b/DMAOJn/6kYq" TargetMode="External"/><Relationship Id="rId539" Type="http://schemas.openxmlformats.org/officeDocument/2006/relationships/hyperlink" Target="http://paperpile.com/b/DMAOJn/epIz" TargetMode="External"/><Relationship Id="rId40" Type="http://schemas.openxmlformats.org/officeDocument/2006/relationships/hyperlink" Target="https://paperpile.com/c/DMAOJn/Am9b" TargetMode="External"/><Relationship Id="rId136" Type="http://schemas.openxmlformats.org/officeDocument/2006/relationships/hyperlink" Target="http://dx.doi.org/10.1016/B978-0-12-751801-5.50043-5" TargetMode="External"/><Relationship Id="rId178" Type="http://schemas.openxmlformats.org/officeDocument/2006/relationships/hyperlink" Target="http://paperpile.com/b/DMAOJn/PKKi" TargetMode="External"/><Relationship Id="rId301" Type="http://schemas.openxmlformats.org/officeDocument/2006/relationships/hyperlink" Target="http://paperpile.com/b/DMAOJn/m4VW" TargetMode="External"/><Relationship Id="rId343" Type="http://schemas.openxmlformats.org/officeDocument/2006/relationships/hyperlink" Target="http://paperpile.com/b/DMAOJn/bwO9" TargetMode="External"/><Relationship Id="rId550" Type="http://schemas.openxmlformats.org/officeDocument/2006/relationships/hyperlink" Target="http://paperpile.com/b/DMAOJn/cjEU" TargetMode="External"/><Relationship Id="rId82" Type="http://schemas.openxmlformats.org/officeDocument/2006/relationships/hyperlink" Target="https://paperpile.com/c/DMAOJn/CCKm+m4VW" TargetMode="External"/><Relationship Id="rId203" Type="http://schemas.openxmlformats.org/officeDocument/2006/relationships/hyperlink" Target="http://paperpile.com/b/DMAOJn/BKMB" TargetMode="External"/><Relationship Id="rId385" Type="http://schemas.openxmlformats.org/officeDocument/2006/relationships/hyperlink" Target="http://paperpile.com/b/DMAOJn/YSh9" TargetMode="External"/><Relationship Id="rId592" Type="http://schemas.openxmlformats.org/officeDocument/2006/relationships/image" Target="media/image11.png"/><Relationship Id="rId245" Type="http://schemas.openxmlformats.org/officeDocument/2006/relationships/hyperlink" Target="http://dx.doi.org/10.1126/science.1155676" TargetMode="External"/><Relationship Id="rId287" Type="http://schemas.openxmlformats.org/officeDocument/2006/relationships/hyperlink" Target="http://paperpile.com/b/DMAOJn/OwPR" TargetMode="External"/><Relationship Id="rId410" Type="http://schemas.openxmlformats.org/officeDocument/2006/relationships/hyperlink" Target="http://paperpile.com/b/DMAOJn/msiO" TargetMode="External"/><Relationship Id="rId452" Type="http://schemas.openxmlformats.org/officeDocument/2006/relationships/hyperlink" Target="http://paperpile.com/b/DMAOJn/1tRB" TargetMode="External"/><Relationship Id="rId494" Type="http://schemas.openxmlformats.org/officeDocument/2006/relationships/hyperlink" Target="http://dx.doi.org/10.1016/j.cbpa.2013.02.007" TargetMode="External"/><Relationship Id="rId508" Type="http://schemas.openxmlformats.org/officeDocument/2006/relationships/hyperlink" Target="http://paperpile.com/b/DMAOJn/OeTo" TargetMode="External"/><Relationship Id="rId105" Type="http://schemas.openxmlformats.org/officeDocument/2006/relationships/hyperlink" Target="https://paperpile.com/c/DMAOJn/y5yL" TargetMode="External"/><Relationship Id="rId147" Type="http://schemas.openxmlformats.org/officeDocument/2006/relationships/hyperlink" Target="http://paperpile.com/b/DMAOJn/h3IR" TargetMode="External"/><Relationship Id="rId312" Type="http://schemas.openxmlformats.org/officeDocument/2006/relationships/hyperlink" Target="http://paperpile.com/b/DMAOJn/XjgL" TargetMode="External"/><Relationship Id="rId354" Type="http://schemas.openxmlformats.org/officeDocument/2006/relationships/hyperlink" Target="http://paperpile.com/b/DMAOJn/gTlm" TargetMode="External"/><Relationship Id="rId51" Type="http://schemas.openxmlformats.org/officeDocument/2006/relationships/hyperlink" Target="https://paperpile.com/c/DMAOJn/gqlK+gTlm+hTGc" TargetMode="External"/><Relationship Id="rId93" Type="http://schemas.openxmlformats.org/officeDocument/2006/relationships/hyperlink" Target="https://paperpile.com/c/DMAOJn/qEYN" TargetMode="External"/><Relationship Id="rId189" Type="http://schemas.openxmlformats.org/officeDocument/2006/relationships/hyperlink" Target="http://paperpile.com/b/DMAOJn/BKMB" TargetMode="External"/><Relationship Id="rId396" Type="http://schemas.openxmlformats.org/officeDocument/2006/relationships/hyperlink" Target="http://dx.doi.org/10.2983/035.028.0110" TargetMode="External"/><Relationship Id="rId561" Type="http://schemas.openxmlformats.org/officeDocument/2006/relationships/hyperlink" Target="http://paperpile.com/b/DMAOJn/yDyH" TargetMode="External"/><Relationship Id="rId214" Type="http://schemas.openxmlformats.org/officeDocument/2006/relationships/hyperlink" Target="http://paperpile.com/b/DMAOJn/utId" TargetMode="External"/><Relationship Id="rId256" Type="http://schemas.openxmlformats.org/officeDocument/2006/relationships/hyperlink" Target="http://paperpile.com/b/DMAOJn/c3Qd" TargetMode="External"/><Relationship Id="rId298" Type="http://schemas.openxmlformats.org/officeDocument/2006/relationships/hyperlink" Target="http://paperpile.com/b/DMAOJn/m4VW" TargetMode="External"/><Relationship Id="rId421" Type="http://schemas.openxmlformats.org/officeDocument/2006/relationships/hyperlink" Target="http://dx.doi.org/10.1371/journal.pone.0132276" TargetMode="External"/><Relationship Id="rId463" Type="http://schemas.openxmlformats.org/officeDocument/2006/relationships/hyperlink" Target="http://paperpile.com/b/DMAOJn/LNlq" TargetMode="External"/><Relationship Id="rId519" Type="http://schemas.openxmlformats.org/officeDocument/2006/relationships/hyperlink" Target="http://paperpile.com/b/DMAOJn/4S67" TargetMode="External"/><Relationship Id="rId116" Type="http://schemas.openxmlformats.org/officeDocument/2006/relationships/hyperlink" Target="https://paperpile.com/c/DMAOJn/utId" TargetMode="External"/><Relationship Id="rId158" Type="http://schemas.openxmlformats.org/officeDocument/2006/relationships/hyperlink" Target="http://paperpile.com/b/DMAOJn/5aok" TargetMode="External"/><Relationship Id="rId323" Type="http://schemas.openxmlformats.org/officeDocument/2006/relationships/hyperlink" Target="http://paperpile.com/b/DMAOJn/T3jC" TargetMode="External"/><Relationship Id="rId530" Type="http://schemas.openxmlformats.org/officeDocument/2006/relationships/hyperlink" Target="http://dx.doi.org/10.1016/j.tree.2013.11.001" TargetMode="External"/><Relationship Id="rId20" Type="http://schemas.openxmlformats.org/officeDocument/2006/relationships/hyperlink" Target="https://paperpile.com/c/DMAOJn/msiO+S9dp" TargetMode="External"/><Relationship Id="rId62" Type="http://schemas.openxmlformats.org/officeDocument/2006/relationships/hyperlink" Target="https://paperpile.com/c/DMAOJn/CFE1+5aok" TargetMode="External"/><Relationship Id="rId365" Type="http://schemas.openxmlformats.org/officeDocument/2006/relationships/hyperlink" Target="http://paperpile.com/b/DMAOJn/98DX" TargetMode="External"/><Relationship Id="rId572" Type="http://schemas.openxmlformats.org/officeDocument/2006/relationships/hyperlink" Target="http://paperpile.com/b/DMAOJn/RDtQ" TargetMode="External"/><Relationship Id="rId225" Type="http://schemas.openxmlformats.org/officeDocument/2006/relationships/hyperlink" Target="http://paperpile.com/b/DMAOJn/8fVU" TargetMode="External"/><Relationship Id="rId267" Type="http://schemas.openxmlformats.org/officeDocument/2006/relationships/hyperlink" Target="http://paperpile.com/b/DMAOJn/hTGc" TargetMode="External"/><Relationship Id="rId432" Type="http://schemas.openxmlformats.org/officeDocument/2006/relationships/hyperlink" Target="http://paperpile.com/b/DMAOJn/CFE1" TargetMode="External"/><Relationship Id="rId474" Type="http://schemas.openxmlformats.org/officeDocument/2006/relationships/hyperlink" Target="http://paperpile.com/b/DMAOJn/BuWo" TargetMode="External"/><Relationship Id="rId127" Type="http://schemas.openxmlformats.org/officeDocument/2006/relationships/hyperlink" Target="http://paperpile.com/b/DMAOJn/Bgwc" TargetMode="External"/><Relationship Id="rId31" Type="http://schemas.openxmlformats.org/officeDocument/2006/relationships/hyperlink" Target="https://paperpile.com/c/DMAOJn/BKMB" TargetMode="External"/><Relationship Id="rId73" Type="http://schemas.openxmlformats.org/officeDocument/2006/relationships/hyperlink" Target="https://paperpile.com/c/DMAOJn/yDyH" TargetMode="External"/><Relationship Id="rId169" Type="http://schemas.openxmlformats.org/officeDocument/2006/relationships/hyperlink" Target="http://paperpile.com/b/DMAOJn/Qv70" TargetMode="External"/><Relationship Id="rId334" Type="http://schemas.openxmlformats.org/officeDocument/2006/relationships/hyperlink" Target="http://paperpile.com/b/DMAOJn/k4I9" TargetMode="External"/><Relationship Id="rId376" Type="http://schemas.openxmlformats.org/officeDocument/2006/relationships/hyperlink" Target="http://dx.doi.org/10.1080/07924259.1993.9672303" TargetMode="External"/><Relationship Id="rId541" Type="http://schemas.openxmlformats.org/officeDocument/2006/relationships/hyperlink" Target="http://paperpile.com/b/DMAOJn/epIz" TargetMode="External"/><Relationship Id="rId583" Type="http://schemas.openxmlformats.org/officeDocument/2006/relationships/image" Target="media/image2.png"/><Relationship Id="rId4" Type="http://schemas.openxmlformats.org/officeDocument/2006/relationships/settings" Target="settings.xml"/><Relationship Id="rId180" Type="http://schemas.openxmlformats.org/officeDocument/2006/relationships/hyperlink" Target="http://paperpile.com/b/DMAOJn/PKKi" TargetMode="External"/><Relationship Id="rId236" Type="http://schemas.openxmlformats.org/officeDocument/2006/relationships/hyperlink" Target="http://paperpile.com/b/DMAOJn/tYkk" TargetMode="External"/><Relationship Id="rId278" Type="http://schemas.openxmlformats.org/officeDocument/2006/relationships/hyperlink" Target="http://paperpile.com/b/DMAOJn/4QuA" TargetMode="External"/><Relationship Id="rId401" Type="http://schemas.openxmlformats.org/officeDocument/2006/relationships/hyperlink" Target="http://paperpile.com/b/DMAOJn/YOvJ" TargetMode="External"/><Relationship Id="rId443" Type="http://schemas.openxmlformats.org/officeDocument/2006/relationships/hyperlink" Target="http://paperpile.com/b/DMAOJn/pj0M" TargetMode="External"/><Relationship Id="rId303" Type="http://schemas.openxmlformats.org/officeDocument/2006/relationships/hyperlink" Target="http://paperpile.com/b/DMAOJn/CCKm" TargetMode="External"/><Relationship Id="rId485" Type="http://schemas.openxmlformats.org/officeDocument/2006/relationships/hyperlink" Target="http://paperpile.com/b/DMAOJn/6kYq" TargetMode="External"/><Relationship Id="rId42" Type="http://schemas.openxmlformats.org/officeDocument/2006/relationships/hyperlink" Target="https://paperpile.com/c/DMAOJn/8N99" TargetMode="External"/><Relationship Id="rId84" Type="http://schemas.openxmlformats.org/officeDocument/2006/relationships/hyperlink" Target="https://paperpile.com/c/DMAOJn/OwPR" TargetMode="External"/><Relationship Id="rId138" Type="http://schemas.openxmlformats.org/officeDocument/2006/relationships/hyperlink" Target="http://paperpile.com/b/DMAOJn/BxXn" TargetMode="External"/><Relationship Id="rId345" Type="http://schemas.openxmlformats.org/officeDocument/2006/relationships/hyperlink" Target="http://paperpile.com/b/DMAOJn/7J6m" TargetMode="External"/><Relationship Id="rId387" Type="http://schemas.openxmlformats.org/officeDocument/2006/relationships/hyperlink" Target="http://paperpile.com/b/DMAOJn/YSh9" TargetMode="External"/><Relationship Id="rId510" Type="http://schemas.openxmlformats.org/officeDocument/2006/relationships/hyperlink" Target="http://paperpile.com/b/DMAOJn/OeTo" TargetMode="External"/><Relationship Id="rId552" Type="http://schemas.openxmlformats.org/officeDocument/2006/relationships/hyperlink" Target="http://dx.doi.org/10.1016/S0044-8486(97)00108-7" TargetMode="External"/><Relationship Id="rId594" Type="http://schemas.openxmlformats.org/officeDocument/2006/relationships/hyperlink" Target="http://www.fao.org/docrep/007/y5720e/y5720e06.htm" TargetMode="External"/><Relationship Id="rId191" Type="http://schemas.openxmlformats.org/officeDocument/2006/relationships/hyperlink" Target="http://paperpile.com/b/DMAOJn/BKMB" TargetMode="External"/><Relationship Id="rId205" Type="http://schemas.openxmlformats.org/officeDocument/2006/relationships/hyperlink" Target="http://paperpile.com/b/DMAOJn/BKMB" TargetMode="External"/><Relationship Id="rId247" Type="http://schemas.openxmlformats.org/officeDocument/2006/relationships/hyperlink" Target="http://paperpile.com/b/DMAOJn/CiIB" TargetMode="External"/><Relationship Id="rId412" Type="http://schemas.openxmlformats.org/officeDocument/2006/relationships/hyperlink" Target="http://paperpile.com/b/DMAOJn/msiO" TargetMode="External"/><Relationship Id="rId107" Type="http://schemas.openxmlformats.org/officeDocument/2006/relationships/hyperlink" Target="https://paperpile.com/c/DMAOJn/CFE1" TargetMode="External"/><Relationship Id="rId289" Type="http://schemas.openxmlformats.org/officeDocument/2006/relationships/hyperlink" Target="http://dx.doi.org/10.7717/peerj.4261" TargetMode="External"/><Relationship Id="rId454" Type="http://schemas.openxmlformats.org/officeDocument/2006/relationships/hyperlink" Target="http://paperpile.com/b/DMAOJn/1tRB" TargetMode="External"/><Relationship Id="rId496" Type="http://schemas.openxmlformats.org/officeDocument/2006/relationships/hyperlink" Target="http://paperpile.com/b/DMAOJn/oVxq" TargetMode="External"/><Relationship Id="rId11" Type="http://schemas.microsoft.com/office/2016/09/relationships/commentsIds" Target="commentsIds.xml"/><Relationship Id="rId53" Type="http://schemas.openxmlformats.org/officeDocument/2006/relationships/hyperlink" Target="https://paperpile.com/c/DMAOJn/Qv70" TargetMode="External"/><Relationship Id="rId149" Type="http://schemas.openxmlformats.org/officeDocument/2006/relationships/hyperlink" Target="http://paperpile.com/b/DMAOJn/acfL" TargetMode="External"/><Relationship Id="rId314" Type="http://schemas.openxmlformats.org/officeDocument/2006/relationships/hyperlink" Target="http://paperpile.com/b/DMAOJn/XjgL" TargetMode="External"/><Relationship Id="rId356" Type="http://schemas.openxmlformats.org/officeDocument/2006/relationships/hyperlink" Target="http://paperpile.com/b/DMAOJn/gTlm" TargetMode="External"/><Relationship Id="rId398" Type="http://schemas.openxmlformats.org/officeDocument/2006/relationships/hyperlink" Target="http://paperpile.com/b/DMAOJn/YOvJ" TargetMode="External"/><Relationship Id="rId521" Type="http://schemas.openxmlformats.org/officeDocument/2006/relationships/hyperlink" Target="http://paperpile.com/b/DMAOJn/4S67" TargetMode="External"/><Relationship Id="rId563" Type="http://schemas.openxmlformats.org/officeDocument/2006/relationships/hyperlink" Target="http://dx.doi.org/10.1002/lno.10348" TargetMode="External"/><Relationship Id="rId95" Type="http://schemas.openxmlformats.org/officeDocument/2006/relationships/hyperlink" Target="https://paperpile.com/c/DMAOJn/zxgm" TargetMode="External"/><Relationship Id="rId160" Type="http://schemas.openxmlformats.org/officeDocument/2006/relationships/hyperlink" Target="http://dx.doi.org/10.1038/s41598-017-13480-3" TargetMode="External"/><Relationship Id="rId216" Type="http://schemas.openxmlformats.org/officeDocument/2006/relationships/hyperlink" Target="http://paperpile.com/b/DMAOJn/utId" TargetMode="External"/><Relationship Id="rId423" Type="http://schemas.openxmlformats.org/officeDocument/2006/relationships/hyperlink" Target="http://paperpile.com/b/DMAOJn/E8iE" TargetMode="External"/><Relationship Id="rId258" Type="http://schemas.openxmlformats.org/officeDocument/2006/relationships/hyperlink" Target="http://dx.doi.org/10.1093/bfgp/elt054" TargetMode="External"/><Relationship Id="rId465" Type="http://schemas.openxmlformats.org/officeDocument/2006/relationships/hyperlink" Target="http://paperpile.com/b/DMAOJn/LNlq" TargetMode="External"/><Relationship Id="rId22" Type="http://schemas.openxmlformats.org/officeDocument/2006/relationships/hyperlink" Target="https://paperpile.com/c/DMAOJn/msiO+S9dp" TargetMode="External"/><Relationship Id="rId64" Type="http://schemas.openxmlformats.org/officeDocument/2006/relationships/hyperlink" Target="https://paperpile.com/c/DMAOJn/FalP" TargetMode="External"/><Relationship Id="rId118" Type="http://schemas.openxmlformats.org/officeDocument/2006/relationships/hyperlink" Target="https://paperpile.com/c/DMAOJn/utId" TargetMode="External"/><Relationship Id="rId325" Type="http://schemas.openxmlformats.org/officeDocument/2006/relationships/hyperlink" Target="http://paperpile.com/b/DMAOJn/FBle" TargetMode="External"/><Relationship Id="rId367" Type="http://schemas.openxmlformats.org/officeDocument/2006/relationships/hyperlink" Target="http://paperpile.com/b/DMAOJn/98DX" TargetMode="External"/><Relationship Id="rId532" Type="http://schemas.openxmlformats.org/officeDocument/2006/relationships/hyperlink" Target="http://paperpile.com/b/DMAOJn/Ezx6" TargetMode="External"/><Relationship Id="rId574" Type="http://schemas.openxmlformats.org/officeDocument/2006/relationships/hyperlink" Target="http://paperpile.com/b/DMAOJn/RDtQ" TargetMode="External"/><Relationship Id="rId171" Type="http://schemas.openxmlformats.org/officeDocument/2006/relationships/hyperlink" Target="http://paperpile.com/b/DMAOJn/Qv70" TargetMode="External"/><Relationship Id="rId227" Type="http://schemas.openxmlformats.org/officeDocument/2006/relationships/hyperlink" Target="http://paperpile.com/b/DMAOJn/8fVU" TargetMode="External"/><Relationship Id="rId269" Type="http://schemas.openxmlformats.org/officeDocument/2006/relationships/hyperlink" Target="http://paperpile.com/b/DMAOJn/hTGc" TargetMode="External"/><Relationship Id="rId434" Type="http://schemas.openxmlformats.org/officeDocument/2006/relationships/hyperlink" Target="http://paperpile.com/b/DMAOJn/CFE1" TargetMode="External"/><Relationship Id="rId476" Type="http://schemas.openxmlformats.org/officeDocument/2006/relationships/hyperlink" Target="http://dx.doi.org/10.1523/JNEUROSCI.0914-13.2013" TargetMode="External"/><Relationship Id="rId33" Type="http://schemas.openxmlformats.org/officeDocument/2006/relationships/hyperlink" Target="https://paperpile.com/c/DMAOJn/epIz+bwO9" TargetMode="External"/><Relationship Id="rId129" Type="http://schemas.openxmlformats.org/officeDocument/2006/relationships/hyperlink" Target="http://paperpile.com/b/DMAOJn/Bgwc" TargetMode="External"/><Relationship Id="rId280" Type="http://schemas.openxmlformats.org/officeDocument/2006/relationships/hyperlink" Target="http://paperpile.com/b/DMAOJn/4QuA" TargetMode="External"/><Relationship Id="rId336" Type="http://schemas.openxmlformats.org/officeDocument/2006/relationships/hyperlink" Target="http://dx.doi.org/10.1111/gcb.12251" TargetMode="External"/><Relationship Id="rId501" Type="http://schemas.openxmlformats.org/officeDocument/2006/relationships/hyperlink" Target="http://paperpile.com/b/DMAOJn/pNym" TargetMode="External"/><Relationship Id="rId543" Type="http://schemas.openxmlformats.org/officeDocument/2006/relationships/hyperlink" Target="http://paperpile.com/b/DMAOJn/epIz" TargetMode="External"/><Relationship Id="rId75" Type="http://schemas.openxmlformats.org/officeDocument/2006/relationships/hyperlink" Target="https://paperpile.com/c/DMAOJn/yDyH" TargetMode="External"/><Relationship Id="rId140" Type="http://schemas.openxmlformats.org/officeDocument/2006/relationships/hyperlink" Target="http://paperpile.com/b/DMAOJn/BxXn" TargetMode="External"/><Relationship Id="rId182" Type="http://schemas.openxmlformats.org/officeDocument/2006/relationships/hyperlink" Target="http://paperpile.com/b/DMAOJn/PKKi" TargetMode="External"/><Relationship Id="rId378" Type="http://schemas.openxmlformats.org/officeDocument/2006/relationships/hyperlink" Target="http://paperpile.com/b/DMAOJn/kcRL" TargetMode="External"/><Relationship Id="rId403" Type="http://schemas.openxmlformats.org/officeDocument/2006/relationships/hyperlink" Target="http://paperpile.com/b/DMAOJn/YOvJ" TargetMode="External"/><Relationship Id="rId585" Type="http://schemas.openxmlformats.org/officeDocument/2006/relationships/image" Target="media/image4.png"/><Relationship Id="rId6" Type="http://schemas.openxmlformats.org/officeDocument/2006/relationships/footnotes" Target="footnotes.xml"/><Relationship Id="rId238" Type="http://schemas.openxmlformats.org/officeDocument/2006/relationships/hyperlink" Target="http://paperpile.com/b/DMAOJn/MDe1" TargetMode="External"/><Relationship Id="rId445" Type="http://schemas.openxmlformats.org/officeDocument/2006/relationships/hyperlink" Target="http://dx.doi.org/10.1038/s41556-018-0242-9" TargetMode="External"/><Relationship Id="rId487" Type="http://schemas.openxmlformats.org/officeDocument/2006/relationships/hyperlink" Target="http://paperpile.com/b/DMAOJn/6kYq" TargetMode="External"/><Relationship Id="rId291" Type="http://schemas.openxmlformats.org/officeDocument/2006/relationships/hyperlink" Target="http://paperpile.com/b/DMAOJn/zxgm" TargetMode="External"/><Relationship Id="rId305" Type="http://schemas.openxmlformats.org/officeDocument/2006/relationships/hyperlink" Target="http://paperpile.com/b/DMAOJn/CCKm" TargetMode="External"/><Relationship Id="rId347" Type="http://schemas.openxmlformats.org/officeDocument/2006/relationships/hyperlink" Target="http://paperpile.com/b/DMAOJn/7J6m" TargetMode="External"/><Relationship Id="rId512" Type="http://schemas.openxmlformats.org/officeDocument/2006/relationships/hyperlink" Target="http://paperpile.com/b/DMAOJn/pNym" TargetMode="External"/><Relationship Id="rId44" Type="http://schemas.openxmlformats.org/officeDocument/2006/relationships/hyperlink" Target="https://paperpile.com/c/DMAOJn/yRoJ" TargetMode="External"/><Relationship Id="rId86" Type="http://schemas.openxmlformats.org/officeDocument/2006/relationships/hyperlink" Target="https://paperpile.com/c/DMAOJn/OwPR" TargetMode="External"/><Relationship Id="rId151" Type="http://schemas.openxmlformats.org/officeDocument/2006/relationships/hyperlink" Target="http://paperpile.com/b/DMAOJn/acfL" TargetMode="External"/><Relationship Id="rId389" Type="http://schemas.openxmlformats.org/officeDocument/2006/relationships/hyperlink" Target="http://paperpile.com/b/DMAOJn/YSh9" TargetMode="External"/><Relationship Id="rId554" Type="http://schemas.openxmlformats.org/officeDocument/2006/relationships/hyperlink" Target="http://paperpile.com/b/DMAOJn/yRoJ" TargetMode="External"/><Relationship Id="rId596" Type="http://schemas.openxmlformats.org/officeDocument/2006/relationships/footer" Target="footer1.xml"/><Relationship Id="rId193" Type="http://schemas.openxmlformats.org/officeDocument/2006/relationships/hyperlink" Target="http://paperpile.com/b/DMAOJn/BKMB" TargetMode="External"/><Relationship Id="rId207" Type="http://schemas.openxmlformats.org/officeDocument/2006/relationships/hyperlink" Target="http://paperpile.com/b/DMAOJn/BKMB" TargetMode="External"/><Relationship Id="rId249" Type="http://schemas.openxmlformats.org/officeDocument/2006/relationships/hyperlink" Target="http://paperpile.com/b/DMAOJn/sTHB" TargetMode="External"/><Relationship Id="rId414" Type="http://schemas.openxmlformats.org/officeDocument/2006/relationships/hyperlink" Target="http://paperpile.com/b/DMAOJn/msiO" TargetMode="External"/><Relationship Id="rId456" Type="http://schemas.openxmlformats.org/officeDocument/2006/relationships/hyperlink" Target="http://dx.doi.org/10.2983/035.028.0113" TargetMode="External"/><Relationship Id="rId498" Type="http://schemas.openxmlformats.org/officeDocument/2006/relationships/hyperlink" Target="http://paperpile.com/b/DMAOJn/oVxq" TargetMode="External"/><Relationship Id="rId13" Type="http://schemas.openxmlformats.org/officeDocument/2006/relationships/hyperlink" Target="https://paperpile.com/c/DMAOJn/bwO9+98DX+LNlq+BKMB+jI23" TargetMode="External"/><Relationship Id="rId109" Type="http://schemas.openxmlformats.org/officeDocument/2006/relationships/hyperlink" Target="https://paperpile.com/c/DMAOJn/CFE1" TargetMode="External"/><Relationship Id="rId260" Type="http://schemas.openxmlformats.org/officeDocument/2006/relationships/hyperlink" Target="http://paperpile.com/b/DMAOJn/qEYN" TargetMode="External"/><Relationship Id="rId316" Type="http://schemas.openxmlformats.org/officeDocument/2006/relationships/hyperlink" Target="http://paperpile.com/b/DMAOJn/gqlK" TargetMode="External"/><Relationship Id="rId523" Type="http://schemas.openxmlformats.org/officeDocument/2006/relationships/hyperlink" Target="http://paperpile.com/b/DMAOJn/4S67" TargetMode="External"/><Relationship Id="rId55" Type="http://schemas.openxmlformats.org/officeDocument/2006/relationships/hyperlink" Target="https://paperpile.com/c/DMAOJn/y5yL" TargetMode="External"/><Relationship Id="rId97" Type="http://schemas.openxmlformats.org/officeDocument/2006/relationships/hyperlink" Target="https://paperpile.com/c/DMAOJn/BxXn" TargetMode="External"/><Relationship Id="rId120" Type="http://schemas.openxmlformats.org/officeDocument/2006/relationships/hyperlink" Target="https://paperpile.com/c/DMAOJn/cjEU" TargetMode="External"/><Relationship Id="rId358" Type="http://schemas.openxmlformats.org/officeDocument/2006/relationships/hyperlink" Target="http://dx.doi.org/10.2307/1538070" TargetMode="External"/><Relationship Id="rId565" Type="http://schemas.openxmlformats.org/officeDocument/2006/relationships/hyperlink" Target="http://paperpile.com/b/DMAOJn/Xma3" TargetMode="External"/><Relationship Id="rId162" Type="http://schemas.openxmlformats.org/officeDocument/2006/relationships/hyperlink" Target="http://paperpile.com/b/DMAOJn/3hTC" TargetMode="External"/><Relationship Id="rId218" Type="http://schemas.openxmlformats.org/officeDocument/2006/relationships/hyperlink" Target="http://paperpile.com/b/DMAOJn/utId" TargetMode="External"/><Relationship Id="rId425" Type="http://schemas.openxmlformats.org/officeDocument/2006/relationships/hyperlink" Target="http://paperpile.com/b/DMAOJn/E8iE" TargetMode="External"/><Relationship Id="rId467" Type="http://schemas.openxmlformats.org/officeDocument/2006/relationships/hyperlink" Target="http://paperpile.com/b/DMAOJn/LNlq" TargetMode="External"/><Relationship Id="rId271" Type="http://schemas.openxmlformats.org/officeDocument/2006/relationships/hyperlink" Target="http://dx.doi.org/10.1146/annurev.ph.21.030159.002555" TargetMode="External"/><Relationship Id="rId24" Type="http://schemas.openxmlformats.org/officeDocument/2006/relationships/hyperlink" Target="https://paperpile.com/c/DMAOJn/msiO+S9dp" TargetMode="External"/><Relationship Id="rId66" Type="http://schemas.openxmlformats.org/officeDocument/2006/relationships/hyperlink" Target="https://paperpile.com/c/DMAOJn/acfL+1tRB" TargetMode="External"/><Relationship Id="rId131" Type="http://schemas.openxmlformats.org/officeDocument/2006/relationships/hyperlink" Target="http://paperpile.com/b/DMAOJn/Am9b" TargetMode="External"/><Relationship Id="rId327" Type="http://schemas.openxmlformats.org/officeDocument/2006/relationships/hyperlink" Target="http://paperpile.com/b/DMAOJn/FBle" TargetMode="External"/><Relationship Id="rId369" Type="http://schemas.openxmlformats.org/officeDocument/2006/relationships/hyperlink" Target="http://paperpile.com/b/DMAOJn/98DX" TargetMode="External"/><Relationship Id="rId534" Type="http://schemas.openxmlformats.org/officeDocument/2006/relationships/hyperlink" Target="http://paperpile.com/b/DMAOJn/Ezx6" TargetMode="External"/><Relationship Id="rId576" Type="http://schemas.openxmlformats.org/officeDocument/2006/relationships/hyperlink" Target="http://paperpile.com/b/DMAOJn/N11W" TargetMode="External"/><Relationship Id="rId173" Type="http://schemas.openxmlformats.org/officeDocument/2006/relationships/hyperlink" Target="http://paperpile.com/b/DMAOJn/Qv70" TargetMode="External"/><Relationship Id="rId229" Type="http://schemas.openxmlformats.org/officeDocument/2006/relationships/hyperlink" Target="http://paperpile.com/b/DMAOJn/8fVU" TargetMode="External"/><Relationship Id="rId380" Type="http://schemas.openxmlformats.org/officeDocument/2006/relationships/hyperlink" Target="http://paperpile.com/b/DMAOJn/kcRL" TargetMode="External"/><Relationship Id="rId436" Type="http://schemas.openxmlformats.org/officeDocument/2006/relationships/hyperlink" Target="http://paperpile.com/b/DMAOJn/CFE1" TargetMode="External"/><Relationship Id="rId240" Type="http://schemas.openxmlformats.org/officeDocument/2006/relationships/hyperlink" Target="http://paperpile.com/b/DMAOJn/MDe1" TargetMode="External"/><Relationship Id="rId478" Type="http://schemas.openxmlformats.org/officeDocument/2006/relationships/hyperlink" Target="http://paperpile.com/b/DMAOJn/jI23" TargetMode="External"/><Relationship Id="rId35" Type="http://schemas.openxmlformats.org/officeDocument/2006/relationships/hyperlink" Target="https://paperpile.com/c/DMAOJn/epIz+bwO9" TargetMode="External"/><Relationship Id="rId77" Type="http://schemas.openxmlformats.org/officeDocument/2006/relationships/hyperlink" Target="https://paperpile.com/c/DMAOJn/CCKm+m4VW" TargetMode="External"/><Relationship Id="rId100" Type="http://schemas.openxmlformats.org/officeDocument/2006/relationships/hyperlink" Target="https://paperpile.com/c/DMAOJn/RDtQ" TargetMode="External"/><Relationship Id="rId282" Type="http://schemas.openxmlformats.org/officeDocument/2006/relationships/hyperlink" Target="http://paperpile.com/b/DMAOJn/4QuA" TargetMode="External"/><Relationship Id="rId338" Type="http://schemas.openxmlformats.org/officeDocument/2006/relationships/hyperlink" Target="http://paperpile.com/b/DMAOJn/bwO9" TargetMode="External"/><Relationship Id="rId503" Type="http://schemas.openxmlformats.org/officeDocument/2006/relationships/hyperlink" Target="http://paperpile.com/b/DMAOJn/pNym" TargetMode="External"/><Relationship Id="rId545" Type="http://schemas.openxmlformats.org/officeDocument/2006/relationships/hyperlink" Target="http://paperpile.com/b/DMAOJn/epIz" TargetMode="External"/><Relationship Id="rId587" Type="http://schemas.openxmlformats.org/officeDocument/2006/relationships/image" Target="media/image6.png"/><Relationship Id="rId8" Type="http://schemas.openxmlformats.org/officeDocument/2006/relationships/hyperlink" Target="mailto:lhs3@uw.edu" TargetMode="External"/><Relationship Id="rId142" Type="http://schemas.openxmlformats.org/officeDocument/2006/relationships/hyperlink" Target="http://www.jstor.org/stable/2346101" TargetMode="External"/><Relationship Id="rId184" Type="http://schemas.openxmlformats.org/officeDocument/2006/relationships/hyperlink" Target="http://paperpile.com/b/DMAOJn/BKMB" TargetMode="External"/><Relationship Id="rId391" Type="http://schemas.openxmlformats.org/officeDocument/2006/relationships/hyperlink" Target="http://paperpile.com/b/DMAOJn/ZoUg" TargetMode="External"/><Relationship Id="rId405" Type="http://schemas.openxmlformats.org/officeDocument/2006/relationships/hyperlink" Target="http://paperpile.com/b/DMAOJn/mI8K" TargetMode="External"/><Relationship Id="rId447" Type="http://schemas.openxmlformats.org/officeDocument/2006/relationships/hyperlink" Target="http://paperpile.com/b/DMAOJn/y5yL" TargetMode="External"/><Relationship Id="rId251" Type="http://schemas.openxmlformats.org/officeDocument/2006/relationships/hyperlink" Target="http://paperpile.com/b/DMAOJn/sTHB" TargetMode="External"/><Relationship Id="rId489" Type="http://schemas.openxmlformats.org/officeDocument/2006/relationships/hyperlink" Target="http://paperpile.com/b/DMAOJn/kQaC" TargetMode="External"/><Relationship Id="rId46" Type="http://schemas.openxmlformats.org/officeDocument/2006/relationships/hyperlink" Target="https://paperpile.com/c/DMAOJn/FBle+SkIL+YOvJ" TargetMode="External"/><Relationship Id="rId293" Type="http://schemas.openxmlformats.org/officeDocument/2006/relationships/hyperlink" Target="http://paperpile.com/b/DMAOJn/zxgm" TargetMode="External"/><Relationship Id="rId307" Type="http://schemas.openxmlformats.org/officeDocument/2006/relationships/hyperlink" Target="http://paperpile.com/b/DMAOJn/CCKm" TargetMode="External"/><Relationship Id="rId349" Type="http://schemas.openxmlformats.org/officeDocument/2006/relationships/hyperlink" Target="http://paperpile.com/b/DMAOJn/7J6m" TargetMode="External"/><Relationship Id="rId514" Type="http://schemas.openxmlformats.org/officeDocument/2006/relationships/hyperlink" Target="http://paperpile.com/b/DMAOJn/OZuM" TargetMode="External"/><Relationship Id="rId556" Type="http://schemas.openxmlformats.org/officeDocument/2006/relationships/hyperlink" Target="http://paperpile.com/b/DMAOJn/yDyH" TargetMode="External"/><Relationship Id="rId88" Type="http://schemas.openxmlformats.org/officeDocument/2006/relationships/hyperlink" Target="https://paperpile.com/c/DMAOJn/OwPR" TargetMode="External"/><Relationship Id="rId111" Type="http://schemas.openxmlformats.org/officeDocument/2006/relationships/hyperlink" Target="https://paperpile.com/c/DMAOJn/5aok" TargetMode="External"/><Relationship Id="rId153" Type="http://schemas.openxmlformats.org/officeDocument/2006/relationships/hyperlink" Target="http://paperpile.com/b/DMAOJn/5aok" TargetMode="External"/><Relationship Id="rId195" Type="http://schemas.openxmlformats.org/officeDocument/2006/relationships/hyperlink" Target="http://paperpile.com/b/DMAOJn/BKMB" TargetMode="External"/><Relationship Id="rId209" Type="http://schemas.openxmlformats.org/officeDocument/2006/relationships/hyperlink" Target="http://paperpile.com/b/DMAOJn/BKMB" TargetMode="External"/><Relationship Id="rId360" Type="http://schemas.openxmlformats.org/officeDocument/2006/relationships/hyperlink" Target="http://paperpile.com/b/DMAOJn/SkIL" TargetMode="External"/><Relationship Id="rId416" Type="http://schemas.openxmlformats.org/officeDocument/2006/relationships/hyperlink" Target="http://paperpile.com/b/DMAOJn/S9dp" TargetMode="External"/><Relationship Id="rId598" Type="http://schemas.openxmlformats.org/officeDocument/2006/relationships/fontTable" Target="fontTable.xml"/><Relationship Id="rId220" Type="http://schemas.openxmlformats.org/officeDocument/2006/relationships/hyperlink" Target="http://paperpile.com/b/DMAOJn/8fVU" TargetMode="External"/><Relationship Id="rId458" Type="http://schemas.openxmlformats.org/officeDocument/2006/relationships/hyperlink" Target="http://paperpile.com/b/DMAOJn/ICk6" TargetMode="External"/><Relationship Id="rId15" Type="http://schemas.openxmlformats.org/officeDocument/2006/relationships/hyperlink" Target="https://paperpile.com/c/DMAOJn/bwO9+98DX+LNlq+BKMB+jI23" TargetMode="External"/><Relationship Id="rId57" Type="http://schemas.openxmlformats.org/officeDocument/2006/relationships/hyperlink" Target="https://paperpile.com/c/DMAOJn/y5yL" TargetMode="External"/><Relationship Id="rId262" Type="http://schemas.openxmlformats.org/officeDocument/2006/relationships/hyperlink" Target="http://paperpile.com/b/DMAOJn/qEYN" TargetMode="External"/><Relationship Id="rId318" Type="http://schemas.openxmlformats.org/officeDocument/2006/relationships/hyperlink" Target="http://paperpile.com/b/DMAOJn/gqlK" TargetMode="External"/><Relationship Id="rId525" Type="http://schemas.openxmlformats.org/officeDocument/2006/relationships/hyperlink" Target="http://paperpile.com/b/DMAOJn/NkLU" TargetMode="External"/><Relationship Id="rId567" Type="http://schemas.openxmlformats.org/officeDocument/2006/relationships/hyperlink" Target="http://paperpile.com/b/DMAOJn/Xma3" TargetMode="External"/><Relationship Id="rId99" Type="http://schemas.openxmlformats.org/officeDocument/2006/relationships/hyperlink" Target="https://paperpile.com/c/DMAOJn/F9gB" TargetMode="External"/><Relationship Id="rId122" Type="http://schemas.openxmlformats.org/officeDocument/2006/relationships/hyperlink" Target="https://paperpile.com/c/DMAOJn/N11W" TargetMode="External"/><Relationship Id="rId164" Type="http://schemas.openxmlformats.org/officeDocument/2006/relationships/hyperlink" Target="http://paperpile.com/b/DMAOJn/3hTC" TargetMode="External"/><Relationship Id="rId371" Type="http://schemas.openxmlformats.org/officeDocument/2006/relationships/hyperlink" Target="http://paperpile.com/b/DMAOJn/FalP" TargetMode="External"/><Relationship Id="rId427" Type="http://schemas.openxmlformats.org/officeDocument/2006/relationships/hyperlink" Target="http://paperpile.com/b/DMAOJn/E8iE" TargetMode="External"/><Relationship Id="rId469" Type="http://schemas.openxmlformats.org/officeDocument/2006/relationships/hyperlink" Target="http://paperpile.com/b/DMAOJn/F9gB" TargetMode="External"/><Relationship Id="rId26" Type="http://schemas.openxmlformats.org/officeDocument/2006/relationships/hyperlink" Target="https://paperpile.com/c/DMAOJn/msiO+S9dp" TargetMode="External"/><Relationship Id="rId231" Type="http://schemas.openxmlformats.org/officeDocument/2006/relationships/hyperlink" Target="http://paperpile.com/b/DMAOJn/tYkk" TargetMode="External"/><Relationship Id="rId273" Type="http://schemas.openxmlformats.org/officeDocument/2006/relationships/hyperlink" Target="http://paperpile.com/b/DMAOJn/UPY3" TargetMode="External"/><Relationship Id="rId329" Type="http://schemas.openxmlformats.org/officeDocument/2006/relationships/hyperlink" Target="http://paperpile.com/b/DMAOJn/FBle" TargetMode="External"/><Relationship Id="rId480" Type="http://schemas.openxmlformats.org/officeDocument/2006/relationships/hyperlink" Target="http://paperpile.com/b/DMAOJn/jI23" TargetMode="External"/><Relationship Id="rId536" Type="http://schemas.openxmlformats.org/officeDocument/2006/relationships/hyperlink" Target="http://paperpile.com/b/DMAOJn/Ezx6" TargetMode="External"/><Relationship Id="rId68" Type="http://schemas.openxmlformats.org/officeDocument/2006/relationships/hyperlink" Target="https://paperpile.com/c/DMAOJn/Ezx6+mI8K+6kYq+k4I9+NkLU" TargetMode="External"/><Relationship Id="rId133" Type="http://schemas.openxmlformats.org/officeDocument/2006/relationships/hyperlink" Target="http://paperpile.com/b/DMAOJn/Am9b" TargetMode="External"/><Relationship Id="rId175" Type="http://schemas.openxmlformats.org/officeDocument/2006/relationships/hyperlink" Target="http://paperpile.com/b/DMAOJn/Qv70" TargetMode="External"/><Relationship Id="rId340" Type="http://schemas.openxmlformats.org/officeDocument/2006/relationships/hyperlink" Target="http://paperpile.com/b/DMAOJn/bwO9" TargetMode="External"/><Relationship Id="rId578" Type="http://schemas.openxmlformats.org/officeDocument/2006/relationships/hyperlink" Target="http://paperpile.com/b/DMAOJn/N11W" TargetMode="External"/><Relationship Id="rId200" Type="http://schemas.openxmlformats.org/officeDocument/2006/relationships/hyperlink" Target="http://paperpile.com/b/DMAOJn/BKMB" TargetMode="External"/><Relationship Id="rId382" Type="http://schemas.openxmlformats.org/officeDocument/2006/relationships/hyperlink" Target="http://dx.doi.org/10.1111/mec.14863" TargetMode="External"/><Relationship Id="rId438" Type="http://schemas.openxmlformats.org/officeDocument/2006/relationships/hyperlink" Target="http://paperpile.com/b/DMAOJn/8N99" TargetMode="External"/><Relationship Id="rId242" Type="http://schemas.openxmlformats.org/officeDocument/2006/relationships/hyperlink" Target="http://paperpile.com/b/DMAOJn/MDe1" TargetMode="External"/><Relationship Id="rId284" Type="http://schemas.openxmlformats.org/officeDocument/2006/relationships/hyperlink" Target="http://paperpile.com/b/DMAOJn/OwPR" TargetMode="External"/><Relationship Id="rId491" Type="http://schemas.openxmlformats.org/officeDocument/2006/relationships/hyperlink" Target="http://paperpile.com/b/DMAOJn/kQaC" TargetMode="External"/><Relationship Id="rId505" Type="http://schemas.openxmlformats.org/officeDocument/2006/relationships/hyperlink" Target="http://paperpile.com/b/DMAOJn/pNym" TargetMode="External"/><Relationship Id="rId37" Type="http://schemas.openxmlformats.org/officeDocument/2006/relationships/hyperlink" Target="https://paperpile.com/c/DMAOJn/epIz+bwO9" TargetMode="External"/><Relationship Id="rId79" Type="http://schemas.openxmlformats.org/officeDocument/2006/relationships/hyperlink" Target="https://paperpile.com/c/DMAOJn/CCKm+m4VW" TargetMode="External"/><Relationship Id="rId102" Type="http://schemas.openxmlformats.org/officeDocument/2006/relationships/hyperlink" Target="https://paperpile.com/c/DMAOJn/F9gB" TargetMode="External"/><Relationship Id="rId144" Type="http://schemas.openxmlformats.org/officeDocument/2006/relationships/hyperlink" Target="http://paperpile.com/b/DMAOJn/h3IR" TargetMode="External"/><Relationship Id="rId547" Type="http://schemas.openxmlformats.org/officeDocument/2006/relationships/hyperlink" Target="http://paperpile.com/b/DMAOJn/cjEU" TargetMode="External"/><Relationship Id="rId589" Type="http://schemas.openxmlformats.org/officeDocument/2006/relationships/image" Target="media/image8.png"/><Relationship Id="rId90" Type="http://schemas.openxmlformats.org/officeDocument/2006/relationships/hyperlink" Target="https://paperpile.com/c/DMAOJn/4QuA+Xma3" TargetMode="External"/><Relationship Id="rId186" Type="http://schemas.openxmlformats.org/officeDocument/2006/relationships/hyperlink" Target="http://paperpile.com/b/DMAOJn/BKMB" TargetMode="External"/><Relationship Id="rId351" Type="http://schemas.openxmlformats.org/officeDocument/2006/relationships/hyperlink" Target="http://paperpile.com/b/DMAOJn/7J6m" TargetMode="External"/><Relationship Id="rId393" Type="http://schemas.openxmlformats.org/officeDocument/2006/relationships/hyperlink" Target="http://paperpile.com/b/DMAOJn/ZoUg" TargetMode="External"/><Relationship Id="rId407" Type="http://schemas.openxmlformats.org/officeDocument/2006/relationships/hyperlink" Target="http://paperpile.com/b/DMAOJn/mI8K" TargetMode="External"/><Relationship Id="rId449" Type="http://schemas.openxmlformats.org/officeDocument/2006/relationships/hyperlink" Target="http://paperpile.com/b/DMAOJn/y5yL" TargetMode="External"/><Relationship Id="rId211" Type="http://schemas.openxmlformats.org/officeDocument/2006/relationships/hyperlink" Target="http://paperpile.com/b/DMAOJn/BKMB" TargetMode="External"/><Relationship Id="rId253" Type="http://schemas.openxmlformats.org/officeDocument/2006/relationships/hyperlink" Target="http://paperpile.com/b/DMAOJn/c3Qd" TargetMode="External"/><Relationship Id="rId295" Type="http://schemas.openxmlformats.org/officeDocument/2006/relationships/hyperlink" Target="http://paperpile.com/b/DMAOJn/zxgm" TargetMode="External"/><Relationship Id="rId309" Type="http://schemas.openxmlformats.org/officeDocument/2006/relationships/hyperlink" Target="http://dx.doi.org/10.1890/12-0567.1" TargetMode="External"/><Relationship Id="rId460" Type="http://schemas.openxmlformats.org/officeDocument/2006/relationships/hyperlink" Target="http://paperpile.com/b/DMAOJn/ICk6" TargetMode="External"/><Relationship Id="rId516" Type="http://schemas.openxmlformats.org/officeDocument/2006/relationships/hyperlink" Target="http://paperpile.com/b/DMAOJn/OZuM" TargetMode="External"/><Relationship Id="rId48" Type="http://schemas.openxmlformats.org/officeDocument/2006/relationships/hyperlink" Target="https://paperpile.com/c/DMAOJn/kQaC" TargetMode="External"/><Relationship Id="rId113" Type="http://schemas.openxmlformats.org/officeDocument/2006/relationships/hyperlink" Target="https://paperpile.com/c/DMAOJn/CFE1" TargetMode="External"/><Relationship Id="rId320" Type="http://schemas.openxmlformats.org/officeDocument/2006/relationships/hyperlink" Target="http://paperpile.com/b/DMAOJn/T3jC" TargetMode="External"/><Relationship Id="rId558" Type="http://schemas.openxmlformats.org/officeDocument/2006/relationships/hyperlink" Target="http://paperpile.com/b/DMAOJn/yDyH" TargetMode="External"/><Relationship Id="rId155" Type="http://schemas.openxmlformats.org/officeDocument/2006/relationships/hyperlink" Target="http://paperpile.com/b/DMAOJn/5aok" TargetMode="External"/><Relationship Id="rId197" Type="http://schemas.openxmlformats.org/officeDocument/2006/relationships/hyperlink" Target="http://paperpile.com/b/DMAOJn/BKMB" TargetMode="External"/><Relationship Id="rId362" Type="http://schemas.openxmlformats.org/officeDocument/2006/relationships/hyperlink" Target="http://paperpile.com/b/DMAOJn/SkIL" TargetMode="External"/><Relationship Id="rId418" Type="http://schemas.openxmlformats.org/officeDocument/2006/relationships/hyperlink" Target="http://paperpile.com/b/DMAOJn/S9dp" TargetMode="External"/><Relationship Id="rId222" Type="http://schemas.openxmlformats.org/officeDocument/2006/relationships/hyperlink" Target="http://paperpile.com/b/DMAOJn/8fVU" TargetMode="External"/><Relationship Id="rId264" Type="http://schemas.openxmlformats.org/officeDocument/2006/relationships/hyperlink" Target="http://dx.doi.org/10.1002/2016GL071039" TargetMode="External"/><Relationship Id="rId471" Type="http://schemas.openxmlformats.org/officeDocument/2006/relationships/hyperlink" Target="http://paperpile.com/b/DMAOJn/BuWo" TargetMode="External"/><Relationship Id="rId17" Type="http://schemas.openxmlformats.org/officeDocument/2006/relationships/hyperlink" Target="https://paperpile.com/c/DMAOJn/pj0M" TargetMode="External"/><Relationship Id="rId59" Type="http://schemas.openxmlformats.org/officeDocument/2006/relationships/hyperlink" Target="https://paperpile.com/c/DMAOJn/CFE1+5aok" TargetMode="External"/><Relationship Id="rId124" Type="http://schemas.openxmlformats.org/officeDocument/2006/relationships/hyperlink" Target="https://paperpile.com/c/DMAOJn/4S67+OeTo+BuWo" TargetMode="External"/><Relationship Id="rId527" Type="http://schemas.openxmlformats.org/officeDocument/2006/relationships/hyperlink" Target="http://paperpile.com/b/DMAOJn/NkLU" TargetMode="External"/><Relationship Id="rId569" Type="http://schemas.openxmlformats.org/officeDocument/2006/relationships/hyperlink" Target="http://dx.doi.org/10.1038/sdata.2017.130" TargetMode="External"/><Relationship Id="rId70" Type="http://schemas.openxmlformats.org/officeDocument/2006/relationships/hyperlink" Target="https://paperpile.com/c/DMAOJn/Ezx6+mI8K+6kYq+k4I9+NkLU" TargetMode="External"/><Relationship Id="rId166" Type="http://schemas.openxmlformats.org/officeDocument/2006/relationships/hyperlink" Target="http://paperpile.com/b/DMAOJn/3hTC" TargetMode="External"/><Relationship Id="rId331" Type="http://schemas.openxmlformats.org/officeDocument/2006/relationships/hyperlink" Target="http://paperpile.com/b/DMAOJn/k4I9" TargetMode="External"/><Relationship Id="rId373" Type="http://schemas.openxmlformats.org/officeDocument/2006/relationships/hyperlink" Target="http://paperpile.com/b/DMAOJn/FalP" TargetMode="External"/><Relationship Id="rId429" Type="http://schemas.openxmlformats.org/officeDocument/2006/relationships/hyperlink" Target="http://dx.doi.org/10.1098/rsbl.2016.0798" TargetMode="External"/><Relationship Id="rId580" Type="http://schemas.openxmlformats.org/officeDocument/2006/relationships/hyperlink" Target="http://paperpile.com/b/DMAOJn/N11W" TargetMode="External"/><Relationship Id="rId1" Type="http://schemas.openxmlformats.org/officeDocument/2006/relationships/customXml" Target="../customXml/item1.xml"/><Relationship Id="rId233" Type="http://schemas.openxmlformats.org/officeDocument/2006/relationships/hyperlink" Target="http://paperpile.com/b/DMAOJn/tYkk" TargetMode="External"/><Relationship Id="rId440" Type="http://schemas.openxmlformats.org/officeDocument/2006/relationships/hyperlink" Target="http://paperpile.com/b/DMAOJn/pj0M" TargetMode="External"/><Relationship Id="rId28" Type="http://schemas.openxmlformats.org/officeDocument/2006/relationships/hyperlink" Target="https://paperpile.com/c/DMAOJn/E8iE" TargetMode="External"/><Relationship Id="rId275" Type="http://schemas.openxmlformats.org/officeDocument/2006/relationships/hyperlink" Target="http://paperpile.com/b/DMAOJn/UPY3" TargetMode="External"/><Relationship Id="rId300" Type="http://schemas.openxmlformats.org/officeDocument/2006/relationships/hyperlink" Target="http://paperpile.com/b/DMAOJn/m4VW" TargetMode="External"/><Relationship Id="rId482" Type="http://schemas.openxmlformats.org/officeDocument/2006/relationships/hyperlink" Target="http://dx.doi.org/10.1093/icesjms/fsv254" TargetMode="External"/><Relationship Id="rId538" Type="http://schemas.openxmlformats.org/officeDocument/2006/relationships/hyperlink" Target="http://dx.doi.org/10.1111/mec.13111" TargetMode="External"/><Relationship Id="rId81" Type="http://schemas.openxmlformats.org/officeDocument/2006/relationships/hyperlink" Target="https://paperpile.com/c/DMAOJn/CCKm+m4VW" TargetMode="External"/><Relationship Id="rId135" Type="http://schemas.openxmlformats.org/officeDocument/2006/relationships/hyperlink" Target="http://paperpile.com/b/DMAOJn/Am9b" TargetMode="External"/><Relationship Id="rId177" Type="http://schemas.openxmlformats.org/officeDocument/2006/relationships/hyperlink" Target="http://paperpile.com/b/DMAOJn/PKKi" TargetMode="External"/><Relationship Id="rId342" Type="http://schemas.openxmlformats.org/officeDocument/2006/relationships/hyperlink" Target="http://paperpile.com/b/DMAOJn/bwO9" TargetMode="External"/><Relationship Id="rId384" Type="http://schemas.openxmlformats.org/officeDocument/2006/relationships/hyperlink" Target="http://paperpile.com/b/DMAOJn/YSh9" TargetMode="External"/><Relationship Id="rId591" Type="http://schemas.openxmlformats.org/officeDocument/2006/relationships/image" Target="media/image10.png"/><Relationship Id="rId202" Type="http://schemas.openxmlformats.org/officeDocument/2006/relationships/hyperlink" Target="http://paperpile.com/b/DMAOJn/BKMB" TargetMode="External"/><Relationship Id="rId244" Type="http://schemas.openxmlformats.org/officeDocument/2006/relationships/hyperlink" Target="http://paperpile.com/b/DMAOJn/MDe1" TargetMode="External"/><Relationship Id="rId39" Type="http://schemas.openxmlformats.org/officeDocument/2006/relationships/hyperlink" Target="https://paperpile.com/c/DMAOJn/yRoJ" TargetMode="External"/><Relationship Id="rId286" Type="http://schemas.openxmlformats.org/officeDocument/2006/relationships/hyperlink" Target="http://paperpile.com/b/DMAOJn/OwPR" TargetMode="External"/><Relationship Id="rId451" Type="http://schemas.openxmlformats.org/officeDocument/2006/relationships/hyperlink" Target="http://paperpile.com/b/DMAOJn/1tRB" TargetMode="External"/><Relationship Id="rId493" Type="http://schemas.openxmlformats.org/officeDocument/2006/relationships/hyperlink" Target="http://paperpile.com/b/DMAOJn/kQaC" TargetMode="External"/><Relationship Id="rId507" Type="http://schemas.openxmlformats.org/officeDocument/2006/relationships/hyperlink" Target="http://paperpile.com/b/DMAOJn/OeTo" TargetMode="External"/><Relationship Id="rId549" Type="http://schemas.openxmlformats.org/officeDocument/2006/relationships/hyperlink" Target="http://paperpile.com/b/DMAOJn/cjEU" TargetMode="External"/><Relationship Id="rId50" Type="http://schemas.openxmlformats.org/officeDocument/2006/relationships/hyperlink" Target="https://paperpile.com/c/DMAOJn/tYkk" TargetMode="External"/><Relationship Id="rId104" Type="http://schemas.openxmlformats.org/officeDocument/2006/relationships/hyperlink" Target="https://paperpile.com/c/DMAOJn/y5yL" TargetMode="External"/><Relationship Id="rId146" Type="http://schemas.openxmlformats.org/officeDocument/2006/relationships/hyperlink" Target="http://paperpile.com/b/DMAOJn/h3IR" TargetMode="External"/><Relationship Id="rId188" Type="http://schemas.openxmlformats.org/officeDocument/2006/relationships/hyperlink" Target="http://paperpile.com/b/DMAOJn/BKMB" TargetMode="External"/><Relationship Id="rId311" Type="http://schemas.openxmlformats.org/officeDocument/2006/relationships/hyperlink" Target="http://paperpile.com/b/DMAOJn/XjgL" TargetMode="External"/><Relationship Id="rId353" Type="http://schemas.openxmlformats.org/officeDocument/2006/relationships/hyperlink" Target="http://paperpile.com/b/DMAOJn/gTlm" TargetMode="External"/><Relationship Id="rId395" Type="http://schemas.openxmlformats.org/officeDocument/2006/relationships/hyperlink" Target="http://paperpile.com/b/DMAOJn/ZoUg" TargetMode="External"/><Relationship Id="rId409" Type="http://schemas.openxmlformats.org/officeDocument/2006/relationships/hyperlink" Target="http://dx.doi.org/10.1007/s00227-010-1592-4" TargetMode="External"/><Relationship Id="rId560" Type="http://schemas.openxmlformats.org/officeDocument/2006/relationships/hyperlink" Target="http://paperpile.com/b/DMAOJn/yDyH" TargetMode="External"/><Relationship Id="rId92" Type="http://schemas.openxmlformats.org/officeDocument/2006/relationships/hyperlink" Target="https://paperpile.com/c/DMAOJn/qEYN" TargetMode="External"/><Relationship Id="rId213" Type="http://schemas.openxmlformats.org/officeDocument/2006/relationships/hyperlink" Target="http://paperpile.com/b/DMAOJn/utId" TargetMode="External"/><Relationship Id="rId420" Type="http://schemas.openxmlformats.org/officeDocument/2006/relationships/hyperlink" Target="http://paperpile.com/b/DMAOJn/S9dp" TargetMode="External"/><Relationship Id="rId255" Type="http://schemas.openxmlformats.org/officeDocument/2006/relationships/hyperlink" Target="http://paperpile.com/b/DMAOJn/c3Qd" TargetMode="External"/><Relationship Id="rId297" Type="http://schemas.openxmlformats.org/officeDocument/2006/relationships/hyperlink" Target="http://paperpile.com/b/DMAOJn/m4VW" TargetMode="External"/><Relationship Id="rId462" Type="http://schemas.openxmlformats.org/officeDocument/2006/relationships/hyperlink" Target="http://dx.doi.org/10.1111/gcb.12833" TargetMode="External"/><Relationship Id="rId518" Type="http://schemas.openxmlformats.org/officeDocument/2006/relationships/hyperlink" Target="http://dx.doi.org/10.1016/j.marenvres.2012.04.003" TargetMode="External"/><Relationship Id="rId115" Type="http://schemas.openxmlformats.org/officeDocument/2006/relationships/hyperlink" Target="https://paperpile.com/c/DMAOJn/CFE1" TargetMode="External"/><Relationship Id="rId157" Type="http://schemas.openxmlformats.org/officeDocument/2006/relationships/hyperlink" Target="http://paperpile.com/b/DMAOJn/5aok" TargetMode="External"/><Relationship Id="rId322" Type="http://schemas.openxmlformats.org/officeDocument/2006/relationships/hyperlink" Target="http://paperpile.com/b/DMAOJn/T3jC" TargetMode="External"/><Relationship Id="rId364" Type="http://schemas.openxmlformats.org/officeDocument/2006/relationships/hyperlink" Target="http://dx.doi.org/10.2983/035.035.0115" TargetMode="External"/><Relationship Id="rId61" Type="http://schemas.openxmlformats.org/officeDocument/2006/relationships/hyperlink" Target="https://paperpile.com/c/DMAOJn/CFE1+5aok" TargetMode="External"/><Relationship Id="rId199" Type="http://schemas.openxmlformats.org/officeDocument/2006/relationships/hyperlink" Target="http://paperpile.com/b/DMAOJn/BKMB" TargetMode="External"/><Relationship Id="rId571" Type="http://schemas.openxmlformats.org/officeDocument/2006/relationships/hyperlink" Target="http://paperpile.com/b/DMAOJn/RDtQ" TargetMode="External"/><Relationship Id="rId19" Type="http://schemas.openxmlformats.org/officeDocument/2006/relationships/hyperlink" Target="https://paperpile.com/c/DMAOJn/msiO+S9dp" TargetMode="External"/><Relationship Id="rId224" Type="http://schemas.openxmlformats.org/officeDocument/2006/relationships/hyperlink" Target="http://paperpile.com/b/DMAOJn/8fVU" TargetMode="External"/><Relationship Id="rId266" Type="http://schemas.openxmlformats.org/officeDocument/2006/relationships/hyperlink" Target="http://paperpile.com/b/DMAOJn/hTGc" TargetMode="External"/><Relationship Id="rId431" Type="http://schemas.openxmlformats.org/officeDocument/2006/relationships/hyperlink" Target="http://paperpile.com/b/DMAOJn/CFE1" TargetMode="External"/><Relationship Id="rId473" Type="http://schemas.openxmlformats.org/officeDocument/2006/relationships/hyperlink" Target="http://paperpile.com/b/DMAOJn/BuWo" TargetMode="External"/><Relationship Id="rId529" Type="http://schemas.openxmlformats.org/officeDocument/2006/relationships/hyperlink" Target="http://paperpile.com/b/DMAOJn/NkLU" TargetMode="External"/><Relationship Id="rId30" Type="http://schemas.openxmlformats.org/officeDocument/2006/relationships/hyperlink" Target="https://paperpile.com/c/DMAOJn/BKMB" TargetMode="External"/><Relationship Id="rId126" Type="http://schemas.openxmlformats.org/officeDocument/2006/relationships/hyperlink" Target="http://paperpile.com/b/DMAOJn/Bgwc" TargetMode="External"/><Relationship Id="rId168" Type="http://schemas.openxmlformats.org/officeDocument/2006/relationships/hyperlink" Target="http://dx.doi.org/10.1093/icb/ict049" TargetMode="External"/><Relationship Id="rId333" Type="http://schemas.openxmlformats.org/officeDocument/2006/relationships/hyperlink" Target="http://paperpile.com/b/DMAOJn/k4I9" TargetMode="External"/><Relationship Id="rId540" Type="http://schemas.openxmlformats.org/officeDocument/2006/relationships/hyperlink" Target="http://paperpile.com/b/DMAOJn/epIz" TargetMode="External"/><Relationship Id="rId72" Type="http://schemas.openxmlformats.org/officeDocument/2006/relationships/hyperlink" Target="https://paperpile.com/c/DMAOJn/kcRL+h3IR+4QuA+OwPR+pNym" TargetMode="External"/><Relationship Id="rId375" Type="http://schemas.openxmlformats.org/officeDocument/2006/relationships/hyperlink" Target="http://paperpile.com/b/DMAOJn/FalP" TargetMode="External"/><Relationship Id="rId582" Type="http://schemas.openxmlformats.org/officeDocument/2006/relationships/image" Target="media/image1.png"/><Relationship Id="rId3" Type="http://schemas.openxmlformats.org/officeDocument/2006/relationships/styles" Target="styles.xml"/><Relationship Id="rId235" Type="http://schemas.openxmlformats.org/officeDocument/2006/relationships/hyperlink" Target="http://paperpile.com/b/DMAOJn/tYkk" TargetMode="External"/><Relationship Id="rId277" Type="http://schemas.openxmlformats.org/officeDocument/2006/relationships/hyperlink" Target="http://dx.doi.org/10.1038/s41598-017-11442-3" TargetMode="External"/><Relationship Id="rId400" Type="http://schemas.openxmlformats.org/officeDocument/2006/relationships/hyperlink" Target="http://paperpile.com/b/DMAOJn/YOvJ" TargetMode="External"/><Relationship Id="rId442" Type="http://schemas.openxmlformats.org/officeDocument/2006/relationships/hyperlink" Target="http://paperpile.com/b/DMAOJn/pj0M" TargetMode="External"/><Relationship Id="rId484" Type="http://schemas.openxmlformats.org/officeDocument/2006/relationships/hyperlink" Target="http://paperpile.com/b/DMAOJn/6kYq" TargetMode="External"/><Relationship Id="rId137" Type="http://schemas.openxmlformats.org/officeDocument/2006/relationships/hyperlink" Target="http://paperpile.com/b/DMAOJn/BxXn" TargetMode="External"/><Relationship Id="rId302" Type="http://schemas.openxmlformats.org/officeDocument/2006/relationships/hyperlink" Target="http://paperpile.com/b/DMAOJn/CCKm" TargetMode="External"/><Relationship Id="rId344" Type="http://schemas.openxmlformats.org/officeDocument/2006/relationships/hyperlink" Target="http://dx.doi.org/10.1016/j.marenvres.2019.02.011" TargetMode="External"/><Relationship Id="rId41" Type="http://schemas.openxmlformats.org/officeDocument/2006/relationships/hyperlink" Target="https://paperpile.com/c/DMAOJn/8fVU+T3jC+YSh9" TargetMode="External"/><Relationship Id="rId83" Type="http://schemas.openxmlformats.org/officeDocument/2006/relationships/hyperlink" Target="https://paperpile.com/c/DMAOJn/qEYN" TargetMode="External"/><Relationship Id="rId179" Type="http://schemas.openxmlformats.org/officeDocument/2006/relationships/hyperlink" Target="http://paperpile.com/b/DMAOJn/PKKi" TargetMode="External"/><Relationship Id="rId386" Type="http://schemas.openxmlformats.org/officeDocument/2006/relationships/hyperlink" Target="http://paperpile.com/b/DMAOJn/YSh9" TargetMode="External"/><Relationship Id="rId551" Type="http://schemas.openxmlformats.org/officeDocument/2006/relationships/hyperlink" Target="http://paperpile.com/b/DMAOJn/cjEU" TargetMode="External"/><Relationship Id="rId593" Type="http://schemas.openxmlformats.org/officeDocument/2006/relationships/hyperlink" Target="https://paperpile.com/c/DMAOJn/4QuA+OwPR" TargetMode="External"/><Relationship Id="rId190" Type="http://schemas.openxmlformats.org/officeDocument/2006/relationships/hyperlink" Target="http://paperpile.com/b/DMAOJn/BKMB" TargetMode="External"/><Relationship Id="rId204" Type="http://schemas.openxmlformats.org/officeDocument/2006/relationships/hyperlink" Target="http://paperpile.com/b/DMAOJn/BKMB" TargetMode="External"/><Relationship Id="rId246" Type="http://schemas.openxmlformats.org/officeDocument/2006/relationships/hyperlink" Target="http://paperpile.com/b/DMAOJn/CiIB" TargetMode="External"/><Relationship Id="rId288" Type="http://schemas.openxmlformats.org/officeDocument/2006/relationships/hyperlink" Target="http://paperpile.com/b/DMAOJn/OwPR" TargetMode="External"/><Relationship Id="rId411" Type="http://schemas.openxmlformats.org/officeDocument/2006/relationships/hyperlink" Target="http://paperpile.com/b/DMAOJn/msiO" TargetMode="External"/><Relationship Id="rId453" Type="http://schemas.openxmlformats.org/officeDocument/2006/relationships/hyperlink" Target="http://paperpile.com/b/DMAOJn/1tRB" TargetMode="External"/><Relationship Id="rId509" Type="http://schemas.openxmlformats.org/officeDocument/2006/relationships/hyperlink" Target="http://paperpile.com/b/DMAOJn/OeTo" TargetMode="External"/><Relationship Id="rId106" Type="http://schemas.openxmlformats.org/officeDocument/2006/relationships/hyperlink" Target="https://paperpile.com/c/DMAOJn/y5yL" TargetMode="External"/><Relationship Id="rId313" Type="http://schemas.openxmlformats.org/officeDocument/2006/relationships/hyperlink" Target="http://paperpile.com/b/DMAOJn/XjgL" TargetMode="External"/><Relationship Id="rId495" Type="http://schemas.openxmlformats.org/officeDocument/2006/relationships/hyperlink" Target="http://paperpile.com/b/DMAOJn/oVxq" TargetMode="External"/><Relationship Id="rId10" Type="http://schemas.microsoft.com/office/2011/relationships/commentsExtended" Target="commentsExtended.xml"/><Relationship Id="rId52" Type="http://schemas.openxmlformats.org/officeDocument/2006/relationships/hyperlink" Target="https://paperpile.com/c/DMAOJn/Qv70" TargetMode="External"/><Relationship Id="rId94" Type="http://schemas.openxmlformats.org/officeDocument/2006/relationships/hyperlink" Target="https://paperpile.com/c/DMAOJn/qEYN" TargetMode="External"/><Relationship Id="rId148" Type="http://schemas.openxmlformats.org/officeDocument/2006/relationships/hyperlink" Target="http://dx.doi.org/10.1016/j.biocon.2015.11.015" TargetMode="External"/><Relationship Id="rId355" Type="http://schemas.openxmlformats.org/officeDocument/2006/relationships/hyperlink" Target="http://paperpile.com/b/DMAOJn/gTlm" TargetMode="External"/><Relationship Id="rId397" Type="http://schemas.openxmlformats.org/officeDocument/2006/relationships/hyperlink" Target="http://paperpile.com/b/DMAOJn/YOvJ" TargetMode="External"/><Relationship Id="rId520" Type="http://schemas.openxmlformats.org/officeDocument/2006/relationships/hyperlink" Target="http://paperpile.com/b/DMAOJn/4S67" TargetMode="External"/><Relationship Id="rId562" Type="http://schemas.openxmlformats.org/officeDocument/2006/relationships/hyperlink" Target="http://paperpile.com/b/DMAOJn/yDyH" TargetMode="External"/><Relationship Id="rId215" Type="http://schemas.openxmlformats.org/officeDocument/2006/relationships/hyperlink" Target="http://paperpile.com/b/DMAOJn/utId" TargetMode="External"/><Relationship Id="rId257" Type="http://schemas.openxmlformats.org/officeDocument/2006/relationships/hyperlink" Target="http://paperpile.com/b/DMAOJn/c3Qd" TargetMode="External"/><Relationship Id="rId422" Type="http://schemas.openxmlformats.org/officeDocument/2006/relationships/hyperlink" Target="http://paperpile.com/b/DMAOJn/E8iE" TargetMode="External"/><Relationship Id="rId464" Type="http://schemas.openxmlformats.org/officeDocument/2006/relationships/hyperlink" Target="http://paperpile.com/b/DMAOJn/LNlq" TargetMode="External"/><Relationship Id="rId299" Type="http://schemas.openxmlformats.org/officeDocument/2006/relationships/hyperlink" Target="http://paperpile.com/b/DMAOJn/m4VW" TargetMode="External"/><Relationship Id="rId63" Type="http://schemas.openxmlformats.org/officeDocument/2006/relationships/hyperlink" Target="https://paperpile.com/c/DMAOJn/OZuM" TargetMode="External"/><Relationship Id="rId159" Type="http://schemas.openxmlformats.org/officeDocument/2006/relationships/hyperlink" Target="http://paperpile.com/b/DMAOJn/5aok" TargetMode="External"/><Relationship Id="rId366" Type="http://schemas.openxmlformats.org/officeDocument/2006/relationships/hyperlink" Target="http://paperpile.com/b/DMAOJn/98DX" TargetMode="External"/><Relationship Id="rId573" Type="http://schemas.openxmlformats.org/officeDocument/2006/relationships/hyperlink" Target="http://paperpile.com/b/DMAOJn/RDtQ" TargetMode="External"/><Relationship Id="rId226" Type="http://schemas.openxmlformats.org/officeDocument/2006/relationships/hyperlink" Target="http://paperpile.com/b/DMAOJn/8fVU" TargetMode="External"/><Relationship Id="rId433" Type="http://schemas.openxmlformats.org/officeDocument/2006/relationships/hyperlink" Target="http://paperpile.com/b/DMAOJn/CFE1" TargetMode="External"/><Relationship Id="rId74" Type="http://schemas.openxmlformats.org/officeDocument/2006/relationships/hyperlink" Target="https://paperpile.com/c/DMAOJn/yDyH" TargetMode="External"/><Relationship Id="rId377" Type="http://schemas.openxmlformats.org/officeDocument/2006/relationships/hyperlink" Target="http://paperpile.com/b/DMAOJn/kcRL" TargetMode="External"/><Relationship Id="rId500" Type="http://schemas.openxmlformats.org/officeDocument/2006/relationships/hyperlink" Target="http://dx.doi.org/10.1111/eva.12766" TargetMode="External"/><Relationship Id="rId584" Type="http://schemas.openxmlformats.org/officeDocument/2006/relationships/image" Target="media/image3.png"/><Relationship Id="rId5" Type="http://schemas.openxmlformats.org/officeDocument/2006/relationships/webSettings" Target="webSettings.xml"/><Relationship Id="rId237" Type="http://schemas.openxmlformats.org/officeDocument/2006/relationships/hyperlink" Target="http://dx.doi.org/10.1016/j.aquaculture.2005.02.038" TargetMode="External"/><Relationship Id="rId444" Type="http://schemas.openxmlformats.org/officeDocument/2006/relationships/hyperlink" Target="http://paperpile.com/b/DMAOJn/pj0M" TargetMode="External"/><Relationship Id="rId290" Type="http://schemas.openxmlformats.org/officeDocument/2006/relationships/hyperlink" Target="http://paperpile.com/b/DMAOJn/zxgm" TargetMode="External"/><Relationship Id="rId304" Type="http://schemas.openxmlformats.org/officeDocument/2006/relationships/hyperlink" Target="http://paperpile.com/b/DMAOJn/CCKm" TargetMode="External"/><Relationship Id="rId388" Type="http://schemas.openxmlformats.org/officeDocument/2006/relationships/hyperlink" Target="http://paperpile.com/b/DMAOJn/YSh9" TargetMode="External"/><Relationship Id="rId511" Type="http://schemas.openxmlformats.org/officeDocument/2006/relationships/hyperlink" Target="http://paperpile.com/b/DMAOJn/OeTo" TargetMode="External"/><Relationship Id="rId85" Type="http://schemas.openxmlformats.org/officeDocument/2006/relationships/hyperlink" Target="https://paperpile.com/c/DMAOJn/OwPR" TargetMode="External"/><Relationship Id="rId150" Type="http://schemas.openxmlformats.org/officeDocument/2006/relationships/hyperlink" Target="http://paperpile.com/b/DMAOJn/acfL" TargetMode="External"/><Relationship Id="rId595" Type="http://schemas.openxmlformats.org/officeDocument/2006/relationships/header" Target="header1.xml"/><Relationship Id="rId248" Type="http://schemas.openxmlformats.org/officeDocument/2006/relationships/hyperlink" Target="http://paperpile.com/b/DMAOJn/CiIB" TargetMode="External"/><Relationship Id="rId455" Type="http://schemas.openxmlformats.org/officeDocument/2006/relationships/hyperlink" Target="http://paperpile.com/b/DMAOJn/1tRB" TargetMode="External"/><Relationship Id="rId12" Type="http://schemas.openxmlformats.org/officeDocument/2006/relationships/hyperlink" Target="https://paperpile.com/c/DMAOJn/ICk6+3hTC+7J6m" TargetMode="External"/><Relationship Id="rId108" Type="http://schemas.openxmlformats.org/officeDocument/2006/relationships/hyperlink" Target="https://paperpile.com/c/DMAOJn/CFE1" TargetMode="External"/><Relationship Id="rId315" Type="http://schemas.openxmlformats.org/officeDocument/2006/relationships/hyperlink" Target="http://dx.doi.org/10.2307/1932760" TargetMode="External"/><Relationship Id="rId522" Type="http://schemas.openxmlformats.org/officeDocument/2006/relationships/hyperlink" Target="http://paperpile.com/b/DMAOJn/4S67" TargetMode="External"/><Relationship Id="rId96" Type="http://schemas.openxmlformats.org/officeDocument/2006/relationships/hyperlink" Target="https://paperpile.com/c/DMAOJn/PKKi" TargetMode="External"/><Relationship Id="rId161" Type="http://schemas.openxmlformats.org/officeDocument/2006/relationships/hyperlink" Target="http://paperpile.com/b/DMAOJn/3hTC" TargetMode="External"/><Relationship Id="rId399" Type="http://schemas.openxmlformats.org/officeDocument/2006/relationships/hyperlink" Target="http://paperpile.com/b/DMAOJn/YOvJ" TargetMode="External"/><Relationship Id="rId259" Type="http://schemas.openxmlformats.org/officeDocument/2006/relationships/hyperlink" Target="http://paperpile.com/b/DMAOJn/qEYN" TargetMode="External"/><Relationship Id="rId466" Type="http://schemas.openxmlformats.org/officeDocument/2006/relationships/hyperlink" Target="http://paperpile.com/b/DMAOJn/LNlq" TargetMode="External"/><Relationship Id="rId23" Type="http://schemas.openxmlformats.org/officeDocument/2006/relationships/hyperlink" Target="https://paperpile.com/c/DMAOJn/msiO+S9dp" TargetMode="External"/><Relationship Id="rId119" Type="http://schemas.openxmlformats.org/officeDocument/2006/relationships/hyperlink" Target="https://paperpile.com/c/DMAOJn/yRoJ" TargetMode="External"/><Relationship Id="rId326" Type="http://schemas.openxmlformats.org/officeDocument/2006/relationships/hyperlink" Target="http://paperpile.com/b/DMAOJn/FBle" TargetMode="External"/><Relationship Id="rId533" Type="http://schemas.openxmlformats.org/officeDocument/2006/relationships/hyperlink" Target="http://paperpile.com/b/DMAOJn/Ezx6" TargetMode="External"/><Relationship Id="rId172" Type="http://schemas.openxmlformats.org/officeDocument/2006/relationships/hyperlink" Target="http://paperpile.com/b/DMAOJn/Qv70" TargetMode="External"/><Relationship Id="rId477" Type="http://schemas.openxmlformats.org/officeDocument/2006/relationships/hyperlink" Target="http://paperpile.com/b/DMAOJn/jI23" TargetMode="External"/><Relationship Id="rId600" Type="http://schemas.openxmlformats.org/officeDocument/2006/relationships/theme" Target="theme/theme1.xml"/><Relationship Id="rId337" Type="http://schemas.openxmlformats.org/officeDocument/2006/relationships/hyperlink" Target="http://paperpile.com/b/DMAOJn/bwO9" TargetMode="External"/><Relationship Id="rId34" Type="http://schemas.openxmlformats.org/officeDocument/2006/relationships/hyperlink" Target="https://paperpile.com/c/DMAOJn/epIz+bwO9" TargetMode="External"/><Relationship Id="rId544" Type="http://schemas.openxmlformats.org/officeDocument/2006/relationships/hyperlink" Target="http://paperpile.com/b/DMAOJn/epIz" TargetMode="External"/><Relationship Id="rId183" Type="http://schemas.openxmlformats.org/officeDocument/2006/relationships/hyperlink" Target="http://paperpile.com/b/DMAOJn/BKMB" TargetMode="External"/><Relationship Id="rId390" Type="http://schemas.openxmlformats.org/officeDocument/2006/relationships/hyperlink" Target="http://dx.doi.org/10.1016/j.rsma.2019.100733" TargetMode="External"/><Relationship Id="rId404" Type="http://schemas.openxmlformats.org/officeDocument/2006/relationships/hyperlink" Target="http://paperpile.com/b/DMAOJn/mI8K" TargetMode="External"/><Relationship Id="rId250" Type="http://schemas.openxmlformats.org/officeDocument/2006/relationships/hyperlink" Target="http://paperpile.com/b/DMAOJn/sTHB" TargetMode="External"/><Relationship Id="rId488" Type="http://schemas.openxmlformats.org/officeDocument/2006/relationships/hyperlink" Target="http://dx.doi.org/10.1146/annurev-marine-120709-142756" TargetMode="External"/><Relationship Id="rId45" Type="http://schemas.openxmlformats.org/officeDocument/2006/relationships/hyperlink" Target="https://paperpile.com/c/DMAOJn/yRoJ" TargetMode="External"/><Relationship Id="rId110" Type="http://schemas.openxmlformats.org/officeDocument/2006/relationships/hyperlink" Target="https://paperpile.com/c/DMAOJn/5aok" TargetMode="External"/><Relationship Id="rId348" Type="http://schemas.openxmlformats.org/officeDocument/2006/relationships/hyperlink" Target="http://paperpile.com/b/DMAOJn/7J6m" TargetMode="External"/><Relationship Id="rId555" Type="http://schemas.openxmlformats.org/officeDocument/2006/relationships/hyperlink" Target="http://paperpile.com/b/DMAOJn/yRoJ" TargetMode="External"/><Relationship Id="rId194" Type="http://schemas.openxmlformats.org/officeDocument/2006/relationships/hyperlink" Target="http://paperpile.com/b/DMAOJn/BKMB" TargetMode="External"/><Relationship Id="rId208" Type="http://schemas.openxmlformats.org/officeDocument/2006/relationships/hyperlink" Target="http://paperpile.com/b/DMAOJn/BKMB" TargetMode="External"/><Relationship Id="rId415" Type="http://schemas.openxmlformats.org/officeDocument/2006/relationships/hyperlink" Target="http://dx.doi.org/10.1111/j.1365-2486.2011.02520.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90609-4E5E-564D-9D17-8335B2C02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59</Pages>
  <Words>18373</Words>
  <Characters>104732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22</cp:revision>
  <cp:lastPrinted>2019-07-12T19:36:00Z</cp:lastPrinted>
  <dcterms:created xsi:type="dcterms:W3CDTF">2019-07-24T21:18:00Z</dcterms:created>
  <dcterms:modified xsi:type="dcterms:W3CDTF">2019-09-23T06:18:00Z</dcterms:modified>
</cp:coreProperties>
</file>